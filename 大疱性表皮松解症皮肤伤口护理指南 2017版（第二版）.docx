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9B63BA">
      <w:pPr>
        <w:spacing w:line="11896" w:lineRule="exact"/>
      </w:pPr>
      <w:r>
        <w:pict>
          <v:shape id="_x0000_s1026" o:spid="_x0000_s1026" style="position:absolute;left:0pt;margin-left:52.55pt;margin-top:43.3pt;height:0.75pt;width:314.6pt;z-index:-251657216;mso-width-relative:page;mso-height-relative:page;" fillcolor="#000000" filled="t" stroked="f" coordsize="6292,15" path="m0,14l6291,14,6291,0,0,0,0,14xe">
            <v:path/>
            <v:fill on="t" focussize="0,0"/>
            <v:stroke on="f"/>
            <v:imagedata o:title=""/>
            <o:lock v:ext="edit"/>
          </v:shape>
        </w:pict>
      </w:r>
      <w:r>
        <w:rPr>
          <w:position w:val="-237"/>
        </w:rPr>
        <w:drawing>
          <wp:inline distT="0" distB="0" distL="0" distR="0">
            <wp:extent cx="5327650" cy="755396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92"/>
                    <a:stretch>
                      <a:fillRect/>
                    </a:stretch>
                  </pic:blipFill>
                  <pic:spPr>
                    <a:xfrm>
                      <a:off x="0" y="0"/>
                      <a:ext cx="5327904" cy="7553986"/>
                    </a:xfrm>
                    <a:prstGeom prst="rect">
                      <a:avLst/>
                    </a:prstGeom>
                  </pic:spPr>
                </pic:pic>
              </a:graphicData>
            </a:graphic>
          </wp:inline>
        </w:drawing>
      </w:r>
    </w:p>
    <w:p w14:paraId="10BFA079">
      <w:pPr>
        <w:spacing w:line="11896" w:lineRule="exact"/>
        <w:sectPr>
          <w:headerReference r:id="rId7" w:type="default"/>
          <w:footerReference r:id="rId8" w:type="default"/>
          <w:pgSz w:w="8391" w:h="11909"/>
          <w:pgMar w:top="1" w:right="0" w:bottom="1" w:left="0" w:header="0" w:footer="0" w:gutter="0"/>
          <w:cols w:space="720" w:num="1"/>
        </w:sectPr>
      </w:pPr>
    </w:p>
    <w:p w14:paraId="121956C7">
      <w:pPr>
        <w:pStyle w:val="4"/>
        <w:spacing w:line="328" w:lineRule="auto"/>
      </w:pPr>
    </w:p>
    <w:p w14:paraId="63E28983">
      <w:pPr>
        <w:pStyle w:val="4"/>
        <w:spacing w:line="328" w:lineRule="auto"/>
      </w:pPr>
    </w:p>
    <w:p w14:paraId="0A497325">
      <w:pPr>
        <w:spacing w:before="95" w:line="177" w:lineRule="auto"/>
        <w:ind w:left="38" w:right="27" w:firstLine="422"/>
        <w:rPr>
          <w:rFonts w:ascii="PingFang SC" w:hAnsi="PingFang SC" w:eastAsia="PingFang SC" w:cs="PingFang SC"/>
          <w:sz w:val="21"/>
          <w:szCs w:val="21"/>
        </w:rPr>
      </w:pPr>
      <w:r>
        <w:rPr>
          <w:rFonts w:ascii="PingFang SC" w:hAnsi="PingFang SC" w:eastAsia="PingFang SC" w:cs="PingFang SC"/>
          <w:spacing w:val="5"/>
          <w:sz w:val="21"/>
          <w:szCs w:val="21"/>
        </w:rPr>
        <w:t>本指南中的部分内容和图片来自上海德博蝴蝶宝贝关爱</w:t>
      </w:r>
      <w:r>
        <w:rPr>
          <w:rFonts w:ascii="PingFang SC" w:hAnsi="PingFang SC" w:eastAsia="PingFang SC" w:cs="PingFang SC"/>
          <w:spacing w:val="4"/>
          <w:sz w:val="21"/>
          <w:szCs w:val="21"/>
        </w:rPr>
        <w:t>中心的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主页（</w:t>
      </w:r>
      <w:r>
        <w:fldChar w:fldCharType="begin"/>
      </w:r>
      <w:r>
        <w:instrText xml:space="preserve"> HYPERLINK "http://www.debra.org.cn/" </w:instrText>
      </w:r>
      <w:r>
        <w:fldChar w:fldCharType="separate"/>
      </w:r>
      <w:r>
        <w:rPr>
          <w:rFonts w:ascii="PingFang SC" w:hAnsi="PingFang SC" w:eastAsia="PingFang SC" w:cs="PingFang SC"/>
          <w:color w:val="0000FF"/>
          <w:spacing w:val="-7"/>
          <w:sz w:val="21"/>
          <w:szCs w:val="21"/>
          <w:u w:val="single" w:color="auto"/>
        </w:rPr>
        <w:t>http://www.debra.org.cn/</w:t>
      </w:r>
      <w:r>
        <w:rPr>
          <w:rFonts w:ascii="PingFang SC" w:hAnsi="PingFang SC" w:eastAsia="PingFang SC" w:cs="PingFang SC"/>
          <w:color w:val="0000FF"/>
          <w:spacing w:val="-7"/>
          <w:sz w:val="21"/>
          <w:szCs w:val="21"/>
          <w:u w:val="single" w:color="auto"/>
        </w:rPr>
        <w:fldChar w:fldCharType="end"/>
      </w:r>
      <w:r>
        <w:rPr>
          <w:rFonts w:ascii="PingFang SC" w:hAnsi="PingFang SC" w:eastAsia="PingFang SC" w:cs="PingFang SC"/>
          <w:spacing w:val="-7"/>
          <w:sz w:val="21"/>
          <w:szCs w:val="21"/>
        </w:rPr>
        <w:t>）和患者、家属及</w:t>
      </w:r>
      <w:r>
        <w:rPr>
          <w:rFonts w:ascii="PingFang SC" w:hAnsi="PingFang SC" w:eastAsia="PingFang SC" w:cs="PingFang SC"/>
          <w:spacing w:val="-8"/>
          <w:sz w:val="21"/>
          <w:szCs w:val="21"/>
        </w:rPr>
        <w:t>医护人员的共享</w:t>
      </w:r>
      <w:r>
        <w:rPr>
          <w:rFonts w:ascii="PingFang SC" w:hAnsi="PingFang SC" w:eastAsia="PingFang SC" w:cs="PingFang SC"/>
          <w:spacing w:val="-41"/>
          <w:sz w:val="21"/>
          <w:szCs w:val="21"/>
        </w:rPr>
        <w:t xml:space="preserve"> </w:t>
      </w:r>
      <w:r>
        <w:rPr>
          <w:rFonts w:ascii="PingFang SC" w:hAnsi="PingFang SC" w:eastAsia="PingFang SC" w:cs="PingFang SC"/>
          <w:spacing w:val="-8"/>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也有很多内容摘自相关的论文。</w:t>
      </w:r>
    </w:p>
    <w:p w14:paraId="21BB2554">
      <w:pPr>
        <w:spacing w:before="31" w:line="180" w:lineRule="auto"/>
        <w:ind w:left="56" w:right="21" w:firstLine="404"/>
        <w:rPr>
          <w:rFonts w:ascii="PingFang SC" w:hAnsi="PingFang SC" w:eastAsia="PingFang SC" w:cs="PingFang SC"/>
          <w:sz w:val="21"/>
          <w:szCs w:val="21"/>
        </w:rPr>
      </w:pPr>
      <w:r>
        <w:rPr>
          <w:rFonts w:ascii="PingFang SC" w:hAnsi="PingFang SC" w:eastAsia="PingFang SC" w:cs="PingFang SC"/>
          <w:spacing w:val="-2"/>
          <w:sz w:val="21"/>
          <w:szCs w:val="21"/>
        </w:rPr>
        <w:t>这一版在 2013 年版本的基础上增加了较多的内容和图片，也做</w:t>
      </w:r>
      <w:r>
        <w:rPr>
          <w:rFonts w:ascii="PingFang SC" w:hAnsi="PingFang SC" w:eastAsia="PingFang SC" w:cs="PingFang SC"/>
          <w:spacing w:val="17"/>
          <w:sz w:val="21"/>
          <w:szCs w:val="21"/>
        </w:rPr>
        <w:t xml:space="preserve"> </w:t>
      </w:r>
      <w:r>
        <w:rPr>
          <w:rFonts w:ascii="PingFang SC" w:hAnsi="PingFang SC" w:eastAsia="PingFang SC" w:cs="PingFang SC"/>
          <w:spacing w:val="-4"/>
          <w:sz w:val="21"/>
          <w:szCs w:val="21"/>
        </w:rPr>
        <w:t>了一些修正。</w:t>
      </w:r>
    </w:p>
    <w:p w14:paraId="311E940C">
      <w:pPr>
        <w:pStyle w:val="4"/>
        <w:spacing w:line="243" w:lineRule="auto"/>
      </w:pPr>
    </w:p>
    <w:p w14:paraId="4AB05623">
      <w:pPr>
        <w:spacing w:before="5" w:line="175" w:lineRule="auto"/>
        <w:ind w:left="43" w:right="24" w:hanging="6"/>
        <w:jc w:val="both"/>
        <w:rPr>
          <w:rFonts w:ascii="PingFang SC" w:hAnsi="PingFang SC" w:eastAsia="PingFang SC" w:cs="PingFang SC"/>
          <w:sz w:val="21"/>
          <w:szCs w:val="21"/>
        </w:rPr>
      </w:pPr>
      <w:r>
        <w:rPr>
          <w:rFonts w:ascii="PingFang SC" w:hAnsi="PingFang SC" w:eastAsia="PingFang SC" w:cs="PingFang SC"/>
          <w:spacing w:val="-3"/>
          <w:sz w:val="21"/>
          <w:szCs w:val="21"/>
        </w:rPr>
        <w:t>本</w:t>
      </w:r>
      <w:r>
        <w:rPr>
          <w:rFonts w:hint="eastAsia" w:ascii="PingFang SC" w:hAnsi="PingFang SC" w:eastAsia="PingFang SC" w:cs="PingFang SC"/>
          <w:spacing w:val="-3"/>
          <w:sz w:val="21"/>
          <w:szCs w:val="21"/>
          <w:lang w:val="en-US" w:eastAsia="zh-CN"/>
        </w:rPr>
        <w:t>手册</w:t>
      </w:r>
      <w:r>
        <w:rPr>
          <w:rFonts w:ascii="PingFang SC" w:hAnsi="PingFang SC" w:eastAsia="PingFang SC" w:cs="PingFang SC"/>
          <w:spacing w:val="-3"/>
          <w:sz w:val="21"/>
          <w:szCs w:val="21"/>
        </w:rPr>
        <w:t>的目的是介绍大疱性表皮松解症</w:t>
      </w:r>
      <w:r>
        <w:rPr>
          <w:rFonts w:hint="eastAsia" w:ascii="PingFang SC" w:hAnsi="PingFang SC" w:eastAsia="PingFang SC" w:cs="PingFang SC"/>
          <w:spacing w:val="-3"/>
          <w:sz w:val="21"/>
          <w:szCs w:val="21"/>
          <w:lang w:val="en-US" w:eastAsia="zh-CN"/>
        </w:rPr>
        <w:t>皮肤伤口</w:t>
      </w:r>
      <w:r>
        <w:rPr>
          <w:rFonts w:ascii="PingFang SC" w:hAnsi="PingFang SC" w:eastAsia="PingFang SC" w:cs="PingFang SC"/>
          <w:spacing w:val="-3"/>
          <w:sz w:val="21"/>
          <w:szCs w:val="21"/>
        </w:rPr>
        <w:t>的基本知识，帮助患者及家属了解这一疾病并学习</w:t>
      </w:r>
      <w:r>
        <w:rPr>
          <w:rFonts w:hint="eastAsia" w:ascii="PingFang SC" w:hAnsi="PingFang SC" w:eastAsia="PingFang SC" w:cs="PingFang SC"/>
          <w:spacing w:val="-3"/>
          <w:sz w:val="21"/>
          <w:szCs w:val="21"/>
          <w:lang w:val="en-US" w:eastAsia="zh-CN"/>
        </w:rPr>
        <w:t>皮肤伤口照护的</w:t>
      </w:r>
      <w:r>
        <w:rPr>
          <w:rFonts w:ascii="PingFang SC" w:hAnsi="PingFang SC" w:eastAsia="PingFang SC" w:cs="PingFang SC"/>
          <w:spacing w:val="-3"/>
          <w:sz w:val="21"/>
          <w:szCs w:val="21"/>
        </w:rPr>
        <w:t>方法</w:t>
      </w:r>
      <w:r>
        <w:rPr>
          <w:rFonts w:hint="eastAsia" w:ascii="PingFang SC" w:hAnsi="PingFang SC" w:eastAsia="PingFang SC" w:cs="PingFang SC"/>
          <w:spacing w:val="-3"/>
          <w:sz w:val="21"/>
          <w:szCs w:val="21"/>
          <w:lang w:eastAsia="zh-CN"/>
        </w:rPr>
        <w:t>。</w:t>
      </w:r>
    </w:p>
    <w:p w14:paraId="23F60650">
      <w:pPr>
        <w:spacing w:before="96" w:line="178" w:lineRule="auto"/>
        <w:ind w:left="36" w:right="20"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尽管本指南中已经介绍了比较多的情况，但仍无法包括一名具体</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患者可能出现的所有情况。碰到特殊问题时请</w:t>
      </w:r>
      <w:r>
        <w:rPr>
          <w:rFonts w:ascii="PingFang SC" w:hAnsi="PingFang SC" w:eastAsia="PingFang SC" w:cs="PingFang SC"/>
          <w:spacing w:val="-3"/>
          <w:sz w:val="21"/>
          <w:szCs w:val="21"/>
        </w:rPr>
        <w:t>尽早联系医生，寻求专</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业的解答。</w:t>
      </w:r>
    </w:p>
    <w:p w14:paraId="34A35274">
      <w:pPr>
        <w:spacing w:before="27" w:line="178" w:lineRule="auto"/>
        <w:ind w:left="37" w:right="27" w:firstLine="427"/>
        <w:jc w:val="both"/>
        <w:rPr>
          <w:rFonts w:ascii="PingFang SC" w:hAnsi="PingFang SC" w:eastAsia="PingFang SC" w:cs="PingFang SC"/>
          <w:sz w:val="21"/>
          <w:szCs w:val="21"/>
        </w:rPr>
      </w:pPr>
      <w:r>
        <w:rPr>
          <w:rFonts w:ascii="PingFang SC" w:hAnsi="PingFang SC" w:eastAsia="PingFang SC" w:cs="PingFang SC"/>
          <w:spacing w:val="5"/>
          <w:sz w:val="21"/>
          <w:szCs w:val="21"/>
        </w:rPr>
        <w:t>另外在我们的主页上有我们拍摄的护理教学视</w:t>
      </w:r>
      <w:r>
        <w:rPr>
          <w:rFonts w:ascii="PingFang SC" w:hAnsi="PingFang SC" w:eastAsia="PingFang SC" w:cs="PingFang SC"/>
          <w:spacing w:val="4"/>
          <w:sz w:val="21"/>
          <w:szCs w:val="21"/>
        </w:rPr>
        <w:t>频和一些家属分</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享的护理方法，这些多媒体信息或许更加容易理解。</w:t>
      </w:r>
    </w:p>
    <w:p w14:paraId="50D44C17">
      <w:pPr>
        <w:spacing w:line="178" w:lineRule="auto"/>
        <w:jc w:val="both"/>
        <w:rPr>
          <w:rFonts w:ascii="PingFang SC" w:hAnsi="PingFang SC" w:eastAsia="PingFang SC" w:cs="PingFang SC"/>
          <w:sz w:val="21"/>
          <w:szCs w:val="21"/>
        </w:rPr>
        <w:sectPr>
          <w:footerReference r:id="rId9" w:type="default"/>
          <w:pgSz w:w="8391" w:h="11909"/>
          <w:pgMar w:top="883" w:right="1047" w:bottom="938" w:left="1051" w:header="869" w:footer="715" w:gutter="0"/>
          <w:cols w:space="720" w:num="1"/>
        </w:sectPr>
      </w:pPr>
    </w:p>
    <w:p w14:paraId="5FB29F32">
      <w:pPr>
        <w:pStyle w:val="4"/>
        <w:spacing w:line="243" w:lineRule="auto"/>
      </w:pPr>
    </w:p>
    <w:p w14:paraId="7BD04482">
      <w:pPr>
        <w:pStyle w:val="4"/>
        <w:spacing w:line="243" w:lineRule="auto"/>
      </w:pPr>
    </w:p>
    <w:p w14:paraId="128E6571">
      <w:pPr>
        <w:pStyle w:val="4"/>
        <w:spacing w:line="244" w:lineRule="auto"/>
      </w:pPr>
    </w:p>
    <w:p w14:paraId="3A1A6D83">
      <w:pPr>
        <w:pStyle w:val="4"/>
        <w:spacing w:line="244" w:lineRule="auto"/>
      </w:pPr>
    </w:p>
    <w:p w14:paraId="687B3450">
      <w:pPr>
        <w:pStyle w:val="4"/>
        <w:spacing w:line="244" w:lineRule="auto"/>
      </w:pPr>
    </w:p>
    <w:p w14:paraId="65083F54">
      <w:pPr>
        <w:pStyle w:val="4"/>
        <w:spacing w:line="244" w:lineRule="auto"/>
      </w:pPr>
    </w:p>
    <w:p w14:paraId="3F658A7D">
      <w:pPr>
        <w:pStyle w:val="4"/>
        <w:spacing w:line="244" w:lineRule="auto"/>
      </w:pPr>
    </w:p>
    <w:p w14:paraId="77000762">
      <w:pPr>
        <w:pStyle w:val="4"/>
        <w:spacing w:line="244" w:lineRule="auto"/>
      </w:pPr>
    </w:p>
    <w:p w14:paraId="1AD3CBBC">
      <w:pPr>
        <w:pStyle w:val="4"/>
        <w:spacing w:line="244" w:lineRule="auto"/>
      </w:pPr>
    </w:p>
    <w:p w14:paraId="79A891F8">
      <w:pPr>
        <w:pStyle w:val="4"/>
        <w:spacing w:line="244" w:lineRule="auto"/>
      </w:pPr>
    </w:p>
    <w:p w14:paraId="2E0DC6D4">
      <w:pPr>
        <w:pStyle w:val="4"/>
        <w:spacing w:line="244" w:lineRule="auto"/>
      </w:pPr>
    </w:p>
    <w:p w14:paraId="39D8CD33">
      <w:pPr>
        <w:pStyle w:val="4"/>
        <w:spacing w:line="244" w:lineRule="auto"/>
      </w:pPr>
    </w:p>
    <w:p w14:paraId="52C937BB">
      <w:pPr>
        <w:pStyle w:val="4"/>
        <w:spacing w:line="244" w:lineRule="auto"/>
      </w:pPr>
    </w:p>
    <w:p w14:paraId="05C9C1E7">
      <w:pPr>
        <w:pStyle w:val="4"/>
        <w:spacing w:line="244" w:lineRule="auto"/>
      </w:pPr>
    </w:p>
    <w:p w14:paraId="00339CD3">
      <w:pPr>
        <w:pStyle w:val="4"/>
        <w:spacing w:line="244" w:lineRule="auto"/>
      </w:pPr>
    </w:p>
    <w:p w14:paraId="5A0B4E0A">
      <w:pPr>
        <w:pStyle w:val="4"/>
        <w:spacing w:line="244" w:lineRule="auto"/>
        <w:rPr>
          <w:rFonts w:hint="eastAsia" w:eastAsia="宋体"/>
          <w:lang w:val="en-US" w:eastAsia="zh-CN"/>
        </w:rPr>
      </w:pPr>
      <w:r>
        <w:rPr>
          <w:rFonts w:hint="eastAsia" w:eastAsia="宋体"/>
          <w:lang w:val="en-US" w:eastAsia="zh-CN"/>
        </w:rPr>
        <w:t>介绍亚型</w:t>
      </w:r>
    </w:p>
    <w:p w14:paraId="2D783593">
      <w:pPr>
        <w:pStyle w:val="4"/>
        <w:spacing w:line="244" w:lineRule="auto"/>
        <w:rPr>
          <w:rFonts w:hint="eastAsia" w:eastAsia="宋体"/>
          <w:lang w:val="en-US" w:eastAsia="zh-CN"/>
        </w:rPr>
      </w:pPr>
      <w:r>
        <w:rPr>
          <w:rFonts w:hint="eastAsia" w:eastAsia="宋体"/>
          <w:lang w:val="en-US" w:eastAsia="zh-CN"/>
        </w:rPr>
        <w:t>临床表现</w:t>
      </w:r>
    </w:p>
    <w:p w14:paraId="577B8080">
      <w:pPr>
        <w:pStyle w:val="4"/>
        <w:spacing w:line="244" w:lineRule="auto"/>
        <w:rPr>
          <w:rFonts w:hint="eastAsia" w:eastAsia="宋体"/>
          <w:lang w:val="en-US" w:eastAsia="zh-CN"/>
        </w:rPr>
      </w:pPr>
    </w:p>
    <w:p w14:paraId="559CB22E">
      <w:pPr>
        <w:pStyle w:val="4"/>
        <w:spacing w:line="244" w:lineRule="auto"/>
        <w:rPr>
          <w:rFonts w:hint="default" w:eastAsia="宋体"/>
          <w:lang w:val="en-US" w:eastAsia="zh-CN"/>
        </w:rPr>
      </w:pPr>
      <w:r>
        <w:rPr>
          <w:rFonts w:hint="eastAsia" w:eastAsia="宋体"/>
          <w:lang w:val="en-US" w:eastAsia="zh-CN"/>
        </w:rPr>
        <w:t>药膏</w:t>
      </w:r>
    </w:p>
    <w:p w14:paraId="07A68405">
      <w:pPr>
        <w:pStyle w:val="4"/>
        <w:spacing w:line="244" w:lineRule="auto"/>
        <w:rPr>
          <w:rFonts w:hint="default" w:eastAsia="宋体"/>
          <w:lang w:val="en-US" w:eastAsia="zh-CN"/>
        </w:rPr>
      </w:pPr>
      <w:r>
        <w:rPr>
          <w:rFonts w:hint="eastAsia" w:eastAsia="宋体"/>
          <w:lang w:val="en-US" w:eastAsia="zh-CN"/>
        </w:rPr>
        <w:t>敷料</w:t>
      </w:r>
    </w:p>
    <w:p w14:paraId="44F1DFAD">
      <w:pPr>
        <w:pStyle w:val="4"/>
        <w:spacing w:line="244" w:lineRule="auto"/>
        <w:rPr>
          <w:rFonts w:hint="eastAsia" w:eastAsia="宋体"/>
          <w:lang w:val="en-US" w:eastAsia="zh-CN"/>
        </w:rPr>
      </w:pPr>
      <w:r>
        <w:rPr>
          <w:rFonts w:hint="eastAsia" w:eastAsia="宋体"/>
          <w:lang w:val="en-US" w:eastAsia="zh-CN"/>
        </w:rPr>
        <w:t>不同部位包扎</w:t>
      </w:r>
    </w:p>
    <w:p w14:paraId="72FC65D4">
      <w:pPr>
        <w:pStyle w:val="4"/>
        <w:spacing w:line="244" w:lineRule="auto"/>
        <w:rPr>
          <w:rFonts w:hint="eastAsia" w:eastAsia="宋体"/>
          <w:lang w:val="en-US" w:eastAsia="zh-CN"/>
        </w:rPr>
      </w:pPr>
      <w:r>
        <w:rPr>
          <w:rFonts w:hint="eastAsia" w:eastAsia="宋体"/>
          <w:lang w:val="en-US" w:eastAsia="zh-CN"/>
        </w:rPr>
        <w:t>渗液流程图</w:t>
      </w:r>
    </w:p>
    <w:p w14:paraId="53C88743">
      <w:pPr>
        <w:pStyle w:val="4"/>
        <w:spacing w:line="244" w:lineRule="auto"/>
        <w:rPr>
          <w:rFonts w:hint="default" w:eastAsia="宋体"/>
          <w:lang w:val="en-US" w:eastAsia="zh-CN"/>
        </w:rPr>
      </w:pPr>
      <w:r>
        <w:rPr>
          <w:rFonts w:hint="eastAsia" w:eastAsia="宋体"/>
          <w:lang w:val="en-US" w:eastAsia="zh-CN"/>
        </w:rPr>
        <w:t>知识短板</w:t>
      </w:r>
    </w:p>
    <w:p w14:paraId="70E0B8B5">
      <w:pPr>
        <w:pStyle w:val="4"/>
        <w:spacing w:line="244" w:lineRule="auto"/>
        <w:rPr>
          <w:rFonts w:hint="default" w:eastAsia="宋体"/>
          <w:lang w:val="en-US" w:eastAsia="zh-CN"/>
        </w:rPr>
      </w:pPr>
    </w:p>
    <w:p w14:paraId="4F283604">
      <w:pPr>
        <w:pStyle w:val="4"/>
        <w:spacing w:line="244" w:lineRule="auto"/>
      </w:pPr>
    </w:p>
    <w:p w14:paraId="519F2B2A">
      <w:pPr>
        <w:pStyle w:val="4"/>
        <w:spacing w:line="244" w:lineRule="auto"/>
      </w:pPr>
    </w:p>
    <w:p w14:paraId="52B6B786">
      <w:pPr>
        <w:pStyle w:val="4"/>
        <w:spacing w:line="244" w:lineRule="auto"/>
      </w:pPr>
    </w:p>
    <w:p w14:paraId="7FD25D2B">
      <w:pPr>
        <w:pStyle w:val="4"/>
        <w:spacing w:line="244" w:lineRule="auto"/>
      </w:pPr>
    </w:p>
    <w:p w14:paraId="366E98D3">
      <w:pPr>
        <w:pStyle w:val="4"/>
        <w:spacing w:line="244" w:lineRule="auto"/>
      </w:pPr>
    </w:p>
    <w:p w14:paraId="26AB9844">
      <w:pPr>
        <w:pStyle w:val="4"/>
        <w:spacing w:line="244" w:lineRule="auto"/>
      </w:pPr>
    </w:p>
    <w:p w14:paraId="750CF93E">
      <w:pPr>
        <w:pStyle w:val="4"/>
        <w:spacing w:line="244" w:lineRule="auto"/>
      </w:pPr>
    </w:p>
    <w:p w14:paraId="5E731690">
      <w:pPr>
        <w:pStyle w:val="4"/>
        <w:spacing w:line="244" w:lineRule="auto"/>
      </w:pPr>
    </w:p>
    <w:p w14:paraId="7681AFAA">
      <w:pPr>
        <w:pStyle w:val="4"/>
        <w:spacing w:line="244" w:lineRule="auto"/>
      </w:pPr>
    </w:p>
    <w:p w14:paraId="5A91D8C3">
      <w:pPr>
        <w:pStyle w:val="4"/>
        <w:spacing w:line="244" w:lineRule="auto"/>
      </w:pPr>
    </w:p>
    <w:p w14:paraId="5004C5C4">
      <w:pPr>
        <w:spacing w:before="95" w:line="184" w:lineRule="auto"/>
        <w:ind w:left="485"/>
        <w:rPr>
          <w:rFonts w:ascii="PingFang SC" w:hAnsi="PingFang SC" w:eastAsia="PingFang SC" w:cs="PingFang SC"/>
          <w:sz w:val="21"/>
          <w:szCs w:val="21"/>
        </w:rPr>
      </w:pPr>
      <w:r>
        <w:rPr>
          <w:rFonts w:ascii="PingFang SC" w:hAnsi="PingFang SC" w:eastAsia="PingFang SC" w:cs="PingFang SC"/>
          <w:spacing w:val="-2"/>
          <w:sz w:val="21"/>
          <w:szCs w:val="21"/>
        </w:rPr>
        <w:t>内部资料，仅供交流，公益发放，欢迎传阅。</w:t>
      </w:r>
    </w:p>
    <w:p w14:paraId="7DC54589">
      <w:pPr>
        <w:spacing w:line="184" w:lineRule="auto"/>
        <w:rPr>
          <w:rFonts w:ascii="PingFang SC" w:hAnsi="PingFang SC" w:eastAsia="PingFang SC" w:cs="PingFang SC"/>
          <w:sz w:val="21"/>
          <w:szCs w:val="21"/>
        </w:rPr>
        <w:sectPr>
          <w:headerReference r:id="rId10" w:type="default"/>
          <w:pgSz w:w="8391" w:h="11909"/>
          <w:pgMar w:top="883" w:right="1047" w:bottom="400" w:left="1051" w:header="869" w:footer="0" w:gutter="0"/>
          <w:cols w:space="720" w:num="1"/>
        </w:sectPr>
      </w:pPr>
    </w:p>
    <w:p w14:paraId="53832206">
      <w:pPr>
        <w:pStyle w:val="4"/>
        <w:spacing w:line="371" w:lineRule="auto"/>
      </w:pPr>
    </w:p>
    <w:p w14:paraId="18138EF2"/>
    <w:p w14:paraId="2D9C260C">
      <w:pPr>
        <w:spacing w:before="122" w:line="157" w:lineRule="auto"/>
        <w:ind w:left="3137"/>
        <w:rPr>
          <w:rFonts w:ascii="PingFang SC" w:hAnsi="PingFang SC" w:eastAsia="PingFang SC" w:cs="PingFang SC"/>
          <w:sz w:val="27"/>
          <w:szCs w:val="27"/>
        </w:rPr>
      </w:pPr>
      <w:r>
        <w:rPr>
          <w:rFonts w:ascii="PingFang SC" w:hAnsi="PingFang SC" w:eastAsia="PingFang SC" w:cs="PingFang SC"/>
          <w:b/>
          <w:bCs/>
          <w:spacing w:val="-14"/>
          <w:sz w:val="27"/>
          <w:szCs w:val="27"/>
        </w:rPr>
        <w:t>目录</w:t>
      </w:r>
    </w:p>
    <w:p w14:paraId="2252CB95">
      <w:pPr>
        <w:spacing w:line="191" w:lineRule="auto"/>
        <w:rPr>
          <w:rFonts w:ascii="PingFang SC" w:hAnsi="PingFang SC" w:eastAsia="PingFang SC" w:cs="PingFang SC"/>
          <w:szCs w:val="21"/>
        </w:rPr>
      </w:pPr>
      <w:bookmarkStart w:id="0" w:name="bookmark1"/>
      <w:bookmarkEnd w:id="0"/>
    </w:p>
    <w:p w14:paraId="7C89BA79">
      <w:pPr>
        <w:pStyle w:val="6"/>
        <w:tabs>
          <w:tab w:val="right" w:leader="dot" w:pos="6293"/>
        </w:tabs>
      </w:pPr>
      <w:r>
        <w:rPr>
          <w:rFonts w:ascii="PingFang SC" w:hAnsi="PingFang SC" w:eastAsia="PingFang SC" w:cs="PingFang SC"/>
          <w:snapToGrid w:val="0"/>
          <w:color w:val="000000"/>
          <w:kern w:val="0"/>
          <w:sz w:val="21"/>
          <w:szCs w:val="21"/>
          <w:lang w:val="en-US" w:eastAsia="en-US" w:bidi="ar-SA"/>
        </w:rPr>
        <w:fldChar w:fldCharType="begin"/>
      </w:r>
      <w:r>
        <w:rPr>
          <w:rFonts w:ascii="PingFang SC" w:hAnsi="PingFang SC" w:eastAsia="PingFang SC" w:cs="PingFang SC"/>
          <w:snapToGrid w:val="0"/>
          <w:color w:val="000000"/>
          <w:kern w:val="0"/>
          <w:sz w:val="21"/>
          <w:szCs w:val="21"/>
          <w:lang w:val="en-US" w:eastAsia="en-US" w:bidi="ar-SA"/>
        </w:rPr>
        <w:instrText xml:space="preserve">TOC \o "1-2" \h \u </w:instrText>
      </w:r>
      <w:r>
        <w:rPr>
          <w:rFonts w:ascii="PingFang SC" w:hAnsi="PingFang SC" w:eastAsia="PingFang SC" w:cs="PingFang SC"/>
          <w:snapToGrid w:val="0"/>
          <w:color w:val="000000"/>
          <w:kern w:val="0"/>
          <w:sz w:val="21"/>
          <w:szCs w:val="21"/>
          <w:lang w:val="en-US" w:eastAsia="en-US" w:bidi="ar-SA"/>
        </w:rPr>
        <w:fldChar w:fldCharType="separate"/>
      </w: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_Toc1824650846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8"/>
          <w:szCs w:val="36"/>
        </w:rPr>
        <w:t>1</w:t>
      </w:r>
      <w:r>
        <w:rPr>
          <w:rFonts w:ascii="PingFang SC" w:hAnsi="PingFang SC" w:eastAsia="PingFang SC" w:cs="PingFang SC"/>
          <w:spacing w:val="16"/>
          <w:szCs w:val="36"/>
        </w:rPr>
        <w:t xml:space="preserve">  </w:t>
      </w:r>
      <w:r>
        <w:rPr>
          <w:rFonts w:ascii="PingFang SC" w:hAnsi="PingFang SC" w:eastAsia="PingFang SC" w:cs="PingFang SC"/>
          <w:bCs/>
          <w:spacing w:val="-8"/>
          <w:szCs w:val="36"/>
        </w:rPr>
        <w:t>前言</w:t>
      </w:r>
      <w:r>
        <w:tab/>
      </w:r>
      <w:r>
        <w:fldChar w:fldCharType="begin"/>
      </w:r>
      <w:r>
        <w:instrText xml:space="preserve"> PAGEREF _Toc1824650846 \h </w:instrText>
      </w:r>
      <w:r>
        <w:fldChar w:fldCharType="separate"/>
      </w:r>
      <w:r>
        <w:t>5</w:t>
      </w:r>
      <w:r>
        <w:fldChar w:fldCharType="end"/>
      </w:r>
      <w:r>
        <w:rPr>
          <w:rFonts w:ascii="PingFang SC" w:hAnsi="PingFang SC" w:eastAsia="PingFang SC" w:cs="PingFang SC"/>
          <w:snapToGrid w:val="0"/>
          <w:color w:val="000000"/>
          <w:kern w:val="0"/>
          <w:szCs w:val="21"/>
          <w:lang w:val="en-US" w:eastAsia="en-US" w:bidi="ar-SA"/>
        </w:rPr>
        <w:fldChar w:fldCharType="end"/>
      </w:r>
    </w:p>
    <w:p w14:paraId="0A7649A7">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_Toc840289562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6"/>
          <w:szCs w:val="32"/>
        </w:rPr>
        <w:t>1.1</w:t>
      </w:r>
      <w:r>
        <w:rPr>
          <w:rFonts w:ascii="PingFang SC" w:hAnsi="PingFang SC" w:eastAsia="PingFang SC" w:cs="PingFang SC"/>
          <w:spacing w:val="6"/>
          <w:szCs w:val="32"/>
        </w:rPr>
        <w:t xml:space="preserve"> </w:t>
      </w:r>
      <w:r>
        <w:rPr>
          <w:rFonts w:ascii="PingFang SC" w:hAnsi="PingFang SC" w:eastAsia="PingFang SC" w:cs="PingFang SC"/>
          <w:bCs/>
          <w:spacing w:val="6"/>
          <w:szCs w:val="32"/>
        </w:rPr>
        <w:t>给患者父母的话</w:t>
      </w:r>
      <w:r>
        <w:tab/>
      </w:r>
      <w:r>
        <w:fldChar w:fldCharType="begin"/>
      </w:r>
      <w:r>
        <w:instrText xml:space="preserve"> PAGEREF _Toc840289562 \h </w:instrText>
      </w:r>
      <w:r>
        <w:fldChar w:fldCharType="separate"/>
      </w:r>
      <w:r>
        <w:t>6</w:t>
      </w:r>
      <w:r>
        <w:fldChar w:fldCharType="end"/>
      </w:r>
      <w:r>
        <w:rPr>
          <w:rFonts w:ascii="PingFang SC" w:hAnsi="PingFang SC" w:eastAsia="PingFang SC" w:cs="PingFang SC"/>
          <w:snapToGrid w:val="0"/>
          <w:color w:val="000000"/>
          <w:kern w:val="0"/>
          <w:szCs w:val="21"/>
          <w:lang w:val="en-US" w:eastAsia="en-US" w:bidi="ar-SA"/>
        </w:rPr>
        <w:fldChar w:fldCharType="end"/>
      </w:r>
    </w:p>
    <w:p w14:paraId="69772E84">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_Toc894205862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6"/>
          <w:szCs w:val="36"/>
        </w:rPr>
        <w:t>2</w:t>
      </w:r>
      <w:r>
        <w:rPr>
          <w:rFonts w:ascii="PingFang SC" w:hAnsi="PingFang SC" w:eastAsia="PingFang SC" w:cs="PingFang SC"/>
          <w:spacing w:val="-6"/>
          <w:szCs w:val="36"/>
        </w:rPr>
        <w:t xml:space="preserve">  </w:t>
      </w:r>
      <w:r>
        <w:rPr>
          <w:rFonts w:ascii="PingFang SC" w:hAnsi="PingFang SC" w:eastAsia="PingFang SC" w:cs="PingFang SC"/>
          <w:bCs/>
          <w:spacing w:val="-6"/>
          <w:szCs w:val="36"/>
        </w:rPr>
        <w:t>大疱性表皮松解症简介</w:t>
      </w:r>
      <w:r>
        <w:tab/>
      </w:r>
      <w:r>
        <w:fldChar w:fldCharType="begin"/>
      </w:r>
      <w:r>
        <w:instrText xml:space="preserve"> PAGEREF _Toc894205862 \h </w:instrText>
      </w:r>
      <w:r>
        <w:fldChar w:fldCharType="separate"/>
      </w:r>
      <w:r>
        <w:t>7</w:t>
      </w:r>
      <w:r>
        <w:fldChar w:fldCharType="end"/>
      </w:r>
      <w:r>
        <w:rPr>
          <w:rFonts w:ascii="PingFang SC" w:hAnsi="PingFang SC" w:eastAsia="PingFang SC" w:cs="PingFang SC"/>
          <w:snapToGrid w:val="0"/>
          <w:color w:val="000000"/>
          <w:kern w:val="0"/>
          <w:szCs w:val="21"/>
          <w:lang w:val="en-US" w:eastAsia="en-US" w:bidi="ar-SA"/>
        </w:rPr>
        <w:fldChar w:fldCharType="end"/>
      </w:r>
    </w:p>
    <w:p w14:paraId="0912FB4D">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_Toc827360928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3"/>
          <w:szCs w:val="32"/>
        </w:rPr>
        <w:t>2.</w:t>
      </w:r>
      <w:r>
        <w:rPr>
          <w:rFonts w:hint="eastAsia" w:ascii="PingFang SC" w:hAnsi="PingFang SC" w:eastAsia="PingFang SC" w:cs="PingFang SC"/>
          <w:bCs/>
          <w:spacing w:val="-3"/>
          <w:szCs w:val="32"/>
          <w:lang w:val="en-US" w:eastAsia="zh-CN"/>
        </w:rPr>
        <w:t>1</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大疱性表皮松解症的四种类型</w:t>
      </w:r>
      <w:r>
        <w:tab/>
      </w:r>
      <w:r>
        <w:fldChar w:fldCharType="begin"/>
      </w:r>
      <w:r>
        <w:instrText xml:space="preserve"> PAGEREF _Toc827360928 \h </w:instrText>
      </w:r>
      <w:r>
        <w:fldChar w:fldCharType="separate"/>
      </w:r>
      <w:r>
        <w:t>7</w:t>
      </w:r>
      <w:r>
        <w:fldChar w:fldCharType="end"/>
      </w:r>
      <w:r>
        <w:rPr>
          <w:rFonts w:ascii="PingFang SC" w:hAnsi="PingFang SC" w:eastAsia="PingFang SC" w:cs="PingFang SC"/>
          <w:snapToGrid w:val="0"/>
          <w:color w:val="000000"/>
          <w:kern w:val="0"/>
          <w:szCs w:val="21"/>
          <w:lang w:val="en-US" w:eastAsia="en-US" w:bidi="ar-SA"/>
        </w:rPr>
        <w:fldChar w:fldCharType="end"/>
      </w:r>
    </w:p>
    <w:p w14:paraId="275A98DA">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_Toc498502571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3"/>
          <w:szCs w:val="32"/>
          <w:lang w:val="en-US" w:eastAsia="zh-CN"/>
        </w:rPr>
        <w:t>2.2</w:t>
      </w:r>
      <w:r>
        <w:rPr>
          <w:rFonts w:hint="default" w:ascii="PingFang SC" w:hAnsi="PingFang SC" w:eastAsia="PingFang SC" w:cs="PingFang SC"/>
          <w:bCs/>
          <w:spacing w:val="-3"/>
          <w:szCs w:val="32"/>
          <w:lang w:val="en-US" w:eastAsia="zh-CN"/>
        </w:rPr>
        <w:t>各亚型的特征及预后</w:t>
      </w:r>
      <w:r>
        <w:tab/>
      </w:r>
      <w:r>
        <w:fldChar w:fldCharType="begin"/>
      </w:r>
      <w:r>
        <w:instrText xml:space="preserve"> PAGEREF _Toc498502571 \h </w:instrText>
      </w:r>
      <w:r>
        <w:fldChar w:fldCharType="separate"/>
      </w:r>
      <w:r>
        <w:t>9</w:t>
      </w:r>
      <w:r>
        <w:fldChar w:fldCharType="end"/>
      </w:r>
      <w:r>
        <w:rPr>
          <w:rFonts w:ascii="PingFang SC" w:hAnsi="PingFang SC" w:eastAsia="PingFang SC" w:cs="PingFang SC"/>
          <w:snapToGrid w:val="0"/>
          <w:color w:val="000000"/>
          <w:kern w:val="0"/>
          <w:szCs w:val="21"/>
          <w:lang w:val="en-US" w:eastAsia="en-US" w:bidi="ar-SA"/>
        </w:rPr>
        <w:fldChar w:fldCharType="end"/>
      </w:r>
    </w:p>
    <w:p w14:paraId="339CBCB4">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_Toc999003850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ascii="PingFang SC" w:hAnsi="PingFang SC" w:eastAsia="PingFang SC" w:cs="PingFang SC"/>
          <w:bCs/>
          <w:spacing w:val="4"/>
          <w:szCs w:val="32"/>
        </w:rPr>
        <w:t>.1</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水疱和溃疡</w:t>
      </w:r>
      <w:r>
        <w:tab/>
      </w:r>
      <w:r>
        <w:fldChar w:fldCharType="begin"/>
      </w:r>
      <w:r>
        <w:instrText xml:space="preserve"> PAGEREF _Toc999003850 \h </w:instrText>
      </w:r>
      <w:r>
        <w:fldChar w:fldCharType="separate"/>
      </w:r>
      <w:r>
        <w:t>14</w:t>
      </w:r>
      <w:r>
        <w:fldChar w:fldCharType="end"/>
      </w:r>
      <w:r>
        <w:rPr>
          <w:rFonts w:ascii="PingFang SC" w:hAnsi="PingFang SC" w:eastAsia="PingFang SC" w:cs="PingFang SC"/>
          <w:snapToGrid w:val="0"/>
          <w:color w:val="000000"/>
          <w:kern w:val="0"/>
          <w:szCs w:val="21"/>
          <w:lang w:val="en-US" w:eastAsia="en-US" w:bidi="ar-SA"/>
        </w:rPr>
        <w:fldChar w:fldCharType="end"/>
      </w:r>
    </w:p>
    <w:p w14:paraId="3F73BA79">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_Toc1230554704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hint="eastAsia" w:ascii="PingFang SC" w:hAnsi="PingFang SC" w:eastAsia="PingFang SC" w:cs="PingFang SC"/>
          <w:bCs/>
          <w:spacing w:val="4"/>
          <w:szCs w:val="32"/>
          <w:lang w:eastAsia="zh-CN"/>
        </w:rPr>
        <w:t>.2</w:t>
      </w:r>
      <w:r>
        <w:rPr>
          <w:rFonts w:hint="eastAsia" w:ascii="PingFang SC" w:hAnsi="PingFang SC" w:eastAsia="PingFang SC" w:cs="PingFang SC"/>
          <w:bCs/>
          <w:spacing w:val="4"/>
          <w:w w:val="100"/>
          <w:szCs w:val="32"/>
          <w:lang w:eastAsia="zh-CN"/>
        </w:rPr>
        <w:t xml:space="preserve"> </w:t>
      </w:r>
      <w:r>
        <w:rPr>
          <w:rFonts w:hint="eastAsia" w:ascii="PingFang SC" w:hAnsi="PingFang SC" w:eastAsia="PingFang SC" w:cs="PingFang SC"/>
          <w:bCs/>
          <w:spacing w:val="4"/>
          <w:szCs w:val="32"/>
          <w:lang w:eastAsia="zh-CN"/>
        </w:rPr>
        <w:t>粟丘疹</w:t>
      </w:r>
      <w:r>
        <w:tab/>
      </w:r>
      <w:r>
        <w:fldChar w:fldCharType="begin"/>
      </w:r>
      <w:r>
        <w:instrText xml:space="preserve"> PAGEREF _Toc1230554704 \h </w:instrText>
      </w:r>
      <w:r>
        <w:fldChar w:fldCharType="separate"/>
      </w:r>
      <w:r>
        <w:t>17</w:t>
      </w:r>
      <w:r>
        <w:fldChar w:fldCharType="end"/>
      </w:r>
      <w:r>
        <w:rPr>
          <w:rFonts w:ascii="PingFang SC" w:hAnsi="PingFang SC" w:eastAsia="PingFang SC" w:cs="PingFang SC"/>
          <w:snapToGrid w:val="0"/>
          <w:color w:val="000000"/>
          <w:kern w:val="0"/>
          <w:szCs w:val="21"/>
          <w:lang w:val="en-US" w:eastAsia="en-US" w:bidi="ar-SA"/>
        </w:rPr>
        <w:fldChar w:fldCharType="end"/>
      </w:r>
    </w:p>
    <w:p w14:paraId="1567EF34">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_Toc1665389518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hint="eastAsia" w:ascii="PingFang SC" w:hAnsi="PingFang SC" w:eastAsia="PingFang SC" w:cs="PingFang SC"/>
          <w:bCs/>
          <w:spacing w:val="4"/>
          <w:szCs w:val="32"/>
          <w:lang w:eastAsia="zh-CN"/>
        </w:rPr>
        <w:t>.3 皮肤萎缩</w:t>
      </w:r>
      <w:r>
        <w:tab/>
      </w:r>
      <w:r>
        <w:fldChar w:fldCharType="begin"/>
      </w:r>
      <w:r>
        <w:instrText xml:space="preserve"> PAGEREF _Toc1665389518 \h </w:instrText>
      </w:r>
      <w:r>
        <w:fldChar w:fldCharType="separate"/>
      </w:r>
      <w:r>
        <w:t>17</w:t>
      </w:r>
      <w:r>
        <w:fldChar w:fldCharType="end"/>
      </w:r>
      <w:r>
        <w:rPr>
          <w:rFonts w:ascii="PingFang SC" w:hAnsi="PingFang SC" w:eastAsia="PingFang SC" w:cs="PingFang SC"/>
          <w:snapToGrid w:val="0"/>
          <w:color w:val="000000"/>
          <w:kern w:val="0"/>
          <w:szCs w:val="21"/>
          <w:lang w:val="en-US" w:eastAsia="en-US" w:bidi="ar-SA"/>
        </w:rPr>
        <w:fldChar w:fldCharType="end"/>
      </w:r>
    </w:p>
    <w:p w14:paraId="1552227F">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_Toc2047257675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hint="eastAsia" w:ascii="PingFang SC" w:hAnsi="PingFang SC" w:eastAsia="PingFang SC" w:cs="PingFang SC"/>
          <w:bCs/>
          <w:spacing w:val="4"/>
          <w:szCs w:val="32"/>
          <w:lang w:eastAsia="zh-CN"/>
        </w:rPr>
        <w:t>.</w:t>
      </w:r>
      <w:r>
        <w:rPr>
          <w:rFonts w:hint="eastAsia" w:ascii="PingFang SC" w:hAnsi="PingFang SC" w:eastAsia="PingFang SC" w:cs="PingFang SC"/>
          <w:bCs/>
          <w:spacing w:val="4"/>
          <w:szCs w:val="32"/>
          <w:lang w:val="en-US" w:eastAsia="zh-CN"/>
        </w:rPr>
        <w:t>4</w:t>
      </w:r>
      <w:r>
        <w:rPr>
          <w:rFonts w:hint="eastAsia" w:ascii="PingFang SC" w:hAnsi="PingFang SC" w:eastAsia="PingFang SC" w:cs="PingFang SC"/>
          <w:bCs/>
          <w:spacing w:val="4"/>
          <w:szCs w:val="32"/>
          <w:lang w:eastAsia="zh-CN"/>
        </w:rPr>
        <w:t xml:space="preserve"> EB 痣</w:t>
      </w:r>
      <w:r>
        <w:tab/>
      </w:r>
      <w:r>
        <w:fldChar w:fldCharType="begin"/>
      </w:r>
      <w:r>
        <w:instrText xml:space="preserve"> PAGEREF _Toc2047257675 \h </w:instrText>
      </w:r>
      <w:r>
        <w:fldChar w:fldCharType="separate"/>
      </w:r>
      <w:r>
        <w:t>18</w:t>
      </w:r>
      <w:r>
        <w:fldChar w:fldCharType="end"/>
      </w:r>
      <w:r>
        <w:rPr>
          <w:rFonts w:ascii="PingFang SC" w:hAnsi="PingFang SC" w:eastAsia="PingFang SC" w:cs="PingFang SC"/>
          <w:snapToGrid w:val="0"/>
          <w:color w:val="000000"/>
          <w:kern w:val="0"/>
          <w:szCs w:val="21"/>
          <w:lang w:val="en-US" w:eastAsia="en-US" w:bidi="ar-SA"/>
        </w:rPr>
        <w:fldChar w:fldCharType="end"/>
      </w:r>
    </w:p>
    <w:p w14:paraId="1E8594F8">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_Toc1276751491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hint="eastAsia" w:ascii="PingFang SC" w:hAnsi="PingFang SC" w:eastAsia="PingFang SC" w:cs="PingFang SC"/>
          <w:bCs/>
          <w:spacing w:val="4"/>
          <w:szCs w:val="32"/>
          <w:lang w:eastAsia="zh-CN"/>
        </w:rPr>
        <w:t>.</w:t>
      </w:r>
      <w:r>
        <w:rPr>
          <w:rFonts w:hint="eastAsia" w:ascii="PingFang SC" w:hAnsi="PingFang SC" w:eastAsia="PingFang SC" w:cs="PingFang SC"/>
          <w:bCs/>
          <w:spacing w:val="4"/>
          <w:szCs w:val="32"/>
          <w:lang w:val="en-US" w:eastAsia="zh-CN"/>
        </w:rPr>
        <w:t>5</w:t>
      </w:r>
      <w:r>
        <w:rPr>
          <w:rFonts w:hint="eastAsia" w:ascii="PingFang SC" w:hAnsi="PingFang SC" w:eastAsia="PingFang SC" w:cs="PingFang SC"/>
          <w:bCs/>
          <w:spacing w:val="4"/>
          <w:w w:val="100"/>
          <w:szCs w:val="32"/>
          <w:lang w:eastAsia="zh-CN"/>
        </w:rPr>
        <w:t xml:space="preserve"> </w:t>
      </w:r>
      <w:r>
        <w:rPr>
          <w:rFonts w:hint="eastAsia" w:ascii="PingFang SC" w:hAnsi="PingFang SC" w:eastAsia="PingFang SC" w:cs="PingFang SC"/>
          <w:bCs/>
          <w:spacing w:val="4"/>
          <w:szCs w:val="32"/>
          <w:lang w:eastAsia="zh-CN"/>
        </w:rPr>
        <w:t>消化道水疱</w:t>
      </w:r>
      <w:r>
        <w:tab/>
      </w:r>
      <w:r>
        <w:fldChar w:fldCharType="begin"/>
      </w:r>
      <w:r>
        <w:instrText xml:space="preserve"> PAGEREF _Toc1276751491 \h </w:instrText>
      </w:r>
      <w:r>
        <w:fldChar w:fldCharType="separate"/>
      </w:r>
      <w:r>
        <w:t>19</w:t>
      </w:r>
      <w:r>
        <w:fldChar w:fldCharType="end"/>
      </w:r>
      <w:r>
        <w:rPr>
          <w:rFonts w:ascii="PingFang SC" w:hAnsi="PingFang SC" w:eastAsia="PingFang SC" w:cs="PingFang SC"/>
          <w:snapToGrid w:val="0"/>
          <w:color w:val="000000"/>
          <w:kern w:val="0"/>
          <w:szCs w:val="21"/>
          <w:lang w:val="en-US" w:eastAsia="en-US" w:bidi="ar-SA"/>
        </w:rPr>
        <w:fldChar w:fldCharType="end"/>
      </w:r>
    </w:p>
    <w:p w14:paraId="10EA94D8">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_Toc705708413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highlight w:val="yellow"/>
          <w:lang w:val="en-US" w:eastAsia="zh-CN"/>
        </w:rPr>
        <w:t>3</w:t>
      </w:r>
      <w:r>
        <w:rPr>
          <w:rFonts w:hint="eastAsia" w:ascii="PingFang SC" w:hAnsi="PingFang SC" w:eastAsia="PingFang SC" w:cs="PingFang SC"/>
          <w:bCs/>
          <w:spacing w:val="4"/>
          <w:szCs w:val="32"/>
          <w:highlight w:val="yellow"/>
          <w:lang w:eastAsia="zh-CN"/>
        </w:rPr>
        <w:t>.</w:t>
      </w:r>
      <w:r>
        <w:rPr>
          <w:rFonts w:hint="eastAsia" w:ascii="PingFang SC" w:hAnsi="PingFang SC" w:eastAsia="PingFang SC" w:cs="PingFang SC"/>
          <w:bCs/>
          <w:spacing w:val="4"/>
          <w:szCs w:val="32"/>
          <w:highlight w:val="yellow"/>
          <w:lang w:val="en-US" w:eastAsia="zh-CN"/>
        </w:rPr>
        <w:t>6</w:t>
      </w:r>
      <w:r>
        <w:rPr>
          <w:rFonts w:hint="eastAsia" w:ascii="PingFang SC" w:hAnsi="PingFang SC" w:eastAsia="PingFang SC" w:cs="PingFang SC"/>
          <w:bCs/>
          <w:spacing w:val="4"/>
          <w:szCs w:val="32"/>
          <w:highlight w:val="yellow"/>
          <w:lang w:eastAsia="zh-CN"/>
        </w:rPr>
        <w:t xml:space="preserve"> 角膜糜烂</w:t>
      </w:r>
      <w:r>
        <w:rPr>
          <w:rFonts w:hint="eastAsia" w:eastAsia="宋体"/>
          <w:highlight w:val="yellow"/>
          <w:lang w:eastAsia="zh-CN"/>
        </w:rPr>
        <w:t>（</w:t>
      </w:r>
      <w:r>
        <w:rPr>
          <w:rFonts w:hint="eastAsia" w:eastAsia="宋体"/>
          <w:highlight w:val="yellow"/>
          <w:lang w:val="en-US" w:eastAsia="zh-CN"/>
        </w:rPr>
        <w:t>是否保留）</w:t>
      </w:r>
      <w:r>
        <w:tab/>
      </w:r>
      <w:r>
        <w:fldChar w:fldCharType="begin"/>
      </w:r>
      <w:r>
        <w:instrText xml:space="preserve"> PAGEREF _Toc705708413 \h </w:instrText>
      </w:r>
      <w:r>
        <w:fldChar w:fldCharType="separate"/>
      </w:r>
      <w:r>
        <w:t>19</w:t>
      </w:r>
      <w:r>
        <w:fldChar w:fldCharType="end"/>
      </w:r>
      <w:r>
        <w:rPr>
          <w:rFonts w:ascii="PingFang SC" w:hAnsi="PingFang SC" w:eastAsia="PingFang SC" w:cs="PingFang SC"/>
          <w:snapToGrid w:val="0"/>
          <w:color w:val="000000"/>
          <w:kern w:val="0"/>
          <w:szCs w:val="21"/>
          <w:lang w:val="en-US" w:eastAsia="en-US" w:bidi="ar-SA"/>
        </w:rPr>
        <w:fldChar w:fldCharType="end"/>
      </w:r>
    </w:p>
    <w:p w14:paraId="703703A5">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_Toc289114910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w:t>
      </w:r>
      <w:r>
        <w:rPr>
          <w:rFonts w:hint="eastAsia" w:ascii="PingFang SC" w:hAnsi="PingFang SC" w:eastAsia="PingFang SC" w:cs="PingFang SC"/>
          <w:bCs/>
          <w:spacing w:val="4"/>
          <w:szCs w:val="32"/>
          <w:lang w:eastAsia="zh-CN"/>
        </w:rPr>
        <w:t>.</w:t>
      </w:r>
      <w:r>
        <w:rPr>
          <w:rFonts w:hint="eastAsia" w:ascii="PingFang SC" w:hAnsi="PingFang SC" w:eastAsia="PingFang SC" w:cs="PingFang SC"/>
          <w:bCs/>
          <w:spacing w:val="4"/>
          <w:szCs w:val="32"/>
          <w:lang w:val="en-US" w:eastAsia="zh-CN"/>
        </w:rPr>
        <w:t xml:space="preserve">7 </w:t>
      </w:r>
      <w:r>
        <w:rPr>
          <w:rFonts w:hint="eastAsia" w:ascii="PingFang SC" w:hAnsi="PingFang SC" w:eastAsia="PingFang SC" w:cs="PingFang SC"/>
          <w:bCs/>
          <w:spacing w:val="4"/>
          <w:szCs w:val="32"/>
          <w:lang w:eastAsia="zh-CN"/>
        </w:rPr>
        <w:t>指甲发育不良或脱落</w:t>
      </w:r>
      <w:r>
        <w:tab/>
      </w:r>
      <w:r>
        <w:fldChar w:fldCharType="begin"/>
      </w:r>
      <w:r>
        <w:instrText xml:space="preserve"> PAGEREF _Toc289114910 \h </w:instrText>
      </w:r>
      <w:r>
        <w:fldChar w:fldCharType="separate"/>
      </w:r>
      <w:r>
        <w:t>20</w:t>
      </w:r>
      <w:r>
        <w:fldChar w:fldCharType="end"/>
      </w:r>
      <w:r>
        <w:rPr>
          <w:rFonts w:ascii="PingFang SC" w:hAnsi="PingFang SC" w:eastAsia="PingFang SC" w:cs="PingFang SC"/>
          <w:snapToGrid w:val="0"/>
          <w:color w:val="000000"/>
          <w:kern w:val="0"/>
          <w:szCs w:val="21"/>
          <w:lang w:val="en-US" w:eastAsia="en-US" w:bidi="ar-SA"/>
        </w:rPr>
        <w:fldChar w:fldCharType="end"/>
      </w:r>
    </w:p>
    <w:p w14:paraId="6E9109D3">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_Toc1546282856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32"/>
          <w:lang w:val="en-US" w:eastAsia="zh-CN"/>
        </w:rPr>
        <w:t>3.8</w:t>
      </w:r>
      <w:r>
        <w:rPr>
          <w:rFonts w:hint="eastAsia" w:ascii="PingFang SC" w:hAnsi="PingFang SC" w:eastAsia="PingFang SC" w:cs="PingFang SC"/>
          <w:bCs/>
          <w:spacing w:val="4"/>
          <w:szCs w:val="32"/>
          <w:lang w:eastAsia="zh-CN"/>
        </w:rPr>
        <w:t>手指粘连挛缩， 角质化</w:t>
      </w:r>
      <w:r>
        <w:tab/>
      </w:r>
      <w:r>
        <w:fldChar w:fldCharType="begin"/>
      </w:r>
      <w:r>
        <w:instrText xml:space="preserve"> PAGEREF _Toc1546282856 \h </w:instrText>
      </w:r>
      <w:r>
        <w:fldChar w:fldCharType="separate"/>
      </w:r>
      <w:r>
        <w:t>20</w:t>
      </w:r>
      <w:r>
        <w:fldChar w:fldCharType="end"/>
      </w:r>
      <w:r>
        <w:rPr>
          <w:rFonts w:ascii="PingFang SC" w:hAnsi="PingFang SC" w:eastAsia="PingFang SC" w:cs="PingFang SC"/>
          <w:snapToGrid w:val="0"/>
          <w:color w:val="000000"/>
          <w:kern w:val="0"/>
          <w:szCs w:val="21"/>
          <w:lang w:val="en-US" w:eastAsia="en-US" w:bidi="ar-SA"/>
        </w:rPr>
        <w:fldChar w:fldCharType="end"/>
      </w:r>
    </w:p>
    <w:p w14:paraId="523BB330">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_Toc1676348445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6"/>
          <w:szCs w:val="32"/>
          <w:lang w:val="en-US" w:eastAsia="zh-CN"/>
        </w:rPr>
        <w:t>3.9</w:t>
      </w:r>
      <w:r>
        <w:rPr>
          <w:rFonts w:hint="default" w:ascii="PingFang SC" w:hAnsi="PingFang SC" w:eastAsia="PingFang SC" w:cs="PingFang SC"/>
          <w:bCs/>
          <w:spacing w:val="6"/>
          <w:szCs w:val="32"/>
          <w:lang w:val="en-US" w:eastAsia="zh-CN"/>
        </w:rPr>
        <w:t>.影响</w:t>
      </w:r>
      <w:r>
        <w:rPr>
          <w:rFonts w:hint="eastAsia" w:ascii="PingFang SC" w:hAnsi="PingFang SC" w:eastAsia="PingFang SC" w:cs="PingFang SC"/>
          <w:bCs/>
          <w:spacing w:val="6"/>
          <w:szCs w:val="32"/>
          <w:lang w:val="en-US" w:eastAsia="zh-CN"/>
        </w:rPr>
        <w:t>伤口</w:t>
      </w:r>
      <w:r>
        <w:rPr>
          <w:rFonts w:hint="default" w:ascii="PingFang SC" w:hAnsi="PingFang SC" w:eastAsia="PingFang SC" w:cs="PingFang SC"/>
          <w:bCs/>
          <w:spacing w:val="6"/>
          <w:szCs w:val="32"/>
          <w:lang w:val="en-US" w:eastAsia="zh-CN"/>
        </w:rPr>
        <w:t>愈合的因素</w:t>
      </w:r>
      <w:r>
        <w:tab/>
      </w:r>
      <w:r>
        <w:fldChar w:fldCharType="begin"/>
      </w:r>
      <w:r>
        <w:instrText xml:space="preserve"> PAGEREF _Toc1676348445 \h </w:instrText>
      </w:r>
      <w:r>
        <w:fldChar w:fldCharType="separate"/>
      </w:r>
      <w:r>
        <w:t>22</w:t>
      </w:r>
      <w:r>
        <w:fldChar w:fldCharType="end"/>
      </w:r>
      <w:r>
        <w:rPr>
          <w:rFonts w:ascii="PingFang SC" w:hAnsi="PingFang SC" w:eastAsia="PingFang SC" w:cs="PingFang SC"/>
          <w:snapToGrid w:val="0"/>
          <w:color w:val="000000"/>
          <w:kern w:val="0"/>
          <w:szCs w:val="21"/>
          <w:lang w:val="en-US" w:eastAsia="en-US" w:bidi="ar-SA"/>
        </w:rPr>
        <w:fldChar w:fldCharType="end"/>
      </w:r>
    </w:p>
    <w:p w14:paraId="1078CA5C">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_Toc1550350122 </w:instrText>
      </w:r>
      <w:r>
        <w:rPr>
          <w:rFonts w:ascii="PingFang SC" w:hAnsi="PingFang SC" w:eastAsia="PingFang SC" w:cs="PingFang SC"/>
          <w:snapToGrid w:val="0"/>
          <w:kern w:val="0"/>
          <w:szCs w:val="21"/>
          <w:lang w:val="en-US" w:eastAsia="en-US" w:bidi="ar-SA"/>
        </w:rPr>
        <w:fldChar w:fldCharType="separate"/>
      </w:r>
      <w:r>
        <w:rPr>
          <w:rFonts w:hint="default" w:ascii="PingFang SC" w:hAnsi="PingFang SC" w:eastAsia="PingFang SC" w:cs="PingFang SC"/>
          <w:bCs/>
          <w:spacing w:val="-15"/>
          <w:szCs w:val="36"/>
          <w:lang w:val="en-US" w:eastAsia="zh-CN"/>
        </w:rPr>
        <w:t>4</w:t>
      </w:r>
      <w:r>
        <w:rPr>
          <w:rFonts w:ascii="PingFang SC" w:hAnsi="PingFang SC" w:eastAsia="PingFang SC" w:cs="PingFang SC"/>
          <w:spacing w:val="46"/>
          <w:szCs w:val="36"/>
        </w:rPr>
        <w:t xml:space="preserve"> </w:t>
      </w:r>
      <w:r>
        <w:rPr>
          <w:rFonts w:ascii="PingFang SC" w:hAnsi="PingFang SC" w:eastAsia="PingFang SC" w:cs="PingFang SC"/>
          <w:bCs/>
          <w:spacing w:val="-15"/>
          <w:szCs w:val="36"/>
        </w:rPr>
        <w:t>日常护理的材料和药膏</w:t>
      </w:r>
      <w:r>
        <w:tab/>
      </w:r>
      <w:r>
        <w:fldChar w:fldCharType="begin"/>
      </w:r>
      <w:r>
        <w:instrText xml:space="preserve"> PAGEREF _Toc1550350122 \h </w:instrText>
      </w:r>
      <w:r>
        <w:fldChar w:fldCharType="separate"/>
      </w:r>
      <w:r>
        <w:t>25</w:t>
      </w:r>
      <w:r>
        <w:fldChar w:fldCharType="end"/>
      </w:r>
      <w:r>
        <w:rPr>
          <w:rFonts w:ascii="PingFang SC" w:hAnsi="PingFang SC" w:eastAsia="PingFang SC" w:cs="PingFang SC"/>
          <w:snapToGrid w:val="0"/>
          <w:color w:val="000000"/>
          <w:kern w:val="0"/>
          <w:szCs w:val="21"/>
          <w:lang w:val="en-US" w:eastAsia="en-US" w:bidi="ar-SA"/>
        </w:rPr>
        <w:fldChar w:fldCharType="end"/>
      </w:r>
    </w:p>
    <w:p w14:paraId="25D21C30">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_Toc1315411403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12"/>
          <w:szCs w:val="36"/>
          <w:lang w:val="en-US" w:eastAsia="zh-CN"/>
        </w:rPr>
        <w:t>5</w:t>
      </w:r>
      <w:r>
        <w:rPr>
          <w:rFonts w:ascii="PingFang SC" w:hAnsi="PingFang SC" w:eastAsia="PingFang SC" w:cs="PingFang SC"/>
          <w:spacing w:val="18"/>
          <w:szCs w:val="36"/>
        </w:rPr>
        <w:t xml:space="preserve">  </w:t>
      </w:r>
      <w:r>
        <w:rPr>
          <w:rFonts w:hint="eastAsia" w:ascii="PingFang SC" w:hAnsi="PingFang SC" w:eastAsia="PingFang SC" w:cs="PingFang SC"/>
          <w:bCs/>
          <w:spacing w:val="-12"/>
          <w:szCs w:val="36"/>
          <w:lang w:val="en-US" w:eastAsia="zh-CN"/>
        </w:rPr>
        <w:t>皮肤伤口</w:t>
      </w:r>
      <w:r>
        <w:rPr>
          <w:rFonts w:ascii="PingFang SC" w:hAnsi="PingFang SC" w:eastAsia="PingFang SC" w:cs="PingFang SC"/>
          <w:bCs/>
          <w:spacing w:val="-12"/>
          <w:szCs w:val="36"/>
        </w:rPr>
        <w:t>日常护理</w:t>
      </w:r>
      <w:r>
        <w:tab/>
      </w:r>
      <w:r>
        <w:fldChar w:fldCharType="begin"/>
      </w:r>
      <w:r>
        <w:instrText xml:space="preserve"> PAGEREF _Toc1315411403 \h </w:instrText>
      </w:r>
      <w:r>
        <w:fldChar w:fldCharType="separate"/>
      </w:r>
      <w:r>
        <w:t>32</w:t>
      </w:r>
      <w:r>
        <w:fldChar w:fldCharType="end"/>
      </w:r>
      <w:r>
        <w:rPr>
          <w:rFonts w:ascii="PingFang SC" w:hAnsi="PingFang SC" w:eastAsia="PingFang SC" w:cs="PingFang SC"/>
          <w:snapToGrid w:val="0"/>
          <w:color w:val="000000"/>
          <w:kern w:val="0"/>
          <w:szCs w:val="21"/>
          <w:lang w:val="en-US" w:eastAsia="en-US" w:bidi="ar-SA"/>
        </w:rPr>
        <w:fldChar w:fldCharType="end"/>
      </w:r>
    </w:p>
    <w:p w14:paraId="5B8A8109">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_Toc1922788003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5"/>
          <w:szCs w:val="27"/>
          <w:lang w:val="en-US" w:eastAsia="zh-CN"/>
        </w:rPr>
        <w:t xml:space="preserve">5.1 </w:t>
      </w:r>
      <w:r>
        <w:rPr>
          <w:rFonts w:ascii="PingFang SC" w:hAnsi="PingFang SC" w:eastAsia="PingFang SC" w:cs="PingFang SC"/>
          <w:bCs/>
          <w:spacing w:val="5"/>
          <w:szCs w:val="27"/>
        </w:rPr>
        <w:t>新生儿住院</w:t>
      </w:r>
      <w:r>
        <w:tab/>
      </w:r>
      <w:r>
        <w:fldChar w:fldCharType="begin"/>
      </w:r>
      <w:r>
        <w:instrText xml:space="preserve"> PAGEREF _Toc1922788003 \h </w:instrText>
      </w:r>
      <w:r>
        <w:fldChar w:fldCharType="separate"/>
      </w:r>
      <w:r>
        <w:t>32</w:t>
      </w:r>
      <w:r>
        <w:fldChar w:fldCharType="end"/>
      </w:r>
      <w:r>
        <w:rPr>
          <w:rFonts w:ascii="PingFang SC" w:hAnsi="PingFang SC" w:eastAsia="PingFang SC" w:cs="PingFang SC"/>
          <w:snapToGrid w:val="0"/>
          <w:color w:val="000000"/>
          <w:kern w:val="0"/>
          <w:szCs w:val="21"/>
          <w:lang w:val="en-US" w:eastAsia="en-US" w:bidi="ar-SA"/>
        </w:rPr>
        <w:fldChar w:fldCharType="end"/>
      </w:r>
    </w:p>
    <w:p w14:paraId="62295D65">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_Toc964046365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4"/>
          <w:szCs w:val="27"/>
          <w:lang w:val="en-US" w:eastAsia="zh-CN"/>
        </w:rPr>
        <w:t>5.2 日常</w:t>
      </w:r>
      <w:r>
        <w:rPr>
          <w:rFonts w:ascii="PingFang SC" w:hAnsi="PingFang SC" w:eastAsia="PingFang SC" w:cs="PingFang SC"/>
          <w:bCs/>
          <w:spacing w:val="4"/>
          <w:szCs w:val="27"/>
        </w:rPr>
        <w:t>预防水疱</w:t>
      </w:r>
      <w:r>
        <w:tab/>
      </w:r>
      <w:r>
        <w:fldChar w:fldCharType="begin"/>
      </w:r>
      <w:r>
        <w:instrText xml:space="preserve"> PAGEREF _Toc964046365 \h </w:instrText>
      </w:r>
      <w:r>
        <w:fldChar w:fldCharType="separate"/>
      </w:r>
      <w:r>
        <w:t>32</w:t>
      </w:r>
      <w:r>
        <w:fldChar w:fldCharType="end"/>
      </w:r>
      <w:r>
        <w:rPr>
          <w:rFonts w:ascii="PingFang SC" w:hAnsi="PingFang SC" w:eastAsia="PingFang SC" w:cs="PingFang SC"/>
          <w:snapToGrid w:val="0"/>
          <w:color w:val="000000"/>
          <w:kern w:val="0"/>
          <w:szCs w:val="21"/>
          <w:lang w:val="en-US" w:eastAsia="en-US" w:bidi="ar-SA"/>
        </w:rPr>
        <w:fldChar w:fldCharType="end"/>
      </w:r>
    </w:p>
    <w:p w14:paraId="2F90BFA1">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_Toc2110623587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6"/>
          <w:szCs w:val="27"/>
          <w:lang w:val="en-US" w:eastAsia="zh-CN"/>
        </w:rPr>
        <w:t>5.3 日常水疱伤口处理</w:t>
      </w:r>
      <w:r>
        <w:tab/>
      </w:r>
      <w:r>
        <w:fldChar w:fldCharType="begin"/>
      </w:r>
      <w:r>
        <w:instrText xml:space="preserve"> PAGEREF _Toc2110623587 \h </w:instrText>
      </w:r>
      <w:r>
        <w:fldChar w:fldCharType="separate"/>
      </w:r>
      <w:r>
        <w:t>35</w:t>
      </w:r>
      <w:r>
        <w:fldChar w:fldCharType="end"/>
      </w:r>
      <w:r>
        <w:rPr>
          <w:rFonts w:ascii="PingFang SC" w:hAnsi="PingFang SC" w:eastAsia="PingFang SC" w:cs="PingFang SC"/>
          <w:snapToGrid w:val="0"/>
          <w:color w:val="000000"/>
          <w:kern w:val="0"/>
          <w:szCs w:val="21"/>
          <w:lang w:val="en-US" w:eastAsia="en-US" w:bidi="ar-SA"/>
        </w:rPr>
        <w:fldChar w:fldCharType="end"/>
      </w:r>
    </w:p>
    <w:p w14:paraId="3B94A4C7">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_Toc1115745563 </w:instrText>
      </w:r>
      <w:r>
        <w:rPr>
          <w:rFonts w:ascii="PingFang SC" w:hAnsi="PingFang SC" w:eastAsia="PingFang SC" w:cs="PingFang SC"/>
          <w:snapToGrid w:val="0"/>
          <w:kern w:val="0"/>
          <w:szCs w:val="21"/>
          <w:lang w:val="en-US" w:eastAsia="en-US" w:bidi="ar-SA"/>
        </w:rPr>
        <w:fldChar w:fldCharType="separate"/>
      </w:r>
      <w:r>
        <w:rPr>
          <w:rFonts w:hint="eastAsia" w:ascii="PingFang SC" w:hAnsi="PingFang SC" w:eastAsia="PingFang SC" w:cs="PingFang SC"/>
          <w:bCs/>
          <w:spacing w:val="2"/>
          <w:szCs w:val="32"/>
          <w:lang w:val="en-US" w:eastAsia="zh-CN"/>
        </w:rPr>
        <w:t>5.4</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家庭包扎方法举例</w:t>
      </w:r>
      <w:r>
        <w:tab/>
      </w:r>
      <w:r>
        <w:fldChar w:fldCharType="begin"/>
      </w:r>
      <w:r>
        <w:instrText xml:space="preserve"> PAGEREF _Toc1115745563 \h </w:instrText>
      </w:r>
      <w:r>
        <w:fldChar w:fldCharType="separate"/>
      </w:r>
      <w:r>
        <w:t>50</w:t>
      </w:r>
      <w:r>
        <w:fldChar w:fldCharType="end"/>
      </w:r>
      <w:r>
        <w:rPr>
          <w:rFonts w:ascii="PingFang SC" w:hAnsi="PingFang SC" w:eastAsia="PingFang SC" w:cs="PingFang SC"/>
          <w:snapToGrid w:val="0"/>
          <w:color w:val="000000"/>
          <w:kern w:val="0"/>
          <w:szCs w:val="21"/>
          <w:lang w:val="en-US" w:eastAsia="en-US" w:bidi="ar-SA"/>
        </w:rPr>
        <w:fldChar w:fldCharType="end"/>
      </w:r>
    </w:p>
    <w:p w14:paraId="5D0807A2">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_Toc508471737 </w:instrText>
      </w:r>
      <w:r>
        <w:rPr>
          <w:rFonts w:ascii="PingFang SC" w:hAnsi="PingFang SC" w:eastAsia="PingFang SC" w:cs="PingFang SC"/>
          <w:snapToGrid w:val="0"/>
          <w:kern w:val="0"/>
          <w:szCs w:val="21"/>
          <w:lang w:val="en-US" w:eastAsia="en-US" w:bidi="ar-SA"/>
        </w:rPr>
        <w:fldChar w:fldCharType="separate"/>
      </w:r>
      <w:r>
        <w:rPr>
          <w:rFonts w:hint="default" w:ascii="PingFang SC" w:hAnsi="PingFang SC" w:eastAsia="PingFang SC" w:cs="PingFang SC"/>
          <w:bCs/>
          <w:spacing w:val="-4"/>
          <w:szCs w:val="32"/>
          <w:lang w:val="en-US"/>
        </w:rPr>
        <w:t>5</w:t>
      </w:r>
      <w:r>
        <w:rPr>
          <w:rFonts w:ascii="PingFang SC" w:hAnsi="PingFang SC" w:eastAsia="PingFang SC" w:cs="PingFang SC"/>
          <w:bCs/>
          <w:spacing w:val="-4"/>
          <w:szCs w:val="32"/>
        </w:rPr>
        <w:t>.5</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皮肤癌监护方法</w:t>
      </w:r>
      <w:r>
        <w:tab/>
      </w:r>
      <w:r>
        <w:fldChar w:fldCharType="begin"/>
      </w:r>
      <w:r>
        <w:instrText xml:space="preserve"> PAGEREF _Toc508471737 \h </w:instrText>
      </w:r>
      <w:r>
        <w:fldChar w:fldCharType="separate"/>
      </w:r>
      <w:r>
        <w:t>58</w:t>
      </w:r>
      <w:r>
        <w:fldChar w:fldCharType="end"/>
      </w:r>
      <w:r>
        <w:rPr>
          <w:rFonts w:ascii="PingFang SC" w:hAnsi="PingFang SC" w:eastAsia="PingFang SC" w:cs="PingFang SC"/>
          <w:snapToGrid w:val="0"/>
          <w:color w:val="000000"/>
          <w:kern w:val="0"/>
          <w:szCs w:val="21"/>
          <w:lang w:val="en-US" w:eastAsia="en-US" w:bidi="ar-SA"/>
        </w:rPr>
        <w:fldChar w:fldCharType="end"/>
      </w:r>
    </w:p>
    <w:p w14:paraId="0623EBE9">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_Toc1047052346 </w:instrText>
      </w:r>
      <w:r>
        <w:rPr>
          <w:rFonts w:ascii="PingFang SC" w:hAnsi="PingFang SC" w:eastAsia="PingFang SC" w:cs="PingFang SC"/>
          <w:snapToGrid w:val="0"/>
          <w:kern w:val="0"/>
          <w:szCs w:val="21"/>
          <w:lang w:val="en-US" w:eastAsia="en-US" w:bidi="ar-SA"/>
        </w:rPr>
        <w:fldChar w:fldCharType="separate"/>
      </w:r>
      <w:r>
        <w:rPr>
          <w:rFonts w:hint="default" w:ascii="PingFang SC" w:hAnsi="PingFang SC" w:eastAsia="PingFang SC" w:cs="PingFang SC"/>
          <w:bCs/>
          <w:spacing w:val="-2"/>
          <w:szCs w:val="32"/>
          <w:lang w:val="en-US"/>
        </w:rPr>
        <w:t>5</w:t>
      </w:r>
      <w:r>
        <w:rPr>
          <w:rFonts w:ascii="PingFang SC" w:hAnsi="PingFang SC" w:eastAsia="PingFang SC" w:cs="PingFang SC"/>
          <w:bCs/>
          <w:spacing w:val="-2"/>
          <w:szCs w:val="32"/>
        </w:rPr>
        <w:t>.</w:t>
      </w:r>
      <w:r>
        <w:rPr>
          <w:rFonts w:hint="eastAsia" w:ascii="PingFang SC" w:hAnsi="PingFang SC" w:eastAsia="PingFang SC" w:cs="PingFang SC"/>
          <w:bCs/>
          <w:spacing w:val="-2"/>
          <w:szCs w:val="32"/>
          <w:lang w:val="en-US" w:eastAsia="zh-CN"/>
        </w:rPr>
        <w:t>6</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预防性包扎</w:t>
      </w:r>
      <w:r>
        <w:tab/>
      </w:r>
      <w:r>
        <w:fldChar w:fldCharType="begin"/>
      </w:r>
      <w:r>
        <w:instrText xml:space="preserve"> PAGEREF _Toc1047052346 \h </w:instrText>
      </w:r>
      <w:r>
        <w:fldChar w:fldCharType="separate"/>
      </w:r>
      <w:r>
        <w:t>60</w:t>
      </w:r>
      <w:r>
        <w:fldChar w:fldCharType="end"/>
      </w:r>
      <w:r>
        <w:rPr>
          <w:rFonts w:ascii="PingFang SC" w:hAnsi="PingFang SC" w:eastAsia="PingFang SC" w:cs="PingFang SC"/>
          <w:snapToGrid w:val="0"/>
          <w:color w:val="000000"/>
          <w:kern w:val="0"/>
          <w:szCs w:val="21"/>
          <w:lang w:val="en-US" w:eastAsia="en-US" w:bidi="ar-SA"/>
        </w:rPr>
        <w:fldChar w:fldCharType="end"/>
      </w:r>
    </w:p>
    <w:p w14:paraId="11CDE26B">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_Toc1327775704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5"/>
          <w:szCs w:val="36"/>
          <w:highlight w:val="yellow"/>
        </w:rPr>
        <w:t>7</w:t>
      </w:r>
      <w:r>
        <w:rPr>
          <w:rFonts w:ascii="PingFang SC" w:hAnsi="PingFang SC" w:eastAsia="PingFang SC" w:cs="PingFang SC"/>
          <w:spacing w:val="-5"/>
          <w:szCs w:val="36"/>
          <w:highlight w:val="yellow"/>
        </w:rPr>
        <w:t xml:space="preserve">  </w:t>
      </w:r>
      <w:r>
        <w:rPr>
          <w:rFonts w:ascii="PingFang SC" w:hAnsi="PingFang SC" w:eastAsia="PingFang SC" w:cs="PingFang SC"/>
          <w:bCs/>
          <w:spacing w:val="-5"/>
          <w:szCs w:val="36"/>
          <w:highlight w:val="yellow"/>
        </w:rPr>
        <w:t>特殊情况的处理方法</w:t>
      </w:r>
      <w:r>
        <w:rPr>
          <w:rFonts w:hint="eastAsia" w:ascii="PingFang SC" w:hAnsi="PingFang SC" w:eastAsia="PingFang SC" w:cs="PingFang SC"/>
          <w:bCs/>
          <w:spacing w:val="-5"/>
          <w:szCs w:val="36"/>
          <w:highlight w:val="yellow"/>
          <w:lang w:eastAsia="zh-CN"/>
        </w:rPr>
        <w:t>（</w:t>
      </w:r>
      <w:r>
        <w:rPr>
          <w:rFonts w:hint="eastAsia" w:ascii="PingFang SC" w:hAnsi="PingFang SC" w:eastAsia="PingFang SC" w:cs="PingFang SC"/>
          <w:bCs/>
          <w:spacing w:val="-5"/>
          <w:szCs w:val="36"/>
          <w:highlight w:val="yellow"/>
          <w:lang w:val="en-US" w:eastAsia="zh-CN"/>
        </w:rPr>
        <w:t>讨论是否需要删减）</w:t>
      </w:r>
      <w:r>
        <w:tab/>
      </w:r>
      <w:r>
        <w:fldChar w:fldCharType="begin"/>
      </w:r>
      <w:r>
        <w:instrText xml:space="preserve"> PAGEREF _Toc1327775704 \h </w:instrText>
      </w:r>
      <w:r>
        <w:fldChar w:fldCharType="separate"/>
      </w:r>
      <w:r>
        <w:t>65</w:t>
      </w:r>
      <w:r>
        <w:fldChar w:fldCharType="end"/>
      </w:r>
      <w:r>
        <w:rPr>
          <w:rFonts w:ascii="PingFang SC" w:hAnsi="PingFang SC" w:eastAsia="PingFang SC" w:cs="PingFang SC"/>
          <w:snapToGrid w:val="0"/>
          <w:color w:val="000000"/>
          <w:kern w:val="0"/>
          <w:szCs w:val="21"/>
          <w:lang w:val="en-US" w:eastAsia="en-US" w:bidi="ar-SA"/>
        </w:rPr>
        <w:fldChar w:fldCharType="end"/>
      </w:r>
    </w:p>
    <w:p w14:paraId="70F50705">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_Toc1423681151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10"/>
          <w:szCs w:val="32"/>
        </w:rPr>
        <w:t>7.1</w:t>
      </w:r>
      <w:r>
        <w:rPr>
          <w:rFonts w:ascii="PingFang SC" w:hAnsi="PingFang SC" w:eastAsia="PingFang SC" w:cs="PingFang SC"/>
          <w:spacing w:val="10"/>
          <w:szCs w:val="32"/>
        </w:rPr>
        <w:t xml:space="preserve"> </w:t>
      </w:r>
      <w:r>
        <w:rPr>
          <w:rFonts w:ascii="PingFang SC" w:hAnsi="PingFang SC" w:eastAsia="PingFang SC" w:cs="PingFang SC"/>
          <w:bCs/>
          <w:spacing w:val="10"/>
          <w:szCs w:val="32"/>
        </w:rPr>
        <w:t>眼睛</w:t>
      </w:r>
      <w:r>
        <w:tab/>
      </w:r>
      <w:r>
        <w:fldChar w:fldCharType="begin"/>
      </w:r>
      <w:r>
        <w:instrText xml:space="preserve"> PAGEREF _Toc1423681151 \h </w:instrText>
      </w:r>
      <w:r>
        <w:fldChar w:fldCharType="separate"/>
      </w:r>
      <w:r>
        <w:t>65</w:t>
      </w:r>
      <w:r>
        <w:fldChar w:fldCharType="end"/>
      </w:r>
      <w:r>
        <w:rPr>
          <w:rFonts w:ascii="PingFang SC" w:hAnsi="PingFang SC" w:eastAsia="PingFang SC" w:cs="PingFang SC"/>
          <w:snapToGrid w:val="0"/>
          <w:color w:val="000000"/>
          <w:kern w:val="0"/>
          <w:szCs w:val="21"/>
          <w:lang w:val="en-US" w:eastAsia="en-US" w:bidi="ar-SA"/>
        </w:rPr>
        <w:fldChar w:fldCharType="end"/>
      </w:r>
    </w:p>
    <w:p w14:paraId="6A36E73D">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_Toc546309983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7"/>
          <w:szCs w:val="32"/>
        </w:rPr>
        <w:t>7.2</w:t>
      </w:r>
      <w:r>
        <w:rPr>
          <w:rFonts w:ascii="PingFang SC" w:hAnsi="PingFang SC" w:eastAsia="PingFang SC" w:cs="PingFang SC"/>
          <w:spacing w:val="47"/>
          <w:szCs w:val="32"/>
        </w:rPr>
        <w:t xml:space="preserve"> </w:t>
      </w:r>
      <w:r>
        <w:rPr>
          <w:rFonts w:ascii="PingFang SC" w:hAnsi="PingFang SC" w:eastAsia="PingFang SC" w:cs="PingFang SC"/>
          <w:bCs/>
          <w:spacing w:val="-7"/>
          <w:szCs w:val="32"/>
        </w:rPr>
        <w:t>口腔</w:t>
      </w:r>
      <w:r>
        <w:tab/>
      </w:r>
      <w:r>
        <w:fldChar w:fldCharType="begin"/>
      </w:r>
      <w:r>
        <w:instrText xml:space="preserve"> PAGEREF _Toc546309983 \h </w:instrText>
      </w:r>
      <w:r>
        <w:fldChar w:fldCharType="separate"/>
      </w:r>
      <w:r>
        <w:t>67</w:t>
      </w:r>
      <w:r>
        <w:fldChar w:fldCharType="end"/>
      </w:r>
      <w:r>
        <w:rPr>
          <w:rFonts w:ascii="PingFang SC" w:hAnsi="PingFang SC" w:eastAsia="PingFang SC" w:cs="PingFang SC"/>
          <w:snapToGrid w:val="0"/>
          <w:color w:val="000000"/>
          <w:kern w:val="0"/>
          <w:szCs w:val="21"/>
          <w:lang w:val="en-US" w:eastAsia="en-US" w:bidi="ar-SA"/>
        </w:rPr>
        <w:fldChar w:fldCharType="end"/>
      </w:r>
    </w:p>
    <w:p w14:paraId="50E97952">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_Toc1339293356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32"/>
        </w:rPr>
        <w:t>7.3</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食道</w:t>
      </w:r>
      <w:r>
        <w:tab/>
      </w:r>
      <w:r>
        <w:fldChar w:fldCharType="begin"/>
      </w:r>
      <w:r>
        <w:instrText xml:space="preserve"> PAGEREF _Toc1339293356 \h </w:instrText>
      </w:r>
      <w:r>
        <w:fldChar w:fldCharType="separate"/>
      </w:r>
      <w:r>
        <w:t>69</w:t>
      </w:r>
      <w:r>
        <w:fldChar w:fldCharType="end"/>
      </w:r>
      <w:r>
        <w:rPr>
          <w:rFonts w:ascii="PingFang SC" w:hAnsi="PingFang SC" w:eastAsia="PingFang SC" w:cs="PingFang SC"/>
          <w:snapToGrid w:val="0"/>
          <w:color w:val="000000"/>
          <w:kern w:val="0"/>
          <w:szCs w:val="21"/>
          <w:lang w:val="en-US" w:eastAsia="en-US" w:bidi="ar-SA"/>
        </w:rPr>
        <w:fldChar w:fldCharType="end"/>
      </w:r>
    </w:p>
    <w:p w14:paraId="79D9D9C9">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_Toc1727330085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32"/>
        </w:rPr>
        <w:t>7.4</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便秘</w:t>
      </w:r>
      <w:r>
        <w:tab/>
      </w:r>
      <w:r>
        <w:fldChar w:fldCharType="begin"/>
      </w:r>
      <w:r>
        <w:instrText xml:space="preserve"> PAGEREF _Toc1727330085 \h </w:instrText>
      </w:r>
      <w:r>
        <w:fldChar w:fldCharType="separate"/>
      </w:r>
      <w:r>
        <w:t>70</w:t>
      </w:r>
      <w:r>
        <w:fldChar w:fldCharType="end"/>
      </w:r>
      <w:r>
        <w:rPr>
          <w:rFonts w:ascii="PingFang SC" w:hAnsi="PingFang SC" w:eastAsia="PingFang SC" w:cs="PingFang SC"/>
          <w:snapToGrid w:val="0"/>
          <w:color w:val="000000"/>
          <w:kern w:val="0"/>
          <w:szCs w:val="21"/>
          <w:lang w:val="en-US" w:eastAsia="en-US" w:bidi="ar-SA"/>
        </w:rPr>
        <w:fldChar w:fldCharType="end"/>
      </w:r>
    </w:p>
    <w:p w14:paraId="61B33600">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_Toc1552798449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32"/>
        </w:rPr>
        <w:t>7.5</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手指</w:t>
      </w:r>
      <w:r>
        <w:tab/>
      </w:r>
      <w:r>
        <w:fldChar w:fldCharType="begin"/>
      </w:r>
      <w:r>
        <w:instrText xml:space="preserve"> PAGEREF _Toc1552798449 \h </w:instrText>
      </w:r>
      <w:r>
        <w:fldChar w:fldCharType="separate"/>
      </w:r>
      <w:r>
        <w:t>70</w:t>
      </w:r>
      <w:r>
        <w:fldChar w:fldCharType="end"/>
      </w:r>
      <w:r>
        <w:rPr>
          <w:rFonts w:ascii="PingFang SC" w:hAnsi="PingFang SC" w:eastAsia="PingFang SC" w:cs="PingFang SC"/>
          <w:snapToGrid w:val="0"/>
          <w:color w:val="000000"/>
          <w:kern w:val="0"/>
          <w:szCs w:val="21"/>
          <w:lang w:val="en-US" w:eastAsia="en-US" w:bidi="ar-SA"/>
        </w:rPr>
        <w:fldChar w:fldCharType="end"/>
      </w:r>
    </w:p>
    <w:p w14:paraId="40D6A538">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_Toc1662253999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1"/>
          <w:szCs w:val="32"/>
        </w:rPr>
        <w:t>7.</w:t>
      </w:r>
      <w:r>
        <w:rPr>
          <w:rFonts w:hint="eastAsia" w:ascii="PingFang SC" w:hAnsi="PingFang SC" w:eastAsia="PingFang SC" w:cs="PingFang SC"/>
          <w:bCs/>
          <w:spacing w:val="-1"/>
          <w:szCs w:val="32"/>
          <w:lang w:val="en-US" w:eastAsia="zh-CN"/>
        </w:rPr>
        <w:t>6</w:t>
      </w:r>
      <w:r>
        <w:rPr>
          <w:rFonts w:ascii="PingFang SC" w:hAnsi="PingFang SC" w:eastAsia="PingFang SC" w:cs="PingFang SC"/>
          <w:spacing w:val="-1"/>
          <w:szCs w:val="32"/>
        </w:rPr>
        <w:t xml:space="preserve"> </w:t>
      </w:r>
      <w:r>
        <w:rPr>
          <w:rFonts w:ascii="PingFang SC" w:hAnsi="PingFang SC" w:eastAsia="PingFang SC" w:cs="PingFang SC"/>
          <w:bCs/>
          <w:spacing w:val="-1"/>
          <w:szCs w:val="32"/>
        </w:rPr>
        <w:t>固定留置针的方法</w:t>
      </w:r>
      <w:r>
        <w:tab/>
      </w:r>
      <w:r>
        <w:fldChar w:fldCharType="begin"/>
      </w:r>
      <w:r>
        <w:instrText xml:space="preserve"> PAGEREF _Toc1662253999 \h </w:instrText>
      </w:r>
      <w:r>
        <w:fldChar w:fldCharType="separate"/>
      </w:r>
      <w:r>
        <w:t>74</w:t>
      </w:r>
      <w:r>
        <w:fldChar w:fldCharType="end"/>
      </w:r>
      <w:r>
        <w:rPr>
          <w:rFonts w:ascii="PingFang SC" w:hAnsi="PingFang SC" w:eastAsia="PingFang SC" w:cs="PingFang SC"/>
          <w:snapToGrid w:val="0"/>
          <w:color w:val="000000"/>
          <w:kern w:val="0"/>
          <w:szCs w:val="21"/>
          <w:lang w:val="en-US" w:eastAsia="en-US" w:bidi="ar-SA"/>
        </w:rPr>
        <w:fldChar w:fldCharType="end"/>
      </w:r>
    </w:p>
    <w:p w14:paraId="25F75C96">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_Toc888197370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3"/>
          <w:szCs w:val="32"/>
        </w:rPr>
        <w:t>7.</w:t>
      </w:r>
      <w:r>
        <w:rPr>
          <w:rFonts w:hint="eastAsia" w:ascii="PingFang SC" w:hAnsi="PingFang SC" w:eastAsia="PingFang SC" w:cs="PingFang SC"/>
          <w:bCs/>
          <w:spacing w:val="-3"/>
          <w:szCs w:val="32"/>
          <w:lang w:val="en-US" w:eastAsia="zh-CN"/>
        </w:rPr>
        <w:t>7</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固定仪表头的方法</w:t>
      </w:r>
      <w:r>
        <w:tab/>
      </w:r>
      <w:r>
        <w:fldChar w:fldCharType="begin"/>
      </w:r>
      <w:r>
        <w:instrText xml:space="preserve"> PAGEREF _Toc888197370 \h </w:instrText>
      </w:r>
      <w:r>
        <w:fldChar w:fldCharType="separate"/>
      </w:r>
      <w:r>
        <w:t>77</w:t>
      </w:r>
      <w:r>
        <w:fldChar w:fldCharType="end"/>
      </w:r>
      <w:r>
        <w:rPr>
          <w:rFonts w:ascii="PingFang SC" w:hAnsi="PingFang SC" w:eastAsia="PingFang SC" w:cs="PingFang SC"/>
          <w:snapToGrid w:val="0"/>
          <w:color w:val="000000"/>
          <w:kern w:val="0"/>
          <w:szCs w:val="21"/>
          <w:lang w:val="en-US" w:eastAsia="en-US" w:bidi="ar-SA"/>
        </w:rPr>
        <w:fldChar w:fldCharType="end"/>
      </w:r>
    </w:p>
    <w:p w14:paraId="101BC2C4">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_Toc774367293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32"/>
        </w:rPr>
        <w:t>7.</w:t>
      </w:r>
      <w:r>
        <w:rPr>
          <w:rFonts w:hint="eastAsia" w:ascii="PingFang SC" w:hAnsi="PingFang SC" w:eastAsia="PingFang SC" w:cs="PingFang SC"/>
          <w:bCs/>
          <w:spacing w:val="-2"/>
          <w:szCs w:val="32"/>
          <w:lang w:val="en-US" w:eastAsia="zh-CN"/>
        </w:rPr>
        <w:t>8</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验血</w:t>
      </w:r>
      <w:r>
        <w:tab/>
      </w:r>
      <w:r>
        <w:fldChar w:fldCharType="begin"/>
      </w:r>
      <w:r>
        <w:instrText xml:space="preserve"> PAGEREF _Toc774367293 \h </w:instrText>
      </w:r>
      <w:r>
        <w:fldChar w:fldCharType="separate"/>
      </w:r>
      <w:r>
        <w:t>79</w:t>
      </w:r>
      <w:r>
        <w:fldChar w:fldCharType="end"/>
      </w:r>
      <w:r>
        <w:rPr>
          <w:rFonts w:ascii="PingFang SC" w:hAnsi="PingFang SC" w:eastAsia="PingFang SC" w:cs="PingFang SC"/>
          <w:snapToGrid w:val="0"/>
          <w:color w:val="000000"/>
          <w:kern w:val="0"/>
          <w:szCs w:val="21"/>
          <w:lang w:val="en-US" w:eastAsia="en-US" w:bidi="ar-SA"/>
        </w:rPr>
        <w:fldChar w:fldCharType="end"/>
      </w:r>
    </w:p>
    <w:p w14:paraId="417DD9EC">
      <w:pPr>
        <w:pStyle w:val="7"/>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_Toc1040192631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6"/>
          <w:szCs w:val="32"/>
        </w:rPr>
        <w:t>8.3</w:t>
      </w:r>
      <w:r>
        <w:rPr>
          <w:rFonts w:ascii="PingFang SC" w:hAnsi="PingFang SC" w:eastAsia="PingFang SC" w:cs="PingFang SC"/>
          <w:spacing w:val="28"/>
          <w:szCs w:val="32"/>
        </w:rPr>
        <w:t xml:space="preserve"> </w:t>
      </w:r>
      <w:r>
        <w:rPr>
          <w:rFonts w:ascii="PingFang SC" w:hAnsi="PingFang SC" w:eastAsia="PingFang SC" w:cs="PingFang SC"/>
          <w:bCs/>
          <w:spacing w:val="-6"/>
          <w:szCs w:val="32"/>
        </w:rPr>
        <w:t>国内的医疗资源</w:t>
      </w:r>
      <w:r>
        <w:tab/>
      </w:r>
      <w:r>
        <w:fldChar w:fldCharType="begin"/>
      </w:r>
      <w:r>
        <w:instrText xml:space="preserve"> PAGEREF _Toc1040192631 \h </w:instrText>
      </w:r>
      <w:r>
        <w:fldChar w:fldCharType="separate"/>
      </w:r>
      <w:r>
        <w:t>80</w:t>
      </w:r>
      <w:r>
        <w:fldChar w:fldCharType="end"/>
      </w:r>
      <w:r>
        <w:rPr>
          <w:rFonts w:ascii="PingFang SC" w:hAnsi="PingFang SC" w:eastAsia="PingFang SC" w:cs="PingFang SC"/>
          <w:snapToGrid w:val="0"/>
          <w:color w:val="000000"/>
          <w:kern w:val="0"/>
          <w:szCs w:val="21"/>
          <w:lang w:val="en-US" w:eastAsia="en-US" w:bidi="ar-SA"/>
        </w:rPr>
        <w:fldChar w:fldCharType="end"/>
      </w:r>
    </w:p>
    <w:p w14:paraId="3F60A346">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_Toc2000662637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3"/>
          <w:szCs w:val="21"/>
        </w:rPr>
        <w:t>中心的主要工作内容及对患者的帮助</w:t>
      </w:r>
      <w:r>
        <w:tab/>
      </w:r>
      <w:r>
        <w:fldChar w:fldCharType="begin"/>
      </w:r>
      <w:r>
        <w:instrText xml:space="preserve"> PAGEREF _Toc2000662637 \h </w:instrText>
      </w:r>
      <w:r>
        <w:fldChar w:fldCharType="separate"/>
      </w:r>
      <w:r>
        <w:t>81</w:t>
      </w:r>
      <w:r>
        <w:fldChar w:fldCharType="end"/>
      </w:r>
      <w:r>
        <w:rPr>
          <w:rFonts w:ascii="PingFang SC" w:hAnsi="PingFang SC" w:eastAsia="PingFang SC" w:cs="PingFang SC"/>
          <w:snapToGrid w:val="0"/>
          <w:color w:val="000000"/>
          <w:kern w:val="0"/>
          <w:szCs w:val="21"/>
          <w:lang w:val="en-US" w:eastAsia="en-US" w:bidi="ar-SA"/>
        </w:rPr>
        <w:fldChar w:fldCharType="end"/>
      </w:r>
    </w:p>
    <w:p w14:paraId="37A50890">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_Toc1985478980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21"/>
        </w:rPr>
        <w:t>手机上浏览主页内容及检索</w:t>
      </w:r>
      <w:r>
        <w:tab/>
      </w:r>
      <w:r>
        <w:fldChar w:fldCharType="begin"/>
      </w:r>
      <w:r>
        <w:instrText xml:space="preserve"> PAGEREF _Toc1985478980 \h </w:instrText>
      </w:r>
      <w:r>
        <w:fldChar w:fldCharType="separate"/>
      </w:r>
      <w:r>
        <w:t>82</w:t>
      </w:r>
      <w:r>
        <w:fldChar w:fldCharType="end"/>
      </w:r>
      <w:r>
        <w:rPr>
          <w:rFonts w:ascii="PingFang SC" w:hAnsi="PingFang SC" w:eastAsia="PingFang SC" w:cs="PingFang SC"/>
          <w:snapToGrid w:val="0"/>
          <w:color w:val="000000"/>
          <w:kern w:val="0"/>
          <w:szCs w:val="21"/>
          <w:lang w:val="en-US" w:eastAsia="en-US" w:bidi="ar-SA"/>
        </w:rPr>
        <w:fldChar w:fldCharType="end"/>
      </w:r>
    </w:p>
    <w:p w14:paraId="2E1A9569">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_Toc196826127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2"/>
          <w:szCs w:val="21"/>
        </w:rPr>
        <w:t>支持蝴蝶宝贝关爱中心</w:t>
      </w:r>
      <w:r>
        <w:tab/>
      </w:r>
      <w:r>
        <w:fldChar w:fldCharType="begin"/>
      </w:r>
      <w:r>
        <w:instrText xml:space="preserve"> PAGEREF _Toc196826127 \h </w:instrText>
      </w:r>
      <w:r>
        <w:fldChar w:fldCharType="separate"/>
      </w:r>
      <w:r>
        <w:t>82</w:t>
      </w:r>
      <w:r>
        <w:fldChar w:fldCharType="end"/>
      </w:r>
      <w:r>
        <w:rPr>
          <w:rFonts w:ascii="PingFang SC" w:hAnsi="PingFang SC" w:eastAsia="PingFang SC" w:cs="PingFang SC"/>
          <w:snapToGrid w:val="0"/>
          <w:color w:val="000000"/>
          <w:kern w:val="0"/>
          <w:szCs w:val="21"/>
          <w:lang w:val="en-US" w:eastAsia="en-US" w:bidi="ar-SA"/>
        </w:rPr>
        <w:fldChar w:fldCharType="end"/>
      </w:r>
    </w:p>
    <w:p w14:paraId="3D8B430B">
      <w:pPr>
        <w:pStyle w:val="6"/>
        <w:tabs>
          <w:tab w:val="right" w:leader="dot" w:pos="6293"/>
        </w:tabs>
      </w:pPr>
      <w:r>
        <w:rPr>
          <w:rFonts w:ascii="PingFang SC" w:hAnsi="PingFang SC" w:eastAsia="PingFang SC" w:cs="PingFang SC"/>
          <w:snapToGrid w:val="0"/>
          <w:color w:val="000000"/>
          <w:kern w:val="0"/>
          <w:szCs w:val="21"/>
          <w:lang w:val="en-US" w:eastAsia="en-US" w:bidi="ar-SA"/>
        </w:rPr>
        <w:fldChar w:fldCharType="begin"/>
      </w:r>
      <w:r>
        <w:rPr>
          <w:rFonts w:ascii="PingFang SC" w:hAnsi="PingFang SC" w:eastAsia="PingFang SC" w:cs="PingFang SC"/>
          <w:snapToGrid w:val="0"/>
          <w:kern w:val="0"/>
          <w:szCs w:val="21"/>
          <w:lang w:val="en-US" w:eastAsia="en-US" w:bidi="ar-SA"/>
        </w:rPr>
        <w:instrText xml:space="preserve"> HYPERLINK \l _Toc931900109 </w:instrText>
      </w:r>
      <w:r>
        <w:rPr>
          <w:rFonts w:ascii="PingFang SC" w:hAnsi="PingFang SC" w:eastAsia="PingFang SC" w:cs="PingFang SC"/>
          <w:snapToGrid w:val="0"/>
          <w:kern w:val="0"/>
          <w:szCs w:val="21"/>
          <w:lang w:val="en-US" w:eastAsia="en-US" w:bidi="ar-SA"/>
        </w:rPr>
        <w:fldChar w:fldCharType="separate"/>
      </w:r>
      <w:r>
        <w:rPr>
          <w:rFonts w:ascii="PingFang SC" w:hAnsi="PingFang SC" w:eastAsia="PingFang SC" w:cs="PingFang SC"/>
          <w:bCs/>
          <w:spacing w:val="-9"/>
          <w:szCs w:val="36"/>
        </w:rPr>
        <w:t>免责声明</w:t>
      </w:r>
      <w:r>
        <w:tab/>
      </w:r>
      <w:r>
        <w:fldChar w:fldCharType="begin"/>
      </w:r>
      <w:r>
        <w:instrText xml:space="preserve"> PAGEREF _Toc931900109 \h </w:instrText>
      </w:r>
      <w:r>
        <w:fldChar w:fldCharType="separate"/>
      </w:r>
      <w:r>
        <w:t>83</w:t>
      </w:r>
      <w:r>
        <w:fldChar w:fldCharType="end"/>
      </w:r>
      <w:r>
        <w:rPr>
          <w:rFonts w:ascii="PingFang SC" w:hAnsi="PingFang SC" w:eastAsia="PingFang SC" w:cs="PingFang SC"/>
          <w:snapToGrid w:val="0"/>
          <w:color w:val="000000"/>
          <w:kern w:val="0"/>
          <w:szCs w:val="21"/>
          <w:lang w:val="en-US" w:eastAsia="en-US" w:bidi="ar-SA"/>
        </w:rPr>
        <w:fldChar w:fldCharType="end"/>
      </w:r>
    </w:p>
    <w:p w14:paraId="2D28E2CD">
      <w:pPr>
        <w:spacing w:line="191" w:lineRule="auto"/>
        <w:rPr>
          <w:rFonts w:ascii="PingFang SC" w:hAnsi="PingFang SC" w:eastAsia="PingFang SC" w:cs="PingFang SC"/>
          <w:snapToGrid w:val="0"/>
          <w:color w:val="000000"/>
          <w:kern w:val="0"/>
          <w:sz w:val="21"/>
          <w:szCs w:val="21"/>
          <w:lang w:val="en-US" w:eastAsia="en-US" w:bidi="ar-SA"/>
        </w:rPr>
      </w:pPr>
      <w:r>
        <w:rPr>
          <w:rFonts w:ascii="PingFang SC" w:hAnsi="PingFang SC" w:eastAsia="PingFang SC" w:cs="PingFang SC"/>
          <w:snapToGrid w:val="0"/>
          <w:color w:val="000000"/>
          <w:kern w:val="0"/>
          <w:szCs w:val="21"/>
          <w:lang w:val="en-US" w:eastAsia="en-US" w:bidi="ar-SA"/>
        </w:rPr>
        <w:fldChar w:fldCharType="end"/>
      </w:r>
    </w:p>
    <w:p w14:paraId="32BCD114">
      <w:pPr>
        <w:spacing w:line="191" w:lineRule="auto"/>
        <w:rPr>
          <w:rFonts w:ascii="PingFang SC" w:hAnsi="PingFang SC" w:eastAsia="PingFang SC" w:cs="PingFang SC"/>
          <w:snapToGrid w:val="0"/>
          <w:color w:val="000000"/>
          <w:kern w:val="0"/>
          <w:sz w:val="21"/>
          <w:szCs w:val="21"/>
          <w:lang w:val="en-US" w:eastAsia="en-US" w:bidi="ar-SA"/>
        </w:rPr>
        <w:sectPr>
          <w:footerReference r:id="rId11" w:type="default"/>
          <w:pgSz w:w="8391" w:h="11909"/>
          <w:pgMar w:top="883" w:right="1047" w:bottom="968" w:left="1051" w:header="869" w:footer="686" w:gutter="0"/>
          <w:cols w:space="720" w:num="1"/>
        </w:sectPr>
      </w:pPr>
    </w:p>
    <w:p w14:paraId="3A3A9385">
      <w:pPr>
        <w:pStyle w:val="4"/>
        <w:spacing w:line="431" w:lineRule="auto"/>
      </w:pPr>
    </w:p>
    <w:p w14:paraId="05F07604">
      <w:pPr>
        <w:spacing w:before="146" w:line="192" w:lineRule="auto"/>
        <w:ind w:left="65"/>
        <w:outlineLvl w:val="0"/>
        <w:rPr>
          <w:del w:id="5" w:author="零 [2]" w:date="2025-11-22T15:36:14Z"/>
          <w:rFonts w:ascii="PingFang SC" w:hAnsi="PingFang SC" w:eastAsia="PingFang SC" w:cs="PingFang SC"/>
          <w:sz w:val="32"/>
          <w:szCs w:val="32"/>
        </w:rPr>
      </w:pPr>
      <w:del w:id="6" w:author="零 [2]" w:date="2025-11-22T15:36:14Z">
        <w:bookmarkStart w:id="1" w:name="bookmark3"/>
        <w:bookmarkEnd w:id="1"/>
        <w:bookmarkStart w:id="2" w:name="bookmark2"/>
        <w:bookmarkEnd w:id="2"/>
        <w:bookmarkStart w:id="3" w:name="bookmark4"/>
        <w:bookmarkEnd w:id="3"/>
        <w:bookmarkStart w:id="4" w:name="bookmark1"/>
        <w:bookmarkEnd w:id="4"/>
        <w:bookmarkStart w:id="5" w:name="_Toc276641685"/>
        <w:bookmarkStart w:id="6" w:name="_Toc530820099"/>
        <w:bookmarkStart w:id="7" w:name="_Toc840289562"/>
        <w:bookmarkStart w:id="8" w:name="_Toc138848358"/>
        <w:r>
          <w:rPr>
            <w:rFonts w:ascii="PingFang SC" w:hAnsi="PingFang SC" w:eastAsia="PingFang SC" w:cs="PingFang SC"/>
            <w:b/>
            <w:bCs/>
            <w:spacing w:val="6"/>
            <w:sz w:val="32"/>
            <w:szCs w:val="32"/>
          </w:rPr>
          <w:delText>1</w:delText>
        </w:r>
      </w:del>
      <w:del w:id="7" w:author="零 [2]" w:date="2025-11-22T15:36:14Z">
        <w:r>
          <w:rPr>
            <w:rFonts w:ascii="PingFang SC" w:hAnsi="PingFang SC" w:eastAsia="PingFang SC" w:cs="PingFang SC"/>
            <w:spacing w:val="6"/>
            <w:sz w:val="32"/>
            <w:szCs w:val="32"/>
          </w:rPr>
          <w:delText xml:space="preserve"> </w:delText>
        </w:r>
      </w:del>
      <w:del w:id="8" w:author="零 [2]" w:date="2025-11-22T15:36:14Z">
        <w:r>
          <w:rPr>
            <w:rFonts w:ascii="PingFang SC" w:hAnsi="PingFang SC" w:eastAsia="PingFang SC" w:cs="PingFang SC"/>
            <w:b/>
            <w:bCs/>
            <w:spacing w:val="6"/>
            <w:sz w:val="32"/>
            <w:szCs w:val="32"/>
          </w:rPr>
          <w:delText>给患者父母的话</w:delText>
        </w:r>
        <w:bookmarkEnd w:id="5"/>
        <w:bookmarkEnd w:id="6"/>
        <w:bookmarkEnd w:id="7"/>
        <w:bookmarkEnd w:id="8"/>
      </w:del>
    </w:p>
    <w:p w14:paraId="3BDF52FA">
      <w:pPr>
        <w:autoSpaceDE/>
        <w:autoSpaceDN/>
        <w:spacing w:before="5" w:line="176" w:lineRule="auto"/>
        <w:ind w:left="40" w:right="23" w:firstLine="420"/>
        <w:jc w:val="both"/>
        <w:rPr>
          <w:del w:id="9" w:author="零 [2]" w:date="2025-11-22T15:36:14Z"/>
          <w:rFonts w:ascii="PingFang SC" w:hAnsi="PingFang SC" w:eastAsia="PingFang SC" w:cs="PingFang SC"/>
          <w:spacing w:val="-3"/>
          <w:sz w:val="21"/>
          <w:szCs w:val="21"/>
        </w:rPr>
      </w:pPr>
      <w:del w:id="10" w:author="零 [2]" w:date="2025-11-22T15:36:14Z">
        <w:r>
          <w:rPr>
            <w:rFonts w:ascii="PingFang SC" w:hAnsi="PingFang SC" w:eastAsia="PingFang SC" w:cs="PingFang SC"/>
            <w:spacing w:val="-3"/>
            <w:sz w:val="21"/>
            <w:szCs w:val="21"/>
          </w:rPr>
          <w:delText>家里有了大疱性表皮松解症患者，难免会感觉震惊和悲伤。但除了震惊和悲伤，您还需要尽快了解这种疾病并采取正确的措施。</w:delText>
        </w:r>
      </w:del>
    </w:p>
    <w:p w14:paraId="075D4169">
      <w:pPr>
        <w:autoSpaceDE/>
        <w:autoSpaceDN/>
        <w:spacing w:before="5" w:line="176" w:lineRule="auto"/>
        <w:ind w:left="40" w:right="23" w:firstLine="420"/>
        <w:jc w:val="both"/>
        <w:rPr>
          <w:del w:id="11" w:author="零 [2]" w:date="2025-11-22T15:36:14Z"/>
          <w:rFonts w:ascii="PingFang SC" w:hAnsi="PingFang SC" w:eastAsia="PingFang SC" w:cs="PingFang SC"/>
          <w:spacing w:val="-3"/>
          <w:sz w:val="21"/>
          <w:szCs w:val="21"/>
        </w:rPr>
      </w:pPr>
      <w:del w:id="12" w:author="零 [2]" w:date="2025-11-22T15:36:14Z">
        <w:r>
          <w:rPr>
            <w:rFonts w:ascii="PingFang SC" w:hAnsi="PingFang SC" w:eastAsia="PingFang SC" w:cs="PingFang SC"/>
            <w:spacing w:val="-3"/>
            <w:sz w:val="21"/>
            <w:szCs w:val="21"/>
          </w:rPr>
          <w:delText>如果以前家族中没有疾病史，疾病的原因通常是父母双方都携带隐性致病基因，是隐性遗传；少数情况下是患者本人的基因发生了新生突变，是显性遗传。有家族病史的情况一般是显性遗传。不管有没有家族病史，先天性大疱性表皮松解症都是遗传病。也有其它特殊的情况， 以检测后医生的解释为准。</w:delText>
        </w:r>
      </w:del>
    </w:p>
    <w:p w14:paraId="49C5A4A0">
      <w:pPr>
        <w:autoSpaceDE/>
        <w:autoSpaceDN/>
        <w:spacing w:before="5" w:line="176" w:lineRule="auto"/>
        <w:ind w:left="40" w:right="23" w:firstLine="420"/>
        <w:jc w:val="both"/>
        <w:rPr>
          <w:del w:id="13" w:author="零 [2]" w:date="2025-11-22T15:36:14Z"/>
          <w:rFonts w:ascii="PingFang SC" w:hAnsi="PingFang SC" w:eastAsia="PingFang SC" w:cs="PingFang SC"/>
          <w:spacing w:val="-3"/>
          <w:sz w:val="21"/>
          <w:szCs w:val="21"/>
        </w:rPr>
      </w:pPr>
      <w:del w:id="14" w:author="零 [2]" w:date="2025-11-22T15:36:14Z">
        <w:r>
          <w:rPr>
            <w:rFonts w:ascii="PingFang SC" w:hAnsi="PingFang SC" w:eastAsia="PingFang SC" w:cs="PingFang SC"/>
            <w:spacing w:val="-3"/>
            <w:sz w:val="21"/>
            <w:szCs w:val="21"/>
          </w:rPr>
          <w:delText>目前还没有药物可以治愈大疱性表皮松解症，或显著减轻疾病的严重程度。提高患者的生活质量主要靠仔细的护理，而且主要是在家里由家属护理。面对疾病，整个家庭应该团结起来共同承担患者的护理工作。</w:delText>
        </w:r>
      </w:del>
    </w:p>
    <w:p w14:paraId="23EEA387">
      <w:pPr>
        <w:autoSpaceDE/>
        <w:autoSpaceDN/>
        <w:spacing w:before="5" w:line="176" w:lineRule="auto"/>
        <w:ind w:left="40" w:right="23" w:firstLine="420"/>
        <w:jc w:val="both"/>
        <w:rPr>
          <w:del w:id="15" w:author="零 [2]" w:date="2025-11-22T15:36:14Z"/>
          <w:rFonts w:ascii="PingFang SC" w:hAnsi="PingFang SC" w:eastAsia="PingFang SC" w:cs="PingFang SC"/>
          <w:spacing w:val="-3"/>
          <w:sz w:val="21"/>
          <w:szCs w:val="21"/>
        </w:rPr>
      </w:pPr>
      <w:del w:id="16" w:author="零 [2]" w:date="2025-11-22T15:36:14Z">
        <w:r>
          <w:rPr>
            <w:rFonts w:ascii="PingFang SC" w:hAnsi="PingFang SC" w:eastAsia="PingFang SC" w:cs="PingFang SC"/>
            <w:spacing w:val="-3"/>
            <w:sz w:val="21"/>
            <w:szCs w:val="21"/>
          </w:rPr>
          <w:delText>多数患者可以通过正确和细致的护理，达到可接受的生活质量，并且多数家庭可以承担护理用敷料的费用。用心护理可以减轻患者的 痛苦。护理大疱性表皮松解症患者主要的困难是需要付出很多时间，相信有爱心的父母都能做到。当然时间是最珍贵的资源，有时候需要 患者父母调整原先的人生目标和职业规划。</w:delText>
        </w:r>
      </w:del>
    </w:p>
    <w:p w14:paraId="748E2B6A">
      <w:pPr>
        <w:autoSpaceDE/>
        <w:autoSpaceDN/>
        <w:spacing w:before="5" w:line="176" w:lineRule="auto"/>
        <w:ind w:left="40" w:right="23" w:firstLine="420"/>
        <w:jc w:val="both"/>
        <w:rPr>
          <w:del w:id="17" w:author="零 [2]" w:date="2025-11-22T15:36:14Z"/>
          <w:rFonts w:ascii="PingFang SC" w:hAnsi="PingFang SC" w:eastAsia="PingFang SC" w:cs="PingFang SC"/>
          <w:spacing w:val="-3"/>
          <w:sz w:val="21"/>
          <w:szCs w:val="21"/>
        </w:rPr>
      </w:pPr>
      <w:del w:id="18" w:author="零 [2]" w:date="2025-11-22T15:36:14Z">
        <w:r>
          <w:rPr>
            <w:rFonts w:ascii="PingFang SC" w:hAnsi="PingFang SC" w:eastAsia="PingFang SC" w:cs="PingFang SC"/>
            <w:spacing w:val="-3"/>
            <w:sz w:val="21"/>
            <w:szCs w:val="21"/>
          </w:rPr>
          <w:delText>蝴蝶宝贝关爱中心有专业医护人员和经验丰富的父母可以为您和患儿提供帮助，可以教您护理的方法，有时也发放捐赠的敷料。患者和患者家属也可以通过我们的 QQ 群互相交流。 虽然有时疾病会让您感到很无助，但您并不孤独，我们一直和您在一起！</w:delText>
        </w:r>
      </w:del>
    </w:p>
    <w:p w14:paraId="4D2CACBF">
      <w:pPr>
        <w:spacing w:before="5" w:line="175" w:lineRule="auto"/>
        <w:ind w:left="43" w:right="24" w:hanging="6"/>
        <w:jc w:val="both"/>
        <w:rPr>
          <w:del w:id="19" w:author="零 [2]" w:date="2025-11-22T15:36:14Z"/>
          <w:rFonts w:ascii="PingFang SC" w:hAnsi="PingFang SC" w:eastAsia="PingFang SC" w:cs="PingFang SC"/>
          <w:sz w:val="21"/>
          <w:szCs w:val="21"/>
        </w:rPr>
      </w:pPr>
      <w:del w:id="20" w:author="零 [2]" w:date="2025-11-22T15:36:14Z">
        <w:r>
          <w:rPr>
            <w:rFonts w:ascii="PingFang SC" w:hAnsi="PingFang SC" w:eastAsia="PingFang SC" w:cs="PingFang SC"/>
            <w:spacing w:val="-3"/>
            <w:sz w:val="21"/>
            <w:szCs w:val="21"/>
          </w:rPr>
          <w:delText>想了解更多信息和及时资讯，请认真阅读蝴蝶宝贝关爱中心的网站（</w:delText>
        </w:r>
      </w:del>
      <w:del w:id="21" w:author="零 [2]" w:date="2025-11-22T15:36:14Z">
        <w:r>
          <w:rPr>
            <w:rFonts w:ascii="PingFang SC" w:hAnsi="PingFang SC" w:eastAsia="PingFang SC" w:cs="PingFang SC"/>
            <w:spacing w:val="-3"/>
          </w:rPr>
          <w:fldChar w:fldCharType="begin"/>
        </w:r>
      </w:del>
      <w:del w:id="22" w:author="零 [2]" w:date="2025-11-22T15:36:14Z">
        <w:r>
          <w:rPr>
            <w:rFonts w:ascii="PingFang SC" w:hAnsi="PingFang SC" w:eastAsia="PingFang SC" w:cs="PingFang SC"/>
            <w:spacing w:val="-3"/>
          </w:rPr>
          <w:delInstrText xml:space="preserve"> HYPERLINK "http://www.debra.org.cn/" </w:delInstrText>
        </w:r>
      </w:del>
      <w:del w:id="23" w:author="零 [2]" w:date="2025-11-22T15:36:14Z">
        <w:r>
          <w:rPr>
            <w:rFonts w:ascii="PingFang SC" w:hAnsi="PingFang SC" w:eastAsia="PingFang SC" w:cs="PingFang SC"/>
            <w:spacing w:val="-3"/>
          </w:rPr>
          <w:fldChar w:fldCharType="separate"/>
        </w:r>
      </w:del>
      <w:del w:id="24" w:author="零 [2]" w:date="2025-11-22T15:36:14Z">
        <w:r>
          <w:rPr>
            <w:rFonts w:ascii="PingFang SC" w:hAnsi="PingFang SC" w:eastAsia="PingFang SC" w:cs="PingFang SC"/>
            <w:color w:val="000000"/>
            <w:spacing w:val="-3"/>
            <w:sz w:val="21"/>
            <w:szCs w:val="21"/>
            <w:u w:val="none" w:color="auto"/>
          </w:rPr>
          <w:delText>http://www.debra.org.cn</w:delText>
        </w:r>
      </w:del>
      <w:del w:id="25" w:author="零 [2]" w:date="2025-11-22T15:36:14Z">
        <w:r>
          <w:rPr>
            <w:rFonts w:ascii="PingFang SC" w:hAnsi="PingFang SC" w:eastAsia="PingFang SC" w:cs="PingFang SC"/>
            <w:color w:val="000000"/>
            <w:spacing w:val="-3"/>
            <w:sz w:val="21"/>
            <w:szCs w:val="21"/>
            <w:u w:val="none" w:color="auto"/>
          </w:rPr>
          <w:fldChar w:fldCharType="end"/>
        </w:r>
      </w:del>
      <w:del w:id="26" w:author="零 [2]" w:date="2025-11-22T15:36:14Z">
        <w:r>
          <w:rPr>
            <w:rFonts w:ascii="PingFang SC" w:hAnsi="PingFang SC" w:eastAsia="PingFang SC" w:cs="PingFang SC"/>
            <w:spacing w:val="-3"/>
            <w:w w:val="100"/>
            <w:sz w:val="21"/>
            <w:szCs w:val="21"/>
          </w:rPr>
          <w:delText>），</w:delText>
        </w:r>
      </w:del>
      <w:del w:id="27" w:author="零 [2]" w:date="2025-11-22T15:36:14Z">
        <w:r>
          <w:rPr>
            <w:rFonts w:ascii="PingFang SC" w:hAnsi="PingFang SC" w:eastAsia="PingFang SC" w:cs="PingFang SC"/>
            <w:spacing w:val="-3"/>
            <w:sz w:val="21"/>
            <w:szCs w:val="21"/>
          </w:rPr>
          <w:delText xml:space="preserve">并可关注微信公众号（DebRA-China）。 </w:delText>
        </w:r>
      </w:del>
      <w:del w:id="28" w:author="零 [2]" w:date="2025-11-22T15:36:14Z">
        <w:r>
          <w:rPr>
            <w:rFonts w:ascii="PingFang SC" w:hAnsi="PingFang SC" w:eastAsia="PingFang SC" w:cs="PingFang SC"/>
            <w:sz w:val="21"/>
            <w:szCs w:val="21"/>
          </w:rPr>
          <w:delText>建议患者和家属从网站地图（</w:delText>
        </w:r>
      </w:del>
      <w:del w:id="29" w:author="零 [2]" w:date="2025-11-22T15:36:14Z">
        <w:r>
          <w:rPr/>
          <w:fldChar w:fldCharType="begin"/>
        </w:r>
      </w:del>
      <w:del w:id="30" w:author="零 [2]" w:date="2025-11-22T15:36:14Z">
        <w:r>
          <w:rPr/>
          <w:delInstrText xml:space="preserve"> HYPERLINK "http://www.debra.org.cn/sitemap/" </w:delInstrText>
        </w:r>
      </w:del>
      <w:del w:id="31" w:author="零 [2]" w:date="2025-11-22T15:36:14Z">
        <w:r>
          <w:rPr/>
          <w:fldChar w:fldCharType="separate"/>
        </w:r>
      </w:del>
      <w:del w:id="32" w:author="零 [2]" w:date="2025-11-22T15:36:14Z">
        <w:r>
          <w:rPr>
            <w:rFonts w:ascii="PingFang SC" w:hAnsi="PingFang SC" w:eastAsia="PingFang SC" w:cs="PingFang SC"/>
            <w:color w:val="0000FF"/>
            <w:sz w:val="21"/>
            <w:szCs w:val="21"/>
            <w:u w:val="single" w:color="auto"/>
          </w:rPr>
          <w:delText>http://www.debra.org.cn/site</w:delText>
        </w:r>
      </w:del>
      <w:del w:id="33" w:author="零 [2]" w:date="2025-11-22T15:36:14Z">
        <w:r>
          <w:rPr>
            <w:rFonts w:ascii="PingFang SC" w:hAnsi="PingFang SC" w:eastAsia="PingFang SC" w:cs="PingFang SC"/>
            <w:color w:val="0000FF"/>
            <w:spacing w:val="-1"/>
            <w:sz w:val="21"/>
            <w:szCs w:val="21"/>
            <w:u w:val="single" w:color="auto"/>
          </w:rPr>
          <w:delText>map/</w:delText>
        </w:r>
      </w:del>
      <w:del w:id="34" w:author="零 [2]" w:date="2025-11-22T15:36:14Z">
        <w:r>
          <w:rPr>
            <w:rFonts w:ascii="PingFang SC" w:hAnsi="PingFang SC" w:eastAsia="PingFang SC" w:cs="PingFang SC"/>
            <w:color w:val="0000FF"/>
            <w:spacing w:val="-1"/>
            <w:sz w:val="21"/>
            <w:szCs w:val="21"/>
            <w:u w:val="single" w:color="auto"/>
          </w:rPr>
          <w:fldChar w:fldCharType="end"/>
        </w:r>
      </w:del>
      <w:del w:id="35" w:author="零 [2]" w:date="2025-11-22T15:36:14Z">
        <w:r>
          <w:rPr>
            <w:rFonts w:ascii="PingFang SC" w:hAnsi="PingFang SC" w:eastAsia="PingFang SC" w:cs="PingFang SC"/>
            <w:spacing w:val="-1"/>
            <w:sz w:val="21"/>
            <w:szCs w:val="21"/>
          </w:rPr>
          <w:delText>）</w:delText>
        </w:r>
      </w:del>
      <w:del w:id="36" w:author="零 [2]" w:date="2025-11-22T15:36:14Z">
        <w:r>
          <w:rPr>
            <w:rFonts w:ascii="PingFang SC" w:hAnsi="PingFang SC" w:eastAsia="PingFang SC" w:cs="PingFang SC"/>
            <w:sz w:val="21"/>
            <w:szCs w:val="21"/>
          </w:rPr>
          <w:delText xml:space="preserve">  </w:delText>
        </w:r>
      </w:del>
      <w:del w:id="37" w:author="零 [2]" w:date="2025-11-22T15:36:14Z">
        <w:r>
          <w:rPr>
            <w:rFonts w:ascii="PingFang SC" w:hAnsi="PingFang SC" w:eastAsia="PingFang SC" w:cs="PingFang SC"/>
            <w:spacing w:val="-2"/>
            <w:sz w:val="21"/>
            <w:szCs w:val="21"/>
          </w:rPr>
          <w:delText>开始阅读。如使用手机，可扫下面的二维码。</w:delText>
        </w:r>
      </w:del>
    </w:p>
    <w:p w14:paraId="5F571416">
      <w:pPr>
        <w:spacing w:line="1698" w:lineRule="exact"/>
        <w:ind w:firstLine="444"/>
        <w:rPr>
          <w:del w:id="38" w:author="零 [2]" w:date="2025-11-22T15:36:14Z"/>
        </w:rPr>
      </w:pPr>
      <w:del w:id="39" w:author="零 [2]" w:date="2025-11-22T15:36:14Z">
        <w:r>
          <w:rPr/>
          <w:drawing>
            <wp:anchor distT="0" distB="0" distL="0" distR="0" simplePos="0" relativeHeight="251661312" behindDoc="0" locked="0" layoutInCell="1" allowOverlap="1">
              <wp:simplePos x="0" y="0"/>
              <wp:positionH relativeFrom="column">
                <wp:posOffset>1456690</wp:posOffset>
              </wp:positionH>
              <wp:positionV relativeFrom="paragraph">
                <wp:posOffset>0</wp:posOffset>
              </wp:positionV>
              <wp:extent cx="1090295" cy="107759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93"/>
                      <a:stretch>
                        <a:fillRect/>
                      </a:stretch>
                    </pic:blipFill>
                    <pic:spPr>
                      <a:xfrm>
                        <a:off x="0" y="0"/>
                        <a:ext cx="1090295" cy="1077912"/>
                      </a:xfrm>
                      <a:prstGeom prst="rect">
                        <a:avLst/>
                      </a:prstGeom>
                    </pic:spPr>
                  </pic:pic>
                </a:graphicData>
              </a:graphic>
            </wp:anchor>
          </w:drawing>
        </w:r>
      </w:del>
      <w:del w:id="41" w:author="零 [2]" w:date="2025-11-22T15:36:14Z">
        <w:r>
          <w:rPr/>
          <w:drawing>
            <wp:anchor distT="0" distB="0" distL="0" distR="0" simplePos="0" relativeHeight="251660288" behindDoc="0" locked="0" layoutInCell="1" allowOverlap="1">
              <wp:simplePos x="0" y="0"/>
              <wp:positionH relativeFrom="column">
                <wp:posOffset>2619375</wp:posOffset>
              </wp:positionH>
              <wp:positionV relativeFrom="paragraph">
                <wp:posOffset>0</wp:posOffset>
              </wp:positionV>
              <wp:extent cx="1090930" cy="107823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94"/>
                      <a:stretch>
                        <a:fillRect/>
                      </a:stretch>
                    </pic:blipFill>
                    <pic:spPr>
                      <a:xfrm>
                        <a:off x="0" y="0"/>
                        <a:ext cx="1090866" cy="1078014"/>
                      </a:xfrm>
                      <a:prstGeom prst="rect">
                        <a:avLst/>
                      </a:prstGeom>
                    </pic:spPr>
                  </pic:pic>
                </a:graphicData>
              </a:graphic>
            </wp:anchor>
          </w:drawing>
        </w:r>
      </w:del>
      <w:del w:id="43" w:author="零 [2]" w:date="2025-11-22T15:36:14Z">
        <w:r>
          <w:rPr>
            <w:position w:val="-33"/>
          </w:rPr>
          <w:drawing>
            <wp:inline distT="0" distB="0" distL="0" distR="0">
              <wp:extent cx="1101725" cy="107759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95"/>
                      <a:stretch>
                        <a:fillRect/>
                      </a:stretch>
                    </pic:blipFill>
                    <pic:spPr>
                      <a:xfrm>
                        <a:off x="0" y="0"/>
                        <a:ext cx="1102232" cy="1078014"/>
                      </a:xfrm>
                      <a:prstGeom prst="rect">
                        <a:avLst/>
                      </a:prstGeom>
                    </pic:spPr>
                  </pic:pic>
                </a:graphicData>
              </a:graphic>
            </wp:inline>
          </w:drawing>
        </w:r>
      </w:del>
    </w:p>
    <w:p w14:paraId="3DCD51BF">
      <w:pPr>
        <w:spacing w:before="30" w:line="192" w:lineRule="auto"/>
        <w:ind w:left="797"/>
        <w:rPr>
          <w:del w:id="45" w:author="零 [2]" w:date="2025-11-22T15:36:14Z"/>
          <w:rFonts w:ascii="PingFang SC" w:hAnsi="PingFang SC" w:eastAsia="PingFang SC" w:cs="PingFang SC"/>
          <w:sz w:val="21"/>
          <w:szCs w:val="21"/>
        </w:rPr>
      </w:pPr>
      <w:del w:id="46" w:author="零 [2]" w:date="2025-11-22T15:36:14Z">
        <w:r>
          <w:rPr>
            <w:rFonts w:ascii="PingFang SC" w:hAnsi="PingFang SC" w:eastAsia="PingFang SC" w:cs="PingFang SC"/>
            <w:spacing w:val="-2"/>
            <w:sz w:val="21"/>
            <w:szCs w:val="21"/>
          </w:rPr>
          <w:delText>主页二维码</w:delText>
        </w:r>
      </w:del>
      <w:del w:id="47" w:author="零 [2]" w:date="2025-11-22T15:36:14Z">
        <w:r>
          <w:rPr>
            <w:rFonts w:ascii="PingFang SC" w:hAnsi="PingFang SC" w:eastAsia="PingFang SC" w:cs="PingFang SC"/>
            <w:spacing w:val="7"/>
            <w:sz w:val="21"/>
            <w:szCs w:val="21"/>
          </w:rPr>
          <w:delText xml:space="preserve">         </w:delText>
        </w:r>
      </w:del>
      <w:del w:id="48" w:author="零 [2]" w:date="2025-11-22T15:36:14Z">
        <w:r>
          <w:rPr>
            <w:rFonts w:ascii="PingFang SC" w:hAnsi="PingFang SC" w:eastAsia="PingFang SC" w:cs="PingFang SC"/>
            <w:spacing w:val="-2"/>
            <w:sz w:val="21"/>
            <w:szCs w:val="21"/>
          </w:rPr>
          <w:delText>微信号二维码</w:delText>
        </w:r>
      </w:del>
      <w:del w:id="49" w:author="零 [2]" w:date="2025-11-22T15:36:14Z">
        <w:r>
          <w:rPr>
            <w:rFonts w:ascii="PingFang SC" w:hAnsi="PingFang SC" w:eastAsia="PingFang SC" w:cs="PingFang SC"/>
            <w:spacing w:val="3"/>
            <w:sz w:val="21"/>
            <w:szCs w:val="21"/>
          </w:rPr>
          <w:delText xml:space="preserve">           </w:delText>
        </w:r>
      </w:del>
      <w:del w:id="50" w:author="零 [2]" w:date="2025-11-22T15:36:14Z">
        <w:r>
          <w:rPr>
            <w:rFonts w:ascii="PingFang SC" w:hAnsi="PingFang SC" w:eastAsia="PingFang SC" w:cs="PingFang SC"/>
            <w:spacing w:val="-2"/>
            <w:sz w:val="21"/>
            <w:szCs w:val="21"/>
          </w:rPr>
          <w:delText>网站地图</w:delText>
        </w:r>
      </w:del>
    </w:p>
    <w:p w14:paraId="100C9614">
      <w:pPr>
        <w:spacing w:line="192" w:lineRule="auto"/>
        <w:rPr>
          <w:del w:id="51" w:author="零 [2]" w:date="2025-11-22T15:36:14Z"/>
          <w:rFonts w:ascii="PingFang SC" w:hAnsi="PingFang SC" w:eastAsia="PingFang SC" w:cs="PingFang SC"/>
          <w:sz w:val="21"/>
          <w:szCs w:val="21"/>
        </w:rPr>
        <w:sectPr>
          <w:headerReference r:id="rId12" w:type="default"/>
          <w:footerReference r:id="rId13" w:type="default"/>
          <w:pgSz w:w="8391" w:h="11909"/>
          <w:pgMar w:top="883" w:right="890" w:bottom="937" w:left="1051" w:header="869" w:footer="715" w:gutter="0"/>
          <w:cols w:space="720" w:num="1"/>
        </w:sectPr>
      </w:pPr>
    </w:p>
    <w:p w14:paraId="4711717A">
      <w:pPr>
        <w:spacing w:before="164" w:line="186" w:lineRule="auto"/>
        <w:ind w:left="47"/>
        <w:outlineLvl w:val="0"/>
        <w:rPr>
          <w:rFonts w:ascii="PingFang SC" w:hAnsi="PingFang SC" w:eastAsia="PingFang SC" w:cs="PingFang SC"/>
          <w:sz w:val="36"/>
          <w:szCs w:val="36"/>
        </w:rPr>
      </w:pPr>
      <w:bookmarkStart w:id="9" w:name="bookmark5"/>
      <w:bookmarkEnd w:id="9"/>
      <w:bookmarkStart w:id="10" w:name="bookmark6"/>
      <w:bookmarkEnd w:id="10"/>
      <w:bookmarkStart w:id="11" w:name="_Toc1457112264"/>
      <w:bookmarkStart w:id="12" w:name="_Toc894205862"/>
      <w:bookmarkStart w:id="13" w:name="_Toc214704040"/>
      <w:bookmarkStart w:id="14" w:name="_Toc846334255"/>
      <w:r>
        <w:rPr>
          <w:rFonts w:ascii="PingFang SC" w:hAnsi="PingFang SC" w:eastAsia="PingFang SC" w:cs="PingFang SC"/>
          <w:b/>
          <w:bCs/>
          <w:spacing w:val="-6"/>
          <w:sz w:val="36"/>
          <w:szCs w:val="36"/>
        </w:rPr>
        <w:t>2</w:t>
      </w:r>
      <w:r>
        <w:rPr>
          <w:rFonts w:ascii="PingFang SC" w:hAnsi="PingFang SC" w:eastAsia="PingFang SC" w:cs="PingFang SC"/>
          <w:spacing w:val="-6"/>
          <w:sz w:val="36"/>
          <w:szCs w:val="36"/>
        </w:rPr>
        <w:t xml:space="preserve">  </w:t>
      </w:r>
      <w:r>
        <w:rPr>
          <w:rFonts w:ascii="PingFang SC" w:hAnsi="PingFang SC" w:eastAsia="PingFang SC" w:cs="PingFang SC"/>
          <w:b/>
          <w:bCs/>
          <w:spacing w:val="-6"/>
          <w:sz w:val="36"/>
          <w:szCs w:val="36"/>
        </w:rPr>
        <w:t>大疱性表皮松解症</w:t>
      </w:r>
      <w:r>
        <w:rPr>
          <w:rFonts w:hint="eastAsia" w:ascii="PingFang SC" w:hAnsi="PingFang SC" w:eastAsia="PingFang SC" w:cs="PingFang SC"/>
          <w:b/>
          <w:bCs/>
          <w:spacing w:val="-6"/>
          <w:sz w:val="36"/>
          <w:szCs w:val="36"/>
          <w:lang w:val="en-US" w:eastAsia="zh-CN"/>
        </w:rPr>
        <w:t>及相关皮肤问题</w:t>
      </w:r>
      <w:r>
        <w:rPr>
          <w:rFonts w:ascii="PingFang SC" w:hAnsi="PingFang SC" w:eastAsia="PingFang SC" w:cs="PingFang SC"/>
          <w:b/>
          <w:bCs/>
          <w:spacing w:val="-6"/>
          <w:sz w:val="36"/>
          <w:szCs w:val="36"/>
        </w:rPr>
        <w:t>简介</w:t>
      </w:r>
      <w:bookmarkEnd w:id="11"/>
      <w:bookmarkEnd w:id="12"/>
      <w:bookmarkEnd w:id="13"/>
      <w:bookmarkEnd w:id="14"/>
    </w:p>
    <w:p w14:paraId="2F3F0EB5">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遗传性大疱性表皮松解症是一组罕见的遗传性皮肤疾病。由于基因缺陷，患者的皮肤和粘膜结构有缺陷，受到轻微磨擦就可能产生水 疱或血疱。由于皮肤像蝴蝶翅膀一样脆弱，患者被称为“蝴蝶宝贝”。</w:t>
      </w:r>
    </w:p>
    <w:p w14:paraId="2B620254">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有一种获得性大疱性表皮松解症，其病因与遗传性大疱性表皮松 解症不同。本指南只关注遗传性大疱性表皮松解症，并且在后文中直 接称为大疱性表皮松解症。</w:t>
      </w:r>
    </w:p>
    <w:p w14:paraId="140F8521">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有十多个基因上的突变可以导致大疱性表皮松解症，同一个基因   上不同位置及不同类型的突变带来的影响也不一样，结果就是大疱性   表皮松解症有很多类型和亚型。不同类型和亚型的严重程度差异很大</w:t>
      </w:r>
      <w:r>
        <w:rPr>
          <w:rFonts w:hint="eastAsia" w:ascii="PingFang SC" w:hAnsi="PingFang SC" w:eastAsia="PingFang SC" w:cs="PingFang SC"/>
          <w:spacing w:val="-3"/>
          <w:sz w:val="21"/>
          <w:szCs w:val="21"/>
          <w:lang w:eastAsia="zh-CN"/>
        </w:rPr>
        <w:t>。</w:t>
      </w:r>
    </w:p>
    <w:p w14:paraId="489607AE">
      <w:pPr>
        <w:spacing w:before="154" w:line="191" w:lineRule="auto"/>
        <w:ind w:left="45"/>
        <w:outlineLvl w:val="1"/>
        <w:rPr>
          <w:rFonts w:ascii="PingFang SC" w:hAnsi="PingFang SC" w:eastAsia="PingFang SC" w:cs="PingFang SC"/>
          <w:sz w:val="32"/>
          <w:szCs w:val="32"/>
        </w:rPr>
      </w:pPr>
      <w:bookmarkStart w:id="15" w:name="bookmark8"/>
      <w:bookmarkEnd w:id="15"/>
      <w:bookmarkStart w:id="16" w:name="bookmark7"/>
      <w:bookmarkEnd w:id="16"/>
      <w:bookmarkStart w:id="17" w:name="bookmark11"/>
      <w:bookmarkEnd w:id="17"/>
      <w:bookmarkStart w:id="18" w:name="bookmark12"/>
      <w:bookmarkEnd w:id="18"/>
      <w:bookmarkStart w:id="19" w:name="_Toc1555629704"/>
      <w:bookmarkStart w:id="20" w:name="_Toc758273320"/>
      <w:bookmarkStart w:id="21" w:name="_Toc1533419965"/>
      <w:bookmarkStart w:id="22" w:name="_Toc827360928"/>
      <w:r>
        <w:rPr>
          <w:rFonts w:ascii="PingFang SC" w:hAnsi="PingFang SC" w:eastAsia="PingFang SC" w:cs="PingFang SC"/>
          <w:b/>
          <w:bCs/>
          <w:spacing w:val="-3"/>
          <w:sz w:val="32"/>
          <w:szCs w:val="32"/>
        </w:rPr>
        <w:t>2.</w:t>
      </w:r>
      <w:r>
        <w:rPr>
          <w:rFonts w:hint="eastAsia" w:ascii="PingFang SC" w:hAnsi="PingFang SC" w:eastAsia="PingFang SC" w:cs="PingFang SC"/>
          <w:b/>
          <w:bCs/>
          <w:spacing w:val="-3"/>
          <w:sz w:val="32"/>
          <w:szCs w:val="32"/>
          <w:lang w:val="en-US" w:eastAsia="zh-CN"/>
        </w:rPr>
        <w:t>1</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大疱性表皮松解症的四种类型</w:t>
      </w:r>
      <w:bookmarkEnd w:id="19"/>
      <w:bookmarkEnd w:id="20"/>
      <w:bookmarkEnd w:id="21"/>
      <w:bookmarkEnd w:id="22"/>
    </w:p>
    <w:p w14:paraId="0328F7F9">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单纯型（EBS）：</w:t>
      </w:r>
      <w:r>
        <w:rPr>
          <w:rFonts w:ascii="PingFang SC" w:hAnsi="PingFang SC" w:eastAsia="PingFang SC" w:cs="PingFang SC"/>
          <w:spacing w:val="-3"/>
          <w:sz w:val="21"/>
          <w:szCs w:val="21"/>
        </w:rPr>
        <w:t>一般是显性遗传，病因是表皮中角蛋白及其它结 构蛋白缺陷。</w:t>
      </w:r>
    </w:p>
    <w:p w14:paraId="22FCAA15">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交界型（JEB</w:t>
      </w:r>
      <w:r>
        <w:rPr>
          <w:rFonts w:hint="eastAsia" w:ascii="PingFang SC Semibold" w:hAnsi="PingFang SC Semibold" w:eastAsia="PingFang SC Semibold" w:cs="PingFang SC Semibold"/>
          <w:b/>
          <w:bCs/>
          <w:spacing w:val="-3"/>
          <w:w w:val="100"/>
          <w:sz w:val="21"/>
          <w:szCs w:val="21"/>
        </w:rPr>
        <w:t>）：</w:t>
      </w:r>
      <w:r>
        <w:rPr>
          <w:rFonts w:ascii="PingFang SC" w:hAnsi="PingFang SC" w:eastAsia="PingFang SC" w:cs="PingFang SC"/>
          <w:spacing w:val="-3"/>
          <w:sz w:val="21"/>
          <w:szCs w:val="21"/>
        </w:rPr>
        <w:t>一般是隐性遗传，病因是表皮和真皮交界处的蛋 白有缺陷。交界型中严重的可能在婴儿期夭折，部分患者长大后症状 会缓解。</w:t>
      </w:r>
    </w:p>
    <w:p w14:paraId="68FE4D9A">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营养不良型（DEB</w:t>
      </w:r>
      <w:r>
        <w:rPr>
          <w:rFonts w:hint="eastAsia" w:ascii="PingFang SC Semibold" w:hAnsi="PingFang SC Semibold" w:eastAsia="PingFang SC Semibold" w:cs="PingFang SC Semibold"/>
          <w:b/>
          <w:bCs/>
          <w:spacing w:val="-3"/>
          <w:w w:val="100"/>
          <w:sz w:val="21"/>
          <w:szCs w:val="21"/>
        </w:rPr>
        <w:t>）：</w:t>
      </w:r>
      <w:r>
        <w:rPr>
          <w:rFonts w:ascii="PingFang SC" w:hAnsi="PingFang SC" w:eastAsia="PingFang SC" w:cs="PingFang SC"/>
          <w:spacing w:val="-3"/>
          <w:sz w:val="21"/>
          <w:szCs w:val="21"/>
        </w:rPr>
        <w:t>有显性遗传营养不良型（DDEB</w:t>
      </w:r>
      <w:r>
        <w:rPr>
          <w:rFonts w:ascii="PingFang SC" w:hAnsi="PingFang SC" w:eastAsia="PingFang SC" w:cs="PingFang SC"/>
          <w:spacing w:val="-3"/>
          <w:w w:val="100"/>
          <w:sz w:val="21"/>
          <w:szCs w:val="21"/>
        </w:rPr>
        <w:t>），</w:t>
      </w:r>
      <w:r>
        <w:rPr>
          <w:rFonts w:ascii="PingFang SC" w:hAnsi="PingFang SC" w:eastAsia="PingFang SC" w:cs="PingFang SC"/>
          <w:spacing w:val="-3"/>
          <w:sz w:val="21"/>
          <w:szCs w:val="21"/>
        </w:rPr>
        <w:t>也有隐性 遗传营养不良型（RDEB）。病因均为真皮层中 VII 型胶原缺陷。一般 显性遗传的症状较轻，隐性遗传的症状较重。</w:t>
      </w:r>
    </w:p>
    <w:p w14:paraId="0FFA15BA">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常有人以为营养不良型的发病原因是饮食中缺少某些营养元素。 这是一种误解。营养不良型 EB 患者容易表现出营养不良的症状，但  原因是伤口多，营养流失多，并且患者进食的量不够。</w:t>
      </w:r>
    </w:p>
    <w:p w14:paraId="357593FF">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金德乐综合征（Kindler 综合征）</w:t>
      </w:r>
      <w:r>
        <w:rPr>
          <w:rFonts w:ascii="PingFang SC" w:hAnsi="PingFang SC" w:eastAsia="PingFang SC" w:cs="PingFang SC"/>
          <w:spacing w:val="-3"/>
          <w:sz w:val="21"/>
          <w:szCs w:val="21"/>
        </w:rPr>
        <w:t>：最为罕见，为隐性遗传，由 FERMT1</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蛋白缺陷导致。除大疱性表皮松解症典型症状以外，患者通 常还会有面部光过敏、</w:t>
      </w:r>
      <w:r>
        <w:rPr>
          <w:rFonts w:hint="default" w:ascii="PingFang SC" w:hAnsi="PingFang SC" w:eastAsia="PingFang SC" w:cs="PingFang SC"/>
          <w:spacing w:val="-3"/>
          <w:sz w:val="21"/>
          <w:szCs w:val="21"/>
          <w:lang w:val="en-US" w:eastAsia="zh-CN"/>
        </w:rPr>
        <w:t>广泛皮肤萎缩</w:t>
      </w:r>
      <w:r>
        <w:rPr>
          <w:rFonts w:ascii="PingFang SC" w:hAnsi="PingFang SC" w:eastAsia="PingFang SC" w:cs="PingFang SC"/>
          <w:spacing w:val="-3"/>
          <w:sz w:val="21"/>
          <w:szCs w:val="21"/>
        </w:rPr>
        <w:t>、牙周炎等临床表现。</w:t>
      </w:r>
    </w:p>
    <w:p w14:paraId="0A0CDAE0">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区分四种类型的主要依据是水疱在皮肤中的深度。参考下图。</w:t>
      </w:r>
    </w:p>
    <w:p w14:paraId="4FE396C0">
      <w:pPr>
        <w:spacing w:before="2" w:line="2205" w:lineRule="exact"/>
        <w:ind w:firstLine="28"/>
        <w:rPr>
          <w:position w:val="-44"/>
        </w:rPr>
      </w:pPr>
      <w:r>
        <w:rPr>
          <w:position w:val="-44"/>
        </w:rPr>
        <w:drawing>
          <wp:inline distT="0" distB="0" distL="0" distR="0">
            <wp:extent cx="3956050" cy="139954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96"/>
                    <a:stretch>
                      <a:fillRect/>
                    </a:stretch>
                  </pic:blipFill>
                  <pic:spPr>
                    <a:xfrm>
                      <a:off x="0" y="0"/>
                      <a:ext cx="3956303" cy="1400174"/>
                    </a:xfrm>
                    <a:prstGeom prst="rect">
                      <a:avLst/>
                    </a:prstGeom>
                  </pic:spPr>
                </pic:pic>
              </a:graphicData>
            </a:graphic>
          </wp:inline>
        </w:drawing>
      </w:r>
    </w:p>
    <w:p w14:paraId="218F273C">
      <w:pPr>
        <w:spacing w:before="96" w:line="191" w:lineRule="auto"/>
        <w:ind w:left="460"/>
        <w:rPr>
          <w:rFonts w:ascii="PingFang SC" w:hAnsi="PingFang SC" w:eastAsia="PingFang SC" w:cs="PingFang SC"/>
          <w:sz w:val="21"/>
          <w:szCs w:val="21"/>
        </w:rPr>
      </w:pPr>
      <w:r>
        <w:rPr>
          <w:rFonts w:ascii="PingFang SC" w:hAnsi="PingFang SC" w:eastAsia="PingFang SC" w:cs="PingFang SC"/>
          <w:spacing w:val="-2"/>
          <w:sz w:val="21"/>
          <w:szCs w:val="21"/>
        </w:rPr>
        <w:t>其中金德乐综合征患者的水疱可处于各种深度。</w:t>
      </w:r>
    </w:p>
    <w:p w14:paraId="658F96A5">
      <w:pPr>
        <w:spacing w:before="30" w:line="177" w:lineRule="auto"/>
        <w:ind w:left="39" w:right="96" w:firstLine="422"/>
        <w:jc w:val="both"/>
        <w:rPr>
          <w:position w:val="-44"/>
        </w:rPr>
        <w:sectPr>
          <w:headerReference r:id="rId14" w:type="default"/>
          <w:footerReference r:id="rId15" w:type="default"/>
          <w:pgSz w:w="8391" w:h="11909"/>
          <w:pgMar w:top="883" w:right="1000" w:bottom="936" w:left="1051" w:header="869" w:footer="714" w:gutter="0"/>
          <w:cols w:space="720" w:num="1"/>
        </w:sectPr>
      </w:pPr>
      <w:r>
        <w:rPr>
          <w:rFonts w:ascii="PingFang SC" w:hAnsi="PingFang SC" w:eastAsia="PingFang SC" w:cs="PingFang SC"/>
          <w:sz w:val="21"/>
          <w:szCs w:val="21"/>
        </w:rPr>
        <w:t>按照最新的分类方法，遗传性大疱表皮松解症有</w:t>
      </w:r>
      <w:r>
        <w:rPr>
          <w:rFonts w:ascii="PingFang SC" w:hAnsi="PingFang SC" w:eastAsia="PingFang SC" w:cs="PingFang SC"/>
          <w:spacing w:val="-1"/>
          <w:sz w:val="21"/>
          <w:szCs w:val="21"/>
        </w:rPr>
        <w:t>四十多种亚型。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具体的内容请参考主页上的</w:t>
      </w:r>
      <w:r>
        <w:fldChar w:fldCharType="begin"/>
      </w:r>
      <w:r>
        <w:instrText xml:space="preserve"> HYPERLINK "http://www.debra.org.cn/intro/eb-intro/diagnostic2014/" </w:instrText>
      </w:r>
      <w:r>
        <w:fldChar w:fldCharType="separate"/>
      </w:r>
      <w:r>
        <w:rPr>
          <w:rFonts w:ascii="PingFang SC" w:hAnsi="PingFang SC" w:eastAsia="PingFang SC" w:cs="PingFang SC"/>
          <w:spacing w:val="-3"/>
          <w:sz w:val="21"/>
          <w:szCs w:val="21"/>
        </w:rPr>
        <w:t>《</w:t>
      </w:r>
      <w:r>
        <w:rPr>
          <w:rFonts w:ascii="PingFang SC" w:hAnsi="PingFang SC" w:eastAsia="PingFang SC" w:cs="PingFang SC"/>
          <w:color w:val="0000FF"/>
          <w:spacing w:val="-3"/>
          <w:sz w:val="21"/>
          <w:szCs w:val="21"/>
          <w:u w:val="single" w:color="auto"/>
        </w:rPr>
        <w:t>遗传性大疱性表皮松解症：诊断及分型</w:t>
      </w:r>
      <w:r>
        <w:rPr>
          <w:rFonts w:ascii="PingFang SC" w:hAnsi="PingFang SC" w:eastAsia="PingFang SC" w:cs="PingFang SC"/>
          <w:color w:val="0000FF"/>
          <w:spacing w:val="-3"/>
          <w:sz w:val="21"/>
          <w:szCs w:val="21"/>
          <w:u w:val="single" w:color="auto"/>
        </w:rPr>
        <w:fldChar w:fldCharType="end"/>
      </w:r>
      <w:r>
        <w:rPr>
          <w:rFonts w:ascii="PingFang SC" w:hAnsi="PingFang SC" w:eastAsia="PingFang SC" w:cs="PingFang SC"/>
          <w:color w:val="0000FF"/>
          <w:spacing w:val="7"/>
          <w:sz w:val="21"/>
          <w:szCs w:val="21"/>
        </w:rPr>
        <w:t xml:space="preserve">  </w:t>
      </w:r>
      <w:r>
        <w:fldChar w:fldCharType="begin"/>
      </w:r>
      <w:r>
        <w:instrText xml:space="preserve"> HYPERLINK "http://www.debra.org.cn/intro/eb-intro/diagnostic2014/" </w:instrText>
      </w:r>
      <w:r>
        <w:fldChar w:fldCharType="separate"/>
      </w:r>
      <w:r>
        <w:rPr>
          <w:rFonts w:ascii="PingFang SC" w:hAnsi="PingFang SC" w:eastAsia="PingFang SC" w:cs="PingFang SC"/>
          <w:color w:val="0000FF"/>
          <w:spacing w:val="-19"/>
          <w:sz w:val="21"/>
          <w:szCs w:val="21"/>
          <w:u w:val="single" w:color="auto"/>
        </w:rPr>
        <w:t>建议</w:t>
      </w:r>
      <w:r>
        <w:rPr>
          <w:rFonts w:ascii="PingFang SC" w:hAnsi="PingFang SC" w:eastAsia="PingFang SC" w:cs="PingFang SC"/>
          <w:color w:val="0000FF"/>
          <w:spacing w:val="51"/>
          <w:sz w:val="21"/>
          <w:szCs w:val="21"/>
          <w:u w:val="single" w:color="auto"/>
        </w:rPr>
        <w:t xml:space="preserve"> </w:t>
      </w:r>
      <w:r>
        <w:rPr>
          <w:rFonts w:ascii="PingFang SC" w:hAnsi="PingFang SC" w:eastAsia="PingFang SC" w:cs="PingFang SC"/>
          <w:color w:val="0000FF"/>
          <w:spacing w:val="-19"/>
          <w:sz w:val="21"/>
          <w:szCs w:val="21"/>
          <w:u w:val="single" w:color="auto"/>
        </w:rPr>
        <w:t>-</w:t>
      </w:r>
      <w:r>
        <w:rPr>
          <w:rFonts w:ascii="PingFang SC" w:hAnsi="PingFang SC" w:eastAsia="PingFang SC" w:cs="PingFang SC"/>
          <w:color w:val="0000FF"/>
          <w:spacing w:val="46"/>
          <w:sz w:val="21"/>
          <w:szCs w:val="21"/>
          <w:u w:val="single" w:color="auto"/>
        </w:rPr>
        <w:t xml:space="preserve"> </w:t>
      </w:r>
      <w:r>
        <w:rPr>
          <w:rFonts w:ascii="PingFang SC" w:hAnsi="PingFang SC" w:eastAsia="PingFang SC" w:cs="PingFang SC"/>
          <w:color w:val="0000FF"/>
          <w:spacing w:val="-19"/>
          <w:sz w:val="21"/>
          <w:szCs w:val="21"/>
          <w:u w:val="single" w:color="auto"/>
        </w:rPr>
        <w:t>2014 年版</w:t>
      </w:r>
      <w:r>
        <w:rPr>
          <w:rFonts w:ascii="PingFang SC" w:hAnsi="PingFang SC" w:eastAsia="PingFang SC" w:cs="PingFang SC"/>
          <w:color w:val="0000FF"/>
          <w:spacing w:val="-19"/>
          <w:sz w:val="21"/>
          <w:szCs w:val="21"/>
          <w:u w:val="single" w:color="auto"/>
        </w:rPr>
        <w:fldChar w:fldCharType="end"/>
      </w:r>
      <w:r>
        <w:rPr>
          <w:rFonts w:ascii="PingFang SC" w:hAnsi="PingFang SC" w:eastAsia="PingFang SC" w:cs="PingFang SC"/>
          <w:spacing w:val="-19"/>
          <w:sz w:val="21"/>
          <w:szCs w:val="21"/>
        </w:rPr>
        <w:t>》。</w:t>
      </w:r>
    </w:p>
    <w:p w14:paraId="3D1CED80">
      <w:pPr>
        <w:pStyle w:val="4"/>
        <w:spacing w:line="320" w:lineRule="auto"/>
      </w:pPr>
    </w:p>
    <w:p w14:paraId="6440B567">
      <w:pPr>
        <w:spacing w:before="154" w:line="191" w:lineRule="auto"/>
        <w:ind w:left="45" w:right="0" w:firstLine="0"/>
        <w:jc w:val="left"/>
        <w:outlineLvl w:val="1"/>
        <w:rPr>
          <w:rFonts w:hint="default" w:ascii="PingFang SC" w:hAnsi="PingFang SC" w:eastAsia="PingFang SC" w:cs="PingFang SC"/>
          <w:b/>
          <w:bCs/>
          <w:spacing w:val="-3"/>
          <w:sz w:val="32"/>
          <w:szCs w:val="32"/>
          <w:lang w:val="en-US" w:eastAsia="zh-CN"/>
        </w:rPr>
      </w:pPr>
      <w:bookmarkStart w:id="23" w:name="_Toc1131727942"/>
      <w:bookmarkStart w:id="24" w:name="_Toc2002516550"/>
      <w:bookmarkStart w:id="25" w:name="_Toc498502571"/>
      <w:r>
        <w:rPr>
          <w:rFonts w:hint="eastAsia" w:ascii="PingFang SC" w:hAnsi="PingFang SC" w:eastAsia="PingFang SC" w:cs="PingFang SC"/>
          <w:b/>
          <w:bCs/>
          <w:spacing w:val="-3"/>
          <w:sz w:val="32"/>
          <w:szCs w:val="32"/>
          <w:lang w:val="en-US" w:eastAsia="zh-CN"/>
        </w:rPr>
        <w:t>2.2</w:t>
      </w:r>
      <w:r>
        <w:rPr>
          <w:rFonts w:hint="default" w:ascii="PingFang SC" w:hAnsi="PingFang SC" w:eastAsia="PingFang SC" w:cs="PingFang SC"/>
          <w:b/>
          <w:bCs/>
          <w:spacing w:val="-3"/>
          <w:sz w:val="32"/>
          <w:szCs w:val="32"/>
          <w:lang w:val="en-US" w:eastAsia="zh-CN"/>
        </w:rPr>
        <w:t>各亚型的特征及预后</w:t>
      </w:r>
      <w:bookmarkEnd w:id="23"/>
      <w:bookmarkEnd w:id="24"/>
      <w:bookmarkEnd w:id="25"/>
    </w:p>
    <w:p w14:paraId="7071D1FF">
      <w:pPr>
        <w:autoSpaceDE/>
        <w:autoSpaceDN/>
        <w:spacing w:before="5" w:line="176" w:lineRule="auto"/>
        <w:ind w:left="40" w:right="23" w:firstLine="420"/>
        <w:jc w:val="both"/>
        <w:rPr>
          <w:ins w:id="52" w:author="零 [2]" w:date="2025-11-22T17:30:10Z"/>
          <w:rFonts w:ascii="PingFang SC" w:hAnsi="PingFang SC" w:eastAsia="PingFang SC" w:cs="PingFang SC"/>
          <w:spacing w:val="-3"/>
          <w:sz w:val="21"/>
          <w:szCs w:val="21"/>
        </w:rPr>
      </w:pPr>
      <w:r>
        <w:rPr>
          <w:rFonts w:ascii="PingFang SC" w:hAnsi="PingFang SC" w:eastAsia="PingFang SC" w:cs="PingFang SC"/>
          <w:spacing w:val="-3"/>
          <w:sz w:val="21"/>
          <w:szCs w:val="21"/>
        </w:rPr>
        <w:t>我们通常见到的患者中，EBS 和 DDEB 症状较轻，RDEB 和 JEB</w:t>
      </w:r>
      <w:r>
        <w:rPr>
          <w:rFonts w:hint="eastAsia" w:ascii="PingFang SC" w:hAnsi="PingFang SC" w:eastAsia="PingFang SC" w:cs="PingFang SC"/>
          <w:spacing w:val="-3"/>
          <w:sz w:val="21"/>
          <w:szCs w:val="21"/>
          <w:lang w:val="en-US" w:eastAsia="zh-CN"/>
        </w:rPr>
        <w:t>较为</w:t>
      </w:r>
      <w:r>
        <w:rPr>
          <w:rFonts w:ascii="PingFang SC" w:hAnsi="PingFang SC" w:eastAsia="PingFang SC" w:cs="PingFang SC"/>
          <w:spacing w:val="-3"/>
          <w:sz w:val="21"/>
          <w:szCs w:val="21"/>
        </w:rPr>
        <w:t xml:space="preserve"> 严重。但按照新的分类法每一种大类型里面都有轻度的和严重的。单纯型中包括一些基底层上型，可以导致患者在婴儿期死亡。在 DEB 里面有一种新生儿大疱性皮肤松解性EB，在出生几年之后皮肤可以恢复到接近常人。</w:t>
      </w:r>
    </w:p>
    <w:tbl>
      <w:tblPr>
        <w:tblStyle w:val="10"/>
        <w:tblpPr w:leftFromText="180" w:rightFromText="180" w:vertAnchor="text" w:horzAnchor="page" w:tblpX="1035" w:tblpY="28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53" w:author="零 [2]" w:date="2025-11-22T18:55:41Z">
          <w:tblPr>
            <w:tblStyle w:val="10"/>
            <w:tblpPr w:leftFromText="180" w:rightFromText="180" w:vertAnchor="text" w:horzAnchor="page" w:tblpX="1035" w:tblpY="28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700"/>
        <w:gridCol w:w="1895"/>
        <w:gridCol w:w="1215"/>
        <w:gridCol w:w="2747"/>
        <w:tblGridChange w:id="54">
          <w:tblGrid>
            <w:gridCol w:w="1638"/>
            <w:gridCol w:w="1638"/>
            <w:gridCol w:w="1639"/>
            <w:gridCol w:w="1639"/>
          </w:tblGrid>
        </w:tblGridChange>
      </w:tblGrid>
      <w:tr w14:paraId="7284B868">
        <w:tc>
          <w:tcPr>
            <w:tcW w:w="0" w:type="auto"/>
            <w:vAlign w:val="center"/>
            <w:tcPrChange w:id="56" w:author="零 [2]" w:date="2025-11-22T18:55:41Z">
              <w:tcPr>
                <w:tcW w:w="1638" w:type="dxa"/>
                <w:vAlign w:val="center"/>
              </w:tcPr>
            </w:tcPrChange>
          </w:tcPr>
          <w:p w14:paraId="078B764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特征维度</w:t>
            </w:r>
          </w:p>
        </w:tc>
        <w:tc>
          <w:tcPr>
            <w:tcW w:w="0" w:type="auto"/>
            <w:vAlign w:val="center"/>
            <w:tcPrChange w:id="57" w:author="零 [2]" w:date="2025-11-22T18:55:41Z">
              <w:tcPr>
                <w:tcW w:w="1638" w:type="dxa"/>
                <w:vAlign w:val="center"/>
              </w:tcPr>
            </w:tcPrChange>
          </w:tcPr>
          <w:p w14:paraId="5E8E23C5">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局限型 EBS</w:t>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(Weber-Cockayne 型)</w:t>
            </w:r>
          </w:p>
        </w:tc>
        <w:tc>
          <w:tcPr>
            <w:tcW w:w="0" w:type="auto"/>
            <w:vAlign w:val="center"/>
            <w:tcPrChange w:id="58" w:author="零 [2]" w:date="2025-11-22T18:55:41Z">
              <w:tcPr>
                <w:tcW w:w="1639" w:type="dxa"/>
                <w:vAlign w:val="center"/>
              </w:tcPr>
            </w:tcPrChange>
          </w:tcPr>
          <w:p w14:paraId="1B154DA2">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中间型 EBS</w:t>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(原泛发性中间型)</w:t>
            </w:r>
          </w:p>
        </w:tc>
        <w:tc>
          <w:tcPr>
            <w:tcW w:w="0" w:type="auto"/>
            <w:vAlign w:val="center"/>
            <w:tcPrChange w:id="59" w:author="零 [2]" w:date="2025-11-22T18:55:41Z">
              <w:tcPr>
                <w:tcW w:w="1639" w:type="dxa"/>
                <w:vAlign w:val="center"/>
              </w:tcPr>
            </w:tcPrChange>
          </w:tcPr>
          <w:p w14:paraId="18CA27BC">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重度型 EBS</w:t>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 Dowling-Meara 型)</w:t>
            </w:r>
          </w:p>
        </w:tc>
      </w:tr>
      <w:tr w14:paraId="4A95AB9E">
        <w:tc>
          <w:tcPr>
            <w:tcW w:w="0" w:type="auto"/>
            <w:vAlign w:val="center"/>
            <w:tcPrChange w:id="61" w:author="零 [2]" w:date="2025-11-22T18:55:41Z">
              <w:tcPr>
                <w:tcW w:w="1638" w:type="dxa"/>
                <w:vAlign w:val="center"/>
              </w:tcPr>
            </w:tcPrChange>
          </w:tcPr>
          <w:p w14:paraId="06616A6F">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严重程度</w:t>
            </w:r>
          </w:p>
        </w:tc>
        <w:tc>
          <w:tcPr>
            <w:tcW w:w="0" w:type="auto"/>
            <w:vAlign w:val="center"/>
            <w:tcPrChange w:id="62" w:author="零 [2]" w:date="2025-11-22T18:55:41Z">
              <w:tcPr>
                <w:tcW w:w="1638" w:type="dxa"/>
                <w:vAlign w:val="center"/>
              </w:tcPr>
            </w:tcPrChange>
          </w:tcPr>
          <w:p w14:paraId="147C1761">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最轻、最常见</w:t>
            </w:r>
          </w:p>
        </w:tc>
        <w:tc>
          <w:tcPr>
            <w:tcW w:w="0" w:type="auto"/>
            <w:vAlign w:val="center"/>
            <w:tcPrChange w:id="63" w:author="零 [2]" w:date="2025-11-22T18:55:41Z">
              <w:tcPr>
                <w:tcW w:w="1639" w:type="dxa"/>
                <w:vAlign w:val="center"/>
              </w:tcPr>
            </w:tcPrChange>
          </w:tcPr>
          <w:p w14:paraId="7A22F039">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中度</w:t>
            </w:r>
          </w:p>
        </w:tc>
        <w:tc>
          <w:tcPr>
            <w:tcW w:w="0" w:type="auto"/>
            <w:vAlign w:val="center"/>
            <w:tcPrChange w:id="64" w:author="零 [2]" w:date="2025-11-22T18:55:41Z">
              <w:tcPr>
                <w:tcW w:w="1639" w:type="dxa"/>
                <w:vAlign w:val="center"/>
              </w:tcPr>
            </w:tcPrChange>
          </w:tcPr>
          <w:p w14:paraId="37E1BCD2">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重度</w:t>
            </w:r>
          </w:p>
        </w:tc>
      </w:tr>
      <w:tr w14:paraId="6DC0B9DD">
        <w:tc>
          <w:tcPr>
            <w:tcW w:w="0" w:type="auto"/>
            <w:vAlign w:val="center"/>
            <w:tcPrChange w:id="66" w:author="零 [2]" w:date="2025-11-22T18:55:41Z">
              <w:tcPr>
                <w:tcW w:w="1638" w:type="dxa"/>
                <w:vAlign w:val="center"/>
              </w:tcPr>
            </w:tcPrChange>
          </w:tcPr>
          <w:p w14:paraId="3EEA2611">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发病时间</w:t>
            </w:r>
          </w:p>
        </w:tc>
        <w:tc>
          <w:tcPr>
            <w:tcW w:w="0" w:type="auto"/>
            <w:vAlign w:val="center"/>
            <w:tcPrChange w:id="67" w:author="零 [2]" w:date="2025-11-22T18:55:41Z">
              <w:tcPr>
                <w:tcW w:w="1638" w:type="dxa"/>
                <w:vAlign w:val="center"/>
              </w:tcPr>
            </w:tcPrChange>
          </w:tcPr>
          <w:p w14:paraId="232F9529">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婴儿期至20多岁</w:t>
            </w:r>
          </w:p>
        </w:tc>
        <w:tc>
          <w:tcPr>
            <w:tcW w:w="0" w:type="auto"/>
            <w:vAlign w:val="center"/>
            <w:tcPrChange w:id="68" w:author="零 [2]" w:date="2025-11-22T18:55:41Z">
              <w:tcPr>
                <w:tcW w:w="1639" w:type="dxa"/>
                <w:vAlign w:val="center"/>
              </w:tcPr>
            </w:tcPrChange>
          </w:tcPr>
          <w:p w14:paraId="7D9C439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出生时或婴儿期早期</w:t>
            </w:r>
          </w:p>
        </w:tc>
        <w:tc>
          <w:tcPr>
            <w:tcW w:w="0" w:type="auto"/>
            <w:vAlign w:val="center"/>
            <w:tcPrChange w:id="69" w:author="零 [2]" w:date="2025-11-22T18:55:41Z">
              <w:tcPr>
                <w:tcW w:w="1639" w:type="dxa"/>
                <w:vAlign w:val="center"/>
              </w:tcPr>
            </w:tcPrChange>
          </w:tcPr>
          <w:p w14:paraId="47F96C9E">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出生时</w:t>
            </w:r>
          </w:p>
        </w:tc>
      </w:tr>
      <w:tr w14:paraId="12C53A2F">
        <w:tc>
          <w:tcPr>
            <w:tcW w:w="0" w:type="auto"/>
            <w:vAlign w:val="center"/>
            <w:tcPrChange w:id="71" w:author="零 [2]" w:date="2025-11-22T18:55:41Z">
              <w:tcPr>
                <w:tcW w:w="1638" w:type="dxa"/>
                <w:vAlign w:val="center"/>
              </w:tcPr>
            </w:tcPrChange>
          </w:tcPr>
          <w:p w14:paraId="4A606329">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水疱分布</w:t>
            </w:r>
          </w:p>
        </w:tc>
        <w:tc>
          <w:tcPr>
            <w:tcW w:w="0" w:type="auto"/>
            <w:vAlign w:val="center"/>
            <w:tcPrChange w:id="72" w:author="零 [2]" w:date="2025-11-22T18:55:41Z">
              <w:tcPr>
                <w:tcW w:w="1638" w:type="dxa"/>
                <w:vAlign w:val="center"/>
              </w:tcPr>
            </w:tcPrChange>
          </w:tcPr>
          <w:p w14:paraId="3EFFE31C">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主要局限于</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手掌、足底</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（婴幼儿膝部常见）</w:t>
            </w:r>
          </w:p>
        </w:tc>
        <w:tc>
          <w:tcPr>
            <w:tcW w:w="0" w:type="auto"/>
            <w:vAlign w:val="center"/>
            <w:tcPrChange w:id="73" w:author="零 [2]" w:date="2025-11-22T18:55:41Z">
              <w:tcPr>
                <w:tcW w:w="1639" w:type="dxa"/>
                <w:vAlign w:val="center"/>
              </w:tcPr>
            </w:tcPrChange>
          </w:tcPr>
          <w:p w14:paraId="24A740F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手、足、四肢</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，范围较广</w:t>
            </w:r>
          </w:p>
        </w:tc>
        <w:tc>
          <w:tcPr>
            <w:tcW w:w="0" w:type="auto"/>
            <w:vAlign w:val="center"/>
            <w:tcPrChange w:id="74" w:author="零 [2]" w:date="2025-11-22T18:55:41Z">
              <w:tcPr>
                <w:tcW w:w="1639" w:type="dxa"/>
                <w:vAlign w:val="center"/>
              </w:tcPr>
            </w:tcPrChange>
          </w:tcPr>
          <w:p w14:paraId="13F37D31">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全身播</w:t>
            </w:r>
            <w:bookmarkStart w:id="160" w:name="_GoBack"/>
            <w:bookmarkEnd w:id="160"/>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散性</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，躯干、上肢、颈部可</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自发</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出现</w:t>
            </w:r>
          </w:p>
        </w:tc>
      </w:tr>
      <w:tr w14:paraId="1CEBF8CF">
        <w:tc>
          <w:tcPr>
            <w:tcW w:w="0" w:type="auto"/>
            <w:vAlign w:val="center"/>
            <w:tcPrChange w:id="76" w:author="零 [2]" w:date="2025-11-22T18:55:41Z">
              <w:tcPr>
                <w:tcW w:w="1638" w:type="dxa"/>
                <w:vAlign w:val="center"/>
              </w:tcPr>
            </w:tcPrChange>
          </w:tcPr>
          <w:p w14:paraId="0E6B1242">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水疱排列</w:t>
            </w:r>
          </w:p>
        </w:tc>
        <w:tc>
          <w:tcPr>
            <w:tcW w:w="0" w:type="auto"/>
            <w:vAlign w:val="center"/>
            <w:tcPrChange w:id="77" w:author="零 [2]" w:date="2025-11-22T18:55:41Z">
              <w:tcPr>
                <w:tcW w:w="1638" w:type="dxa"/>
                <w:vAlign w:val="center"/>
              </w:tcPr>
            </w:tcPrChange>
          </w:tcPr>
          <w:p w14:paraId="50A7F64A">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不适用</w:t>
            </w:r>
          </w:p>
        </w:tc>
        <w:tc>
          <w:tcPr>
            <w:tcW w:w="0" w:type="auto"/>
            <w:vAlign w:val="center"/>
            <w:tcPrChange w:id="78" w:author="零 [2]" w:date="2025-11-22T18:55:41Z">
              <w:tcPr>
                <w:tcW w:w="1639" w:type="dxa"/>
                <w:vAlign w:val="center"/>
              </w:tcPr>
            </w:tcPrChange>
          </w:tcPr>
          <w:p w14:paraId="1C281296">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不适用</w:t>
            </w:r>
          </w:p>
        </w:tc>
        <w:tc>
          <w:tcPr>
            <w:tcW w:w="0" w:type="auto"/>
            <w:vAlign w:val="center"/>
            <w:tcPrChange w:id="79" w:author="零 [2]" w:date="2025-11-22T18:55:41Z">
              <w:tcPr>
                <w:tcW w:w="1639" w:type="dxa"/>
                <w:vAlign w:val="center"/>
              </w:tcPr>
            </w:tcPrChange>
          </w:tcPr>
          <w:p w14:paraId="4277F5D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“疱疹样”成群、弧形排列</w:t>
            </w:r>
          </w:p>
        </w:tc>
      </w:tr>
      <w:tr w14:paraId="6B68B76F">
        <w:tc>
          <w:tcPr>
            <w:tcW w:w="0" w:type="auto"/>
            <w:vAlign w:val="center"/>
            <w:tcPrChange w:id="81" w:author="零 [2]" w:date="2025-11-22T18:55:41Z">
              <w:tcPr>
                <w:tcW w:w="1638" w:type="dxa"/>
                <w:vAlign w:val="center"/>
              </w:tcPr>
            </w:tcPrChange>
          </w:tcPr>
          <w:p w14:paraId="3E4B15C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伴随症状</w:t>
            </w:r>
          </w:p>
        </w:tc>
        <w:tc>
          <w:tcPr>
            <w:tcW w:w="0" w:type="auto"/>
            <w:vAlign w:val="center"/>
            <w:tcPrChange w:id="82" w:author="零 [2]" w:date="2025-11-22T18:55:41Z">
              <w:tcPr>
                <w:tcW w:w="1638" w:type="dxa"/>
                <w:vAlign w:val="center"/>
              </w:tcPr>
            </w:tcPrChange>
          </w:tcPr>
          <w:p w14:paraId="6A117F7F">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掌跖多汗</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常见</w:t>
            </w:r>
          </w:p>
        </w:tc>
        <w:tc>
          <w:tcPr>
            <w:tcW w:w="0" w:type="auto"/>
            <w:vAlign w:val="center"/>
            <w:tcPrChange w:id="83" w:author="零 [2]" w:date="2025-11-22T18:55:41Z">
              <w:tcPr>
                <w:tcW w:w="1639" w:type="dxa"/>
                <w:vAlign w:val="center"/>
              </w:tcPr>
            </w:tcPrChange>
          </w:tcPr>
          <w:p w14:paraId="3D53FB3B">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不显著</w:t>
            </w:r>
          </w:p>
        </w:tc>
        <w:tc>
          <w:tcPr>
            <w:tcW w:w="0" w:type="auto"/>
            <w:vAlign w:val="center"/>
            <w:tcPrChange w:id="84" w:author="零 [2]" w:date="2025-11-22T18:55:41Z">
              <w:tcPr>
                <w:tcW w:w="1639" w:type="dxa"/>
                <w:vAlign w:val="center"/>
              </w:tcPr>
            </w:tcPrChange>
          </w:tcPr>
          <w:p w14:paraId="35D342B2">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掌跖角化过度</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（婴儿期出现并进展）</w:t>
            </w:r>
          </w:p>
        </w:tc>
      </w:tr>
      <w:tr w14:paraId="716E8AB3">
        <w:tc>
          <w:tcPr>
            <w:tcW w:w="0" w:type="auto"/>
            <w:vAlign w:val="center"/>
            <w:tcPrChange w:id="86" w:author="零 [2]" w:date="2025-11-22T18:55:41Z">
              <w:tcPr>
                <w:tcW w:w="1638" w:type="dxa"/>
                <w:vAlign w:val="center"/>
              </w:tcPr>
            </w:tcPrChange>
          </w:tcPr>
          <w:p w14:paraId="0A6E27A4">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口腔黏膜</w:t>
            </w:r>
          </w:p>
        </w:tc>
        <w:tc>
          <w:tcPr>
            <w:tcW w:w="0" w:type="auto"/>
            <w:vAlign w:val="center"/>
            <w:tcPrChange w:id="87" w:author="零 [2]" w:date="2025-11-22T18:55:41Z">
              <w:tcPr>
                <w:tcW w:w="1638" w:type="dxa"/>
                <w:vAlign w:val="center"/>
              </w:tcPr>
            </w:tcPrChange>
          </w:tcPr>
          <w:p w14:paraId="3E5CBCFC">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婴儿期可能出现，随年龄增长消退</w:t>
            </w:r>
          </w:p>
        </w:tc>
        <w:tc>
          <w:tcPr>
            <w:tcW w:w="0" w:type="auto"/>
            <w:vAlign w:val="center"/>
            <w:tcPrChange w:id="88" w:author="零 [2]" w:date="2025-11-22T18:55:41Z">
              <w:tcPr>
                <w:tcW w:w="1639" w:type="dxa"/>
                <w:vAlign w:val="center"/>
              </w:tcPr>
            </w:tcPrChange>
          </w:tcPr>
          <w:p w14:paraId="34CAEA77">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通常不受累或轻微</w:t>
            </w:r>
          </w:p>
        </w:tc>
        <w:tc>
          <w:tcPr>
            <w:tcW w:w="0" w:type="auto"/>
            <w:vAlign w:val="center"/>
            <w:tcPrChange w:id="89" w:author="零 [2]" w:date="2025-11-22T18:55:41Z">
              <w:tcPr>
                <w:tcW w:w="1639" w:type="dxa"/>
                <w:vAlign w:val="center"/>
              </w:tcPr>
            </w:tcPrChange>
          </w:tcPr>
          <w:p w14:paraId="54517A85">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受累较常见</w:t>
            </w:r>
          </w:p>
        </w:tc>
      </w:tr>
      <w:tr w14:paraId="3F0BB2D9">
        <w:tc>
          <w:tcPr>
            <w:tcW w:w="0" w:type="auto"/>
            <w:vAlign w:val="center"/>
            <w:tcPrChange w:id="91" w:author="零 [2]" w:date="2025-11-22T18:55:41Z">
              <w:tcPr>
                <w:tcW w:w="1638" w:type="dxa"/>
                <w:vAlign w:val="center"/>
              </w:tcPr>
            </w:tcPrChange>
          </w:tcPr>
          <w:p w14:paraId="02019CFA">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毛发/牙齿</w:t>
            </w:r>
          </w:p>
        </w:tc>
        <w:tc>
          <w:tcPr>
            <w:tcW w:w="0" w:type="auto"/>
            <w:vAlign w:val="center"/>
            <w:tcPrChange w:id="92" w:author="零 [2]" w:date="2025-11-22T18:55:41Z">
              <w:tcPr>
                <w:tcW w:w="1638" w:type="dxa"/>
                <w:vAlign w:val="center"/>
              </w:tcPr>
            </w:tcPrChange>
          </w:tcPr>
          <w:p w14:paraId="052CC2CA">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正常</w:t>
            </w:r>
          </w:p>
        </w:tc>
        <w:tc>
          <w:tcPr>
            <w:tcW w:w="0" w:type="auto"/>
            <w:vAlign w:val="center"/>
            <w:tcPrChange w:id="93" w:author="零 [2]" w:date="2025-11-22T18:55:41Z">
              <w:tcPr>
                <w:tcW w:w="1639" w:type="dxa"/>
                <w:vAlign w:val="center"/>
              </w:tcPr>
            </w:tcPrChange>
          </w:tcPr>
          <w:p w14:paraId="3A3D679F">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正常</w:t>
            </w:r>
          </w:p>
        </w:tc>
        <w:tc>
          <w:tcPr>
            <w:tcW w:w="0" w:type="auto"/>
            <w:vAlign w:val="center"/>
            <w:tcPrChange w:id="94" w:author="零 [2]" w:date="2025-11-22T18:55:41Z">
              <w:tcPr>
                <w:tcW w:w="1639" w:type="dxa"/>
                <w:vAlign w:val="center"/>
              </w:tcPr>
            </w:tcPrChange>
          </w:tcPr>
          <w:p w14:paraId="712D37B1">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正常</w:t>
            </w:r>
          </w:p>
        </w:tc>
      </w:tr>
      <w:tr w14:paraId="69E222B1">
        <w:tc>
          <w:tcPr>
            <w:tcW w:w="0" w:type="auto"/>
            <w:vAlign w:val="center"/>
            <w:tcPrChange w:id="96" w:author="零 [2]" w:date="2025-11-22T18:55:41Z">
              <w:tcPr>
                <w:tcW w:w="1638" w:type="dxa"/>
                <w:vAlign w:val="center"/>
              </w:tcPr>
            </w:tcPrChange>
          </w:tcPr>
          <w:p w14:paraId="49D57B54">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甲部表现</w:t>
            </w:r>
          </w:p>
        </w:tc>
        <w:tc>
          <w:tcPr>
            <w:tcW w:w="0" w:type="auto"/>
            <w:vAlign w:val="center"/>
            <w:tcPrChange w:id="97" w:author="零 [2]" w:date="2025-11-22T18:55:41Z">
              <w:tcPr>
                <w:tcW w:w="1638" w:type="dxa"/>
                <w:vAlign w:val="center"/>
              </w:tcPr>
            </w:tcPrChange>
          </w:tcPr>
          <w:p w14:paraId="2816F6C7">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正常或轻度甲营养不良</w:t>
            </w:r>
          </w:p>
        </w:tc>
        <w:tc>
          <w:tcPr>
            <w:tcW w:w="0" w:type="auto"/>
            <w:vAlign w:val="center"/>
            <w:tcPrChange w:id="98" w:author="零 [2]" w:date="2025-11-22T18:55:41Z">
              <w:tcPr>
                <w:tcW w:w="1639" w:type="dxa"/>
                <w:vAlign w:val="center"/>
              </w:tcPr>
            </w:tcPrChange>
          </w:tcPr>
          <w:p w14:paraId="698E5343">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甲可能增厚或营养不良</w:t>
            </w:r>
          </w:p>
        </w:tc>
        <w:tc>
          <w:tcPr>
            <w:tcW w:w="0" w:type="auto"/>
            <w:vAlign w:val="center"/>
            <w:tcPrChange w:id="99" w:author="零 [2]" w:date="2025-11-22T18:55:41Z">
              <w:tcPr>
                <w:tcW w:w="1639" w:type="dxa"/>
                <w:vAlign w:val="center"/>
              </w:tcPr>
            </w:tcPrChange>
          </w:tcPr>
          <w:p w14:paraId="55A49A4B">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甲营养不良、甲脱落</w:t>
            </w:r>
          </w:p>
        </w:tc>
      </w:tr>
      <w:tr w14:paraId="66D317B9">
        <w:trPr>
          <w:trHeight w:val="90" w:hRule="atLeast"/>
          <w:trPrChange w:id="100" w:author="零 [2]" w:date="2025-11-22T18:55:41Z">
            <w:trPr>
              <w:trHeight w:val="90" w:hRule="atLeast"/>
            </w:trPr>
          </w:trPrChange>
        </w:trPr>
        <w:tc>
          <w:tcPr>
            <w:tcW w:w="0" w:type="auto"/>
            <w:vAlign w:val="center"/>
            <w:tcPrChange w:id="101" w:author="零 [2]" w:date="2025-11-22T18:55:41Z">
              <w:tcPr>
                <w:tcW w:w="1638" w:type="dxa"/>
                <w:vAlign w:val="center"/>
              </w:tcPr>
            </w:tcPrChange>
          </w:tcPr>
          <w:p w14:paraId="438A061B">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愈合情况</w:t>
            </w:r>
          </w:p>
        </w:tc>
        <w:tc>
          <w:tcPr>
            <w:tcW w:w="0" w:type="auto"/>
            <w:vAlign w:val="center"/>
            <w:tcPrChange w:id="102" w:author="零 [2]" w:date="2025-11-22T18:55:41Z">
              <w:tcPr>
                <w:tcW w:w="1638" w:type="dxa"/>
                <w:vAlign w:val="center"/>
              </w:tcPr>
            </w:tcPrChange>
          </w:tcPr>
          <w:p w14:paraId="6F7F157B">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不留瘢痕或粟丘疹</w:t>
            </w:r>
          </w:p>
        </w:tc>
        <w:tc>
          <w:tcPr>
            <w:tcW w:w="0" w:type="auto"/>
            <w:vAlign w:val="center"/>
            <w:tcPrChange w:id="103" w:author="零 [2]" w:date="2025-11-22T18:55:41Z">
              <w:tcPr>
                <w:tcW w:w="1639" w:type="dxa"/>
                <w:vAlign w:val="center"/>
              </w:tcPr>
            </w:tcPrChange>
          </w:tcPr>
          <w:p w14:paraId="7E00D83C">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有</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炎症后色素沉着过度</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萎缩和粟丘疹不常见</w:t>
            </w:r>
          </w:p>
        </w:tc>
        <w:tc>
          <w:tcPr>
            <w:tcW w:w="0" w:type="auto"/>
            <w:vAlign w:val="center"/>
            <w:tcPrChange w:id="104" w:author="零 [2]" w:date="2025-11-22T18:55:41Z">
              <w:tcPr>
                <w:tcW w:w="1639" w:type="dxa"/>
                <w:vAlign w:val="center"/>
              </w:tcPr>
            </w:tcPrChange>
          </w:tcPr>
          <w:p w14:paraId="5C8DB73E">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无瘢痕</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，但有</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色素改变</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常见粟丘疹和萎缩（主要见于婴儿期）</w:t>
            </w:r>
          </w:p>
        </w:tc>
      </w:tr>
      <w:tr w14:paraId="76D4E8C5">
        <w:tc>
          <w:tcPr>
            <w:tcW w:w="0" w:type="auto"/>
            <w:vAlign w:val="center"/>
            <w:tcPrChange w:id="106" w:author="零 [2]" w:date="2025-11-22T18:55:41Z">
              <w:tcPr>
                <w:tcW w:w="1638" w:type="dxa"/>
                <w:vAlign w:val="center"/>
              </w:tcPr>
            </w:tcPrChange>
          </w:tcPr>
          <w:p w14:paraId="4B5292C8">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特征性皮损</w:t>
            </w:r>
          </w:p>
        </w:tc>
        <w:tc>
          <w:tcPr>
            <w:tcW w:w="0" w:type="auto"/>
            <w:vAlign w:val="center"/>
            <w:tcPrChange w:id="107" w:author="零 [2]" w:date="2025-11-22T18:55:41Z">
              <w:tcPr>
                <w:tcW w:w="1638" w:type="dxa"/>
                <w:vAlign w:val="center"/>
              </w:tcPr>
            </w:tcPrChange>
          </w:tcPr>
          <w:p w14:paraId="79E1355B">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分散或局灶的皮肤硬结（尤见于成人）</w:t>
            </w:r>
          </w:p>
        </w:tc>
        <w:tc>
          <w:tcPr>
            <w:tcW w:w="0" w:type="auto"/>
            <w:vAlign w:val="center"/>
            <w:tcPrChange w:id="108" w:author="零 [2]" w:date="2025-11-22T18:55:41Z">
              <w:tcPr>
                <w:tcW w:w="1639" w:type="dxa"/>
                <w:vAlign w:val="center"/>
              </w:tcPr>
            </w:tcPrChange>
          </w:tcPr>
          <w:p w14:paraId="34BE0284">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不显著</w:t>
            </w:r>
          </w:p>
        </w:tc>
        <w:tc>
          <w:tcPr>
            <w:tcW w:w="0" w:type="auto"/>
            <w:vAlign w:val="center"/>
            <w:tcPrChange w:id="109" w:author="零 [2]" w:date="2025-11-22T18:55:41Z">
              <w:tcPr>
                <w:tcW w:w="1639" w:type="dxa"/>
                <w:vAlign w:val="center"/>
              </w:tcPr>
            </w:tcPrChange>
          </w:tcPr>
          <w:p w14:paraId="5E1BC23F">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不适用</w:t>
            </w:r>
          </w:p>
        </w:tc>
      </w:tr>
      <w:tr w14:paraId="69F4C7DD">
        <w:tc>
          <w:tcPr>
            <w:tcW w:w="0" w:type="auto"/>
            <w:vAlign w:val="center"/>
            <w:tcPrChange w:id="111" w:author="零 [2]" w:date="2025-11-22T18:55:41Z">
              <w:tcPr>
                <w:tcW w:w="1638" w:type="dxa"/>
                <w:vAlign w:val="center"/>
              </w:tcPr>
            </w:tcPrChange>
          </w:tcPr>
          <w:p w14:paraId="744B7F39">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病程与预后</w:t>
            </w:r>
          </w:p>
        </w:tc>
        <w:tc>
          <w:tcPr>
            <w:tcW w:w="0" w:type="auto"/>
            <w:vAlign w:val="center"/>
            <w:tcPrChange w:id="112" w:author="零 [2]" w:date="2025-11-22T18:55:41Z">
              <w:tcPr>
                <w:tcW w:w="1638" w:type="dxa"/>
                <w:vAlign w:val="center"/>
              </w:tcPr>
            </w:tcPrChange>
          </w:tcPr>
          <w:p w14:paraId="6C36EB9D">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良好</w:t>
            </w:r>
          </w:p>
        </w:tc>
        <w:tc>
          <w:tcPr>
            <w:tcW w:w="0" w:type="auto"/>
            <w:vAlign w:val="center"/>
            <w:tcPrChange w:id="113" w:author="零 [2]" w:date="2025-11-22T18:55:41Z">
              <w:tcPr>
                <w:tcW w:w="1639" w:type="dxa"/>
                <w:vAlign w:val="center"/>
              </w:tcPr>
            </w:tcPrChange>
          </w:tcPr>
          <w:p w14:paraId="6DB46A10">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相对良好</w:t>
            </w:r>
          </w:p>
        </w:tc>
        <w:tc>
          <w:tcPr>
            <w:tcW w:w="0" w:type="auto"/>
            <w:vAlign w:val="center"/>
            <w:tcPrChange w:id="114" w:author="零 [2]" w:date="2025-11-22T18:55:41Z">
              <w:tcPr>
                <w:tcW w:w="1639" w:type="dxa"/>
                <w:vAlign w:val="center"/>
              </w:tcPr>
            </w:tcPrChange>
          </w:tcPr>
          <w:p w14:paraId="2ADD3E66">
            <w:pPr>
              <w:keepNext w:val="0"/>
              <w:keepLines w:val="0"/>
              <w:widowControl/>
              <w:suppressLineNumbers w:val="0"/>
              <w:spacing w:before="31" w:beforeAutospacing="1" w:afterAutospacing="1" w:line="176" w:lineRule="auto"/>
              <w:ind w:left="37"/>
              <w:jc w:val="both"/>
              <w:rPr>
                <w:rFonts w:ascii="PingFang SC" w:hAnsi="PingFang SC" w:eastAsia="PingFang SC" w:cs="PingFang SC"/>
                <w:spacing w:val="-3"/>
                <w:sz w:val="18"/>
                <w:szCs w:val="18"/>
                <w:vertAlign w:val="baseline"/>
                <w:lang w:eastAsia="zh-CN"/>
              </w:rPr>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随年龄增长而改善</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br w:type="textWrapping"/>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但婴儿期可因感染、营养不良、</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喉狭窄、呼吸衰竭</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t>导致</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死亡率增加</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
              <w:br w:type="textWrapping"/>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
              <w:t>环境高温、发汗可致恶化</w:t>
            </w:r>
          </w:p>
        </w:tc>
      </w:tr>
    </w:tbl>
    <w:p w14:paraId="66050526">
      <w:pPr>
        <w:autoSpaceDE/>
        <w:autoSpaceDN/>
        <w:spacing w:before="5" w:line="176" w:lineRule="auto"/>
        <w:ind w:left="40" w:right="23" w:firstLine="420"/>
        <w:jc w:val="center"/>
        <w:rPr>
          <w:ins w:id="116" w:author="零 [2]" w:date="2025-11-22T17:25:16Z"/>
          <w:rFonts w:ascii="PingFang SC" w:hAnsi="PingFang SC" w:eastAsia="PingFang SC" w:cs="PingFang SC"/>
          <w:spacing w:val="-3"/>
          <w:sz w:val="21"/>
          <w:szCs w:val="21"/>
        </w:rPr>
        <w:pPrChange w:id="115" w:author="零 [2]" w:date="2025-11-22T17:30:16Z">
          <w:pPr>
            <w:autoSpaceDE/>
            <w:autoSpaceDN/>
            <w:spacing w:before="5" w:line="176" w:lineRule="auto"/>
            <w:ind w:left="40" w:right="23" w:firstLine="420"/>
            <w:jc w:val="both"/>
          </w:pPr>
        </w:pPrChange>
      </w:pPr>
      <w:ins w:id="117" w:author="零 [2]" w:date="2025-11-22T17:30:10Z">
        <w:r>
          <w:rPr>
            <w:rFonts w:hint="eastAsia" w:ascii="PingFang SC Semibold" w:hAnsi="PingFang SC Semibold" w:eastAsia="PingFang SC Semibold" w:cs="PingFang SC Semibold"/>
            <w:b/>
            <w:bCs/>
            <w:spacing w:val="-1"/>
            <w:sz w:val="21"/>
            <w:szCs w:val="21"/>
            <w:lang w:val="en-US" w:eastAsia="zh-CN"/>
          </w:rPr>
          <w:t>单纯型⼤疱性表⽪松解症</w:t>
        </w:r>
      </w:ins>
      <w:ins w:id="118" w:author="零 [2]" w:date="2025-11-22T17:34:42Z">
        <w:r>
          <w:rPr>
            <w:rFonts w:hint="eastAsia" w:ascii="PingFang SC Semibold" w:hAnsi="PingFang SC Semibold" w:eastAsia="PingFang SC Semibold" w:cs="PingFang SC Semibold"/>
            <w:b/>
            <w:bCs/>
            <w:spacing w:val="-1"/>
            <w:sz w:val="21"/>
            <w:szCs w:val="21"/>
            <w:lang w:val="en-US" w:eastAsia="zh-CN"/>
          </w:rPr>
          <w:t>临床特征</w:t>
        </w:r>
      </w:ins>
    </w:p>
    <w:p w14:paraId="76903ECD">
      <w:pPr>
        <w:autoSpaceDE/>
        <w:autoSpaceDN/>
        <w:spacing w:before="5" w:line="176" w:lineRule="auto"/>
        <w:ind w:left="40" w:right="23" w:firstLine="420"/>
        <w:jc w:val="both"/>
        <w:rPr>
          <w:rFonts w:ascii="PingFang SC" w:hAnsi="PingFang SC" w:eastAsia="PingFang SC" w:cs="PingFang SC"/>
          <w:spacing w:val="-3"/>
          <w:sz w:val="21"/>
          <w:szCs w:val="21"/>
        </w:rPr>
      </w:pPr>
    </w:p>
    <w:p w14:paraId="4A9B67BD">
      <w:pPr>
        <w:spacing w:before="35" w:line="175" w:lineRule="auto"/>
        <w:ind w:left="37" w:right="165" w:firstLine="423"/>
        <w:jc w:val="both"/>
        <w:outlineLvl w:val="9"/>
        <w:rPr>
          <w:del w:id="119" w:author="零 [2]" w:date="2025-11-22T17:30:21Z"/>
          <w:rFonts w:ascii="PingFang SC" w:hAnsi="PingFang SC" w:eastAsia="PingFang SC" w:cs="PingFang SC"/>
          <w:spacing w:val="-1"/>
          <w:sz w:val="21"/>
          <w:szCs w:val="21"/>
        </w:rPr>
      </w:pPr>
      <w:del w:id="120" w:author="零 [2]" w:date="2025-11-22T17:30:21Z">
        <w:r>
          <w:rPr>
            <w:rFonts w:hint="eastAsia" w:ascii="PingFang SC Semibold" w:hAnsi="PingFang SC Semibold" w:eastAsia="PingFang SC Semibold" w:cs="PingFang SC Semibold"/>
            <w:b/>
            <w:bCs/>
            <w:spacing w:val="-1"/>
            <w:sz w:val="21"/>
            <w:szCs w:val="21"/>
            <w:lang w:val="en-US" w:eastAsia="zh-CN"/>
          </w:rPr>
          <w:delText>局限型单纯型⼤疱性表⽪松解症</w:delText>
        </w:r>
      </w:del>
      <w:del w:id="121" w:author="零 [2]" w:date="2025-11-22T17:30:21Z">
        <w:r>
          <w:rPr>
            <w:rFonts w:ascii="PingFang SC" w:hAnsi="PingFang SC" w:eastAsia="PingFang SC" w:cs="PingFang SC"/>
            <w:spacing w:val="-1"/>
            <w:sz w:val="21"/>
            <w:szCs w:val="21"/>
            <w:lang w:val="en-US" w:eastAsia="zh-CN"/>
          </w:rPr>
          <w:delText xml:space="preserve"> — 这旧称Weber-Cockayne型EBS，是程度最轻且最常见的</w:delText>
        </w:r>
      </w:del>
      <w:del w:id="122" w:author="零 [2]" w:date="2025-11-22T17:30:21Z">
        <w:r>
          <w:rPr>
            <w:rFonts w:hint="eastAsia" w:ascii="PingFang SC" w:hAnsi="PingFang SC" w:eastAsia="PingFang SC" w:cs="PingFang SC"/>
            <w:spacing w:val="-1"/>
            <w:sz w:val="21"/>
            <w:szCs w:val="21"/>
            <w:lang w:val="en-US" w:eastAsia="zh-CN"/>
          </w:rPr>
          <w:delText xml:space="preserve">EB类型。局限型EBS在婴⼉期⾄20多岁发病，表现为主要局限于⼿掌和⾜底的创伤或摩擦诱发性⽔疱 在幼⼉童中，爬⾏造成的膝部⽔疱也很常见。常伴随掌跖多汗。婴⼉患者可能出现口腔黏膜⽔疱或溃疡(有时因奶瓶喂养引起的创伤导致)，通常随年龄增长⽽消退。⽑发和⽛齿很可能正常，甲营养不良(若存在)通常程度较轻。 ⽔疱愈合后⼀般不留瘢痕或粟丘疹。常见分散或局灶的⽪肤硬结，特别是成年患者。 </w:delText>
        </w:r>
      </w:del>
    </w:p>
    <w:p w14:paraId="142DC011">
      <w:pPr>
        <w:spacing w:before="35" w:line="175" w:lineRule="auto"/>
        <w:ind w:left="0" w:right="165" w:firstLine="0"/>
        <w:jc w:val="both"/>
        <w:rPr>
          <w:del w:id="123" w:author="零 [2]" w:date="2025-11-22T17:30:21Z"/>
          <w:rFonts w:hint="eastAsia" w:ascii="PingFang SC" w:hAnsi="PingFang SC" w:eastAsia="PingFang SC" w:cs="PingFang SC"/>
          <w:spacing w:val="-1"/>
          <w:sz w:val="21"/>
          <w:szCs w:val="21"/>
          <w:lang w:val="en-US" w:eastAsia="zh-CN"/>
        </w:rPr>
      </w:pPr>
    </w:p>
    <w:p w14:paraId="1B5ADCDD">
      <w:pPr>
        <w:autoSpaceDE/>
        <w:autoSpaceDN/>
        <w:spacing w:before="35" w:line="176" w:lineRule="auto"/>
        <w:ind w:left="0" w:right="164" w:firstLine="416" w:firstLineChars="200"/>
        <w:jc w:val="both"/>
        <w:outlineLvl w:val="9"/>
        <w:rPr>
          <w:del w:id="124" w:author="零 [2]" w:date="2025-11-22T17:30:21Z"/>
          <w:rFonts w:ascii="PingFang SC" w:hAnsi="PingFang SC" w:eastAsia="PingFang SC" w:cs="PingFang SC"/>
          <w:spacing w:val="-1"/>
          <w:sz w:val="21"/>
          <w:szCs w:val="21"/>
        </w:rPr>
      </w:pPr>
      <w:del w:id="125" w:author="零 [2]" w:date="2025-11-22T17:30:21Z">
        <w:r>
          <w:rPr>
            <w:rFonts w:hint="eastAsia" w:ascii="PingFang SC Semibold" w:hAnsi="PingFang SC Semibold" w:eastAsia="PingFang SC Semibold" w:cs="PingFang SC Semibold"/>
            <w:b/>
            <w:bCs/>
            <w:spacing w:val="-1"/>
            <w:sz w:val="21"/>
            <w:szCs w:val="21"/>
            <w:lang w:val="en-US" w:eastAsia="zh-CN"/>
          </w:rPr>
          <w:delText>中间型单纯型⼤疱性表⽪松解症</w:delText>
        </w:r>
      </w:del>
      <w:del w:id="126" w:author="零 [2]" w:date="2025-11-22T17:30:21Z">
        <w:r>
          <w:rPr>
            <w:rFonts w:hint="eastAsia" w:ascii="PingFang SC" w:hAnsi="PingFang SC" w:eastAsia="PingFang SC" w:cs="PingFang SC"/>
            <w:spacing w:val="-1"/>
            <w:sz w:val="21"/>
            <w:szCs w:val="21"/>
            <w:lang w:val="en-US" w:eastAsia="zh-CN"/>
          </w:rPr>
          <w:delText xml:space="preserve"> — 这旧称泛发性中间型EBS，患者在出⽣时或婴⼉期早期开始出现⽔疱，⼀般为轻度，多累及⼿、⾜和四肢。⽑发和⽛齿正常发育，但甲可能增厚或营养不良。 ⽪损愈合后通常有炎症后⾊素沉着过度。可能出现萎缩和栗丘疹，但不如在重度型EBS中常见。</w:delText>
        </w:r>
      </w:del>
    </w:p>
    <w:p w14:paraId="4FCA75A8">
      <w:pPr>
        <w:spacing w:before="35" w:line="175" w:lineRule="auto"/>
        <w:ind w:left="37" w:right="165" w:firstLine="423"/>
        <w:jc w:val="both"/>
        <w:rPr>
          <w:del w:id="127" w:author="零 [2]" w:date="2025-11-22T17:30:21Z"/>
          <w:rFonts w:ascii="PingFang SC" w:hAnsi="PingFang SC" w:eastAsia="PingFang SC" w:cs="PingFang SC"/>
          <w:spacing w:val="-1"/>
          <w:sz w:val="21"/>
          <w:szCs w:val="21"/>
        </w:rPr>
      </w:pPr>
    </w:p>
    <w:p w14:paraId="445D27F1">
      <w:pPr>
        <w:spacing w:before="35" w:line="175" w:lineRule="auto"/>
        <w:ind w:left="37" w:right="165" w:firstLine="423"/>
        <w:jc w:val="both"/>
        <w:rPr>
          <w:del w:id="128" w:author="零 [2]" w:date="2025-11-22T17:30:21Z"/>
          <w:rFonts w:ascii="PingFang SC" w:hAnsi="PingFang SC" w:eastAsia="PingFang SC" w:cs="PingFang SC"/>
          <w:spacing w:val="-1"/>
          <w:sz w:val="21"/>
          <w:szCs w:val="21"/>
          <w:lang w:val="en-US" w:eastAsia="zh-CN"/>
        </w:rPr>
      </w:pPr>
      <w:del w:id="129" w:author="零 [2]" w:date="2025-11-22T17:30:21Z">
        <w:r>
          <w:rPr>
            <w:rFonts w:hint="eastAsia" w:ascii="PingFang SC Semibold" w:hAnsi="PingFang SC Semibold" w:eastAsia="PingFang SC Semibold" w:cs="PingFang SC Semibold"/>
            <w:b/>
            <w:bCs/>
            <w:spacing w:val="-1"/>
            <w:sz w:val="21"/>
            <w:szCs w:val="21"/>
            <w:lang w:val="en-US" w:eastAsia="zh-CN"/>
          </w:rPr>
          <w:delText>重度型单纯型⼤疱性表⽪松解症</w:delText>
        </w:r>
      </w:del>
      <w:del w:id="130" w:author="零 [2]" w:date="2025-11-22T17:30:21Z">
        <w:r>
          <w:rPr>
            <w:rFonts w:ascii="PingFang SC" w:hAnsi="PingFang SC" w:eastAsia="PingFang SC" w:cs="PingFang SC"/>
            <w:spacing w:val="-1"/>
            <w:sz w:val="21"/>
            <w:szCs w:val="21"/>
            <w:lang w:val="en-US" w:eastAsia="zh-CN"/>
          </w:rPr>
          <w:delText xml:space="preserve"> — 这旧称泛发性重度型或Dowling-Meara型EBS，患者在出⽣时即表现出创伤或摩擦诱发性播散性⽔疱。躯⼲、上肢或颈部可能⾃发出现成群的“疱疹</w:delText>
        </w:r>
      </w:del>
      <w:del w:id="131" w:author="零 [2]" w:date="2025-11-22T17:30:21Z">
        <w:r>
          <w:rPr>
            <w:rFonts w:hint="eastAsia" w:ascii="PingFang SC" w:hAnsi="PingFang SC" w:eastAsia="PingFang SC" w:cs="PingFang SC"/>
            <w:spacing w:val="-1"/>
            <w:sz w:val="21"/>
            <w:szCs w:val="21"/>
            <w:lang w:val="en-US" w:eastAsia="zh-CN"/>
          </w:rPr>
          <w:delText>样”弧形排列的⽔疱。口腔黏膜受累较常见。婴⼉期出现⼿掌和⾜底的角化过度，并可继续进展为融合性⽪肤角化病。其他临床特征包括甲营养不良和甲脱落。 ⽪肤外表现可能较严重，如喉狭窄，⽽且由于感染、营养不良和呼吸衰竭，可导致死亡率增加。 糜烂愈合后通常⽆瘢痕，但常见炎症后⾊素沉着减少或过度。可能出现栗丘疹和萎缩，主要见于婴⼉期。 重度型EBS往往随年龄增长⽽改善。环境温度⾼或发汗(如，在夏季)可致其恶化。</w:delText>
        </w:r>
      </w:del>
    </w:p>
    <w:p w14:paraId="4A4DDD18">
      <w:pPr>
        <w:spacing w:before="35" w:line="175" w:lineRule="auto"/>
        <w:ind w:left="37" w:right="165" w:firstLine="423"/>
        <w:jc w:val="both"/>
        <w:rPr>
          <w:rFonts w:ascii="PingFang SC" w:hAnsi="PingFang SC" w:eastAsia="PingFang SC" w:cs="PingFang SC"/>
          <w:spacing w:val="-1"/>
          <w:sz w:val="21"/>
          <w:szCs w:val="21"/>
        </w:rPr>
      </w:pPr>
    </w:p>
    <w:p w14:paraId="7DDA6CD3">
      <w:pPr>
        <w:spacing w:before="35" w:line="175" w:lineRule="auto"/>
        <w:ind w:left="37" w:right="165" w:firstLine="423"/>
        <w:jc w:val="center"/>
        <w:rPr>
          <w:ins w:id="133" w:author="零 [2]" w:date="2025-11-22T17:30:33Z"/>
          <w:rFonts w:hint="eastAsia" w:ascii="PingFang SC Semibold" w:hAnsi="PingFang SC Semibold" w:eastAsia="PingFang SC Semibold" w:cs="PingFang SC Semibold"/>
          <w:b/>
          <w:bCs/>
          <w:spacing w:val="-3"/>
          <w:sz w:val="21"/>
          <w:szCs w:val="21"/>
          <w:lang w:val="en-US" w:eastAsia="zh-CN"/>
        </w:rPr>
        <w:pPrChange w:id="132" w:author="零 [2]" w:date="2025-11-22T17:30:31Z">
          <w:pPr>
            <w:spacing w:before="35" w:line="175" w:lineRule="auto"/>
            <w:ind w:left="37" w:right="165" w:firstLine="423"/>
            <w:jc w:val="both"/>
          </w:pPr>
        </w:pPrChange>
      </w:pPr>
      <w:del w:id="134" w:author="零 [2]" w:date="2025-11-22T17:30:26Z">
        <w:r>
          <w:rPr>
            <w:rFonts w:hint="eastAsia" w:ascii="PingFang SC Semibold" w:hAnsi="PingFang SC Semibold" w:eastAsia="PingFang SC Semibold" w:cs="PingFang SC Semibold"/>
            <w:b/>
            <w:bCs/>
            <w:spacing w:val="-3"/>
            <w:sz w:val="21"/>
            <w:szCs w:val="21"/>
            <w:lang w:val="en-US" w:eastAsia="zh-CN"/>
          </w:rPr>
          <w:delText>重度型</w:delText>
        </w:r>
      </w:del>
      <w:r>
        <w:rPr>
          <w:rFonts w:hint="eastAsia" w:ascii="PingFang SC Semibold" w:hAnsi="PingFang SC Semibold" w:eastAsia="PingFang SC Semibold" w:cs="PingFang SC Semibold"/>
          <w:b/>
          <w:bCs/>
          <w:spacing w:val="-3"/>
          <w:sz w:val="21"/>
          <w:szCs w:val="21"/>
          <w:lang w:val="en-US" w:eastAsia="zh-CN"/>
        </w:rPr>
        <w:t>交界型⼤疱性表⽪松解症</w:t>
      </w:r>
      <w:ins w:id="135" w:author="零 [2]" w:date="2025-11-22T17:34:39Z">
        <w:r>
          <w:rPr>
            <w:rFonts w:hint="eastAsia" w:ascii="PingFang SC Semibold" w:hAnsi="PingFang SC Semibold" w:eastAsia="PingFang SC Semibold" w:cs="PingFang SC Semibold"/>
            <w:b/>
            <w:bCs/>
            <w:spacing w:val="-1"/>
            <w:sz w:val="21"/>
            <w:szCs w:val="21"/>
            <w:lang w:val="en-US" w:eastAsia="zh-CN"/>
          </w:rPr>
          <w:t>临床特征</w:t>
        </w:r>
      </w:ins>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5"/>
        <w:gridCol w:w="2186"/>
        <w:gridCol w:w="2186"/>
      </w:tblGrid>
      <w:tr w14:paraId="662633CD">
        <w:trPr>
          <w:ins w:id="136" w:author="零 [2]" w:date="2025-11-22T17:30:40Z"/>
        </w:trPr>
        <w:tc>
          <w:tcPr>
            <w:tcW w:w="2185" w:type="dxa"/>
            <w:vAlign w:val="center"/>
          </w:tcPr>
          <w:p w14:paraId="1D735FA4">
            <w:pPr>
              <w:keepNext w:val="0"/>
              <w:keepLines w:val="0"/>
              <w:widowControl/>
              <w:suppressLineNumbers w:val="0"/>
              <w:spacing w:before="31" w:beforeAutospacing="1" w:afterAutospacing="1" w:line="176" w:lineRule="auto"/>
              <w:ind w:left="37"/>
              <w:jc w:val="both"/>
              <w:rPr>
                <w:ins w:id="138" w:author="零 [2]" w:date="2025-11-22T17:30:40Z"/>
                <w:rFonts w:hint="default" w:ascii="PingFang SC" w:hAnsi="PingFang SC" w:eastAsia="PingFang SC" w:cs="PingFang SC"/>
                <w:b w:val="0"/>
                <w:bCs w:val="0"/>
                <w:spacing w:val="-3"/>
                <w:sz w:val="18"/>
                <w:szCs w:val="18"/>
                <w:u w:val="none"/>
                <w:vertAlign w:val="baseline"/>
                <w:lang w:val="en-US" w:eastAsia="zh-CN"/>
                <w:rPrChange w:id="139" w:author="零 [2]" w:date="2025-11-22T17:31:24Z">
                  <w:rPr>
                    <w:ins w:id="140"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37" w:author="零 [2]" w:date="2025-11-22T17:31:24Z">
                <w:pPr>
                  <w:keepNext w:val="0"/>
                  <w:keepLines w:val="0"/>
                  <w:widowControl/>
                  <w:suppressLineNumbers w:val="0"/>
                  <w:jc w:val="left"/>
                </w:pPr>
              </w:pPrChange>
            </w:pPr>
            <w:ins w:id="141" w:author="零 [2]" w:date="2025-11-22T17:31:04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42" w:author="零 [2]" w:date="2025-11-22T17:31:24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特征维度</w:t>
              </w:r>
            </w:ins>
          </w:p>
        </w:tc>
        <w:tc>
          <w:tcPr>
            <w:tcW w:w="2186" w:type="dxa"/>
            <w:vAlign w:val="center"/>
          </w:tcPr>
          <w:p w14:paraId="3C1187CB">
            <w:pPr>
              <w:keepNext w:val="0"/>
              <w:keepLines w:val="0"/>
              <w:widowControl/>
              <w:suppressLineNumbers w:val="0"/>
              <w:spacing w:before="31" w:beforeAutospacing="1" w:afterAutospacing="1" w:line="176" w:lineRule="auto"/>
              <w:ind w:left="37"/>
              <w:jc w:val="both"/>
              <w:rPr>
                <w:ins w:id="144" w:author="零 [2]" w:date="2025-11-22T17:30:40Z"/>
                <w:rFonts w:hint="default" w:ascii="PingFang SC" w:hAnsi="PingFang SC" w:eastAsia="PingFang SC" w:cs="PingFang SC"/>
                <w:b w:val="0"/>
                <w:bCs w:val="0"/>
                <w:spacing w:val="-3"/>
                <w:sz w:val="18"/>
                <w:szCs w:val="18"/>
                <w:u w:val="none"/>
                <w:vertAlign w:val="baseline"/>
                <w:lang w:val="en-US" w:eastAsia="zh-CN"/>
                <w:rPrChange w:id="145" w:author="零 [2]" w:date="2025-11-22T17:31:24Z">
                  <w:rPr>
                    <w:ins w:id="146"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43" w:author="零 [2]" w:date="2025-11-22T17:31:24Z">
                <w:pPr>
                  <w:keepNext w:val="0"/>
                  <w:keepLines w:val="0"/>
                  <w:widowControl/>
                  <w:suppressLineNumbers w:val="0"/>
                  <w:jc w:val="left"/>
                </w:pPr>
              </w:pPrChange>
            </w:pPr>
            <w:ins w:id="14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48" w:author="零 [2]" w:date="2025-11-22T17:31:24Z">
                    <w:rPr>
                      <w:rStyle w:val="12"/>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重度型 JEB</w:t>
              </w:r>
            </w:ins>
            <w:ins w:id="149" w:author="零 [2]" w:date="2025-11-22T17:31:04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50" w:author="零 [2]" w:date="2025-11-22T17:31:24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br w:type="textWrapping"/>
              </w:r>
            </w:ins>
            <w:ins w:id="151" w:author="零 [2]" w:date="2025-11-22T17:31:04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52" w:author="零 [2]" w:date="2025-11-22T17:31:24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(原 Herlitz 型)</w:t>
              </w:r>
            </w:ins>
          </w:p>
        </w:tc>
        <w:tc>
          <w:tcPr>
            <w:tcW w:w="2186" w:type="dxa"/>
            <w:vAlign w:val="center"/>
          </w:tcPr>
          <w:p w14:paraId="72E12007">
            <w:pPr>
              <w:keepNext w:val="0"/>
              <w:keepLines w:val="0"/>
              <w:widowControl/>
              <w:suppressLineNumbers w:val="0"/>
              <w:spacing w:before="31" w:beforeAutospacing="1" w:afterAutospacing="1" w:line="176" w:lineRule="auto"/>
              <w:ind w:left="37"/>
              <w:jc w:val="both"/>
              <w:rPr>
                <w:ins w:id="154" w:author="零 [2]" w:date="2025-11-22T17:30:40Z"/>
                <w:rFonts w:hint="default" w:ascii="PingFang SC" w:hAnsi="PingFang SC" w:eastAsia="PingFang SC" w:cs="PingFang SC"/>
                <w:b w:val="0"/>
                <w:bCs w:val="0"/>
                <w:spacing w:val="-3"/>
                <w:sz w:val="18"/>
                <w:szCs w:val="18"/>
                <w:u w:val="none"/>
                <w:vertAlign w:val="baseline"/>
                <w:lang w:val="en-US" w:eastAsia="zh-CN"/>
                <w:rPrChange w:id="155" w:author="零 [2]" w:date="2025-11-22T17:31:24Z">
                  <w:rPr>
                    <w:ins w:id="156"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53" w:author="零 [2]" w:date="2025-11-22T17:31:24Z">
                <w:pPr>
                  <w:keepNext w:val="0"/>
                  <w:keepLines w:val="0"/>
                  <w:widowControl/>
                  <w:suppressLineNumbers w:val="0"/>
                  <w:jc w:val="left"/>
                </w:pPr>
              </w:pPrChange>
            </w:pPr>
            <w:ins w:id="15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58" w:author="零 [2]" w:date="2025-11-22T17:31:24Z">
                    <w:rPr>
                      <w:rStyle w:val="12"/>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中间型 JEB</w:t>
              </w:r>
            </w:ins>
            <w:ins w:id="159" w:author="零 [2]" w:date="2025-11-22T17:31:04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60" w:author="零 [2]" w:date="2025-11-22T17:31:24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br w:type="textWrapping"/>
              </w:r>
            </w:ins>
            <w:ins w:id="161" w:author="零 [2]" w:date="2025-11-22T17:31:04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62" w:author="零 [2]" w:date="2025-11-22T17:31:24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(原 非Herlitz 型)</w:t>
              </w:r>
            </w:ins>
          </w:p>
        </w:tc>
      </w:tr>
      <w:tr w14:paraId="0C6E353F">
        <w:trPr>
          <w:ins w:id="163" w:author="零 [2]" w:date="2025-11-22T17:30:40Z"/>
        </w:trPr>
        <w:tc>
          <w:tcPr>
            <w:tcW w:w="2185" w:type="dxa"/>
            <w:vAlign w:val="center"/>
          </w:tcPr>
          <w:p w14:paraId="403271E1">
            <w:pPr>
              <w:keepNext w:val="0"/>
              <w:keepLines w:val="0"/>
              <w:widowControl/>
              <w:suppressLineNumbers w:val="0"/>
              <w:spacing w:before="31" w:beforeAutospacing="1" w:afterAutospacing="1" w:line="176" w:lineRule="auto"/>
              <w:ind w:left="37"/>
              <w:jc w:val="both"/>
              <w:rPr>
                <w:ins w:id="165" w:author="零 [2]" w:date="2025-11-22T17:30:40Z"/>
                <w:rFonts w:hint="default" w:ascii="PingFang SC" w:hAnsi="PingFang SC" w:eastAsia="PingFang SC" w:cs="PingFang SC"/>
                <w:b w:val="0"/>
                <w:bCs w:val="0"/>
                <w:spacing w:val="-3"/>
                <w:sz w:val="18"/>
                <w:szCs w:val="18"/>
                <w:u w:val="none"/>
                <w:vertAlign w:val="baseline"/>
                <w:lang w:val="en-US" w:eastAsia="zh-CN"/>
                <w:rPrChange w:id="166" w:author="零 [2]" w:date="2025-11-22T17:31:24Z">
                  <w:rPr>
                    <w:ins w:id="167"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64" w:author="零 [2]" w:date="2025-11-22T17:31:24Z">
                <w:pPr>
                  <w:keepNext w:val="0"/>
                  <w:keepLines w:val="0"/>
                  <w:widowControl/>
                  <w:suppressLineNumbers w:val="0"/>
                  <w:jc w:val="left"/>
                </w:pPr>
              </w:pPrChange>
            </w:pPr>
            <w:ins w:id="168"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69"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疾病特点</w:t>
              </w:r>
            </w:ins>
          </w:p>
        </w:tc>
        <w:tc>
          <w:tcPr>
            <w:tcW w:w="2186" w:type="dxa"/>
            <w:vAlign w:val="center"/>
          </w:tcPr>
          <w:p w14:paraId="3A52222B">
            <w:pPr>
              <w:keepNext w:val="0"/>
              <w:keepLines w:val="0"/>
              <w:widowControl/>
              <w:suppressLineNumbers w:val="0"/>
              <w:spacing w:before="31" w:beforeAutospacing="1" w:afterAutospacing="1" w:line="176" w:lineRule="auto"/>
              <w:ind w:left="37"/>
              <w:jc w:val="both"/>
              <w:rPr>
                <w:ins w:id="171" w:author="零 [2]" w:date="2025-11-22T17:30:40Z"/>
                <w:rFonts w:hint="default" w:ascii="PingFang SC" w:hAnsi="PingFang SC" w:eastAsia="PingFang SC" w:cs="PingFang SC"/>
                <w:b w:val="0"/>
                <w:bCs w:val="0"/>
                <w:spacing w:val="-3"/>
                <w:sz w:val="18"/>
                <w:szCs w:val="18"/>
                <w:u w:val="none"/>
                <w:vertAlign w:val="baseline"/>
                <w:lang w:val="en-US" w:eastAsia="zh-CN"/>
                <w:rPrChange w:id="172" w:author="零 [2]" w:date="2025-11-22T17:31:24Z">
                  <w:rPr>
                    <w:ins w:id="173"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70" w:author="零 [2]" w:date="2025-11-22T17:31:24Z">
                <w:pPr>
                  <w:keepNext w:val="0"/>
                  <w:keepLines w:val="0"/>
                  <w:widowControl/>
                  <w:suppressLineNumbers w:val="0"/>
                  <w:jc w:val="left"/>
                </w:pPr>
              </w:pPrChange>
            </w:pPr>
            <w:ins w:id="174"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75"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出生时临床表现可能轻度，但会</w:t>
              </w:r>
            </w:ins>
            <w:ins w:id="176"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77"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迅速进展为泛发性皮肤黏膜水疱</w:t>
              </w:r>
            </w:ins>
            <w:ins w:id="178"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79"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，导致</w:t>
              </w:r>
            </w:ins>
            <w:ins w:id="180"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81"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早期死亡</w:t>
              </w:r>
            </w:ins>
            <w:ins w:id="182"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83"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c>
          <w:tcPr>
            <w:tcW w:w="2186" w:type="dxa"/>
            <w:vAlign w:val="center"/>
          </w:tcPr>
          <w:p w14:paraId="5FCDD4B6">
            <w:pPr>
              <w:keepNext w:val="0"/>
              <w:keepLines w:val="0"/>
              <w:widowControl/>
              <w:suppressLineNumbers w:val="0"/>
              <w:spacing w:before="31" w:beforeAutospacing="1" w:afterAutospacing="1" w:line="176" w:lineRule="auto"/>
              <w:ind w:left="37"/>
              <w:jc w:val="both"/>
              <w:rPr>
                <w:ins w:id="185" w:author="零 [2]" w:date="2025-11-22T17:30:40Z"/>
                <w:rFonts w:hint="default" w:ascii="PingFang SC" w:hAnsi="PingFang SC" w:eastAsia="PingFang SC" w:cs="PingFang SC"/>
                <w:b w:val="0"/>
                <w:bCs w:val="0"/>
                <w:spacing w:val="-3"/>
                <w:sz w:val="18"/>
                <w:szCs w:val="18"/>
                <w:u w:val="none"/>
                <w:vertAlign w:val="baseline"/>
                <w:lang w:val="en-US" w:eastAsia="zh-CN"/>
                <w:rPrChange w:id="186" w:author="零 [2]" w:date="2025-11-22T17:31:24Z">
                  <w:rPr>
                    <w:ins w:id="187"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84" w:author="零 [2]" w:date="2025-11-22T17:31:24Z">
                <w:pPr>
                  <w:keepNext w:val="0"/>
                  <w:keepLines w:val="0"/>
                  <w:widowControl/>
                  <w:suppressLineNumbers w:val="0"/>
                  <w:jc w:val="left"/>
                </w:pPr>
              </w:pPrChange>
            </w:pPr>
            <w:ins w:id="188"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89"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在婴儿和儿童中，临床上可能与其他类型的泛发性EB难以区分。早年时轻度疾病可能在成年期进展为重度表型，反之亦然。</w:t>
              </w:r>
            </w:ins>
          </w:p>
        </w:tc>
      </w:tr>
      <w:tr w14:paraId="19B903C5">
        <w:trPr>
          <w:ins w:id="190" w:author="零 [2]" w:date="2025-11-22T17:30:40Z"/>
        </w:trPr>
        <w:tc>
          <w:tcPr>
            <w:tcW w:w="2185" w:type="dxa"/>
            <w:vAlign w:val="center"/>
          </w:tcPr>
          <w:p w14:paraId="7D3D19B8">
            <w:pPr>
              <w:keepNext w:val="0"/>
              <w:keepLines w:val="0"/>
              <w:widowControl/>
              <w:suppressLineNumbers w:val="0"/>
              <w:spacing w:before="31" w:beforeAutospacing="1" w:afterAutospacing="1" w:line="176" w:lineRule="auto"/>
              <w:ind w:left="37"/>
              <w:jc w:val="both"/>
              <w:rPr>
                <w:ins w:id="192" w:author="零 [2]" w:date="2025-11-22T17:30:40Z"/>
                <w:rFonts w:hint="default" w:ascii="PingFang SC" w:hAnsi="PingFang SC" w:eastAsia="PingFang SC" w:cs="PingFang SC"/>
                <w:b w:val="0"/>
                <w:bCs w:val="0"/>
                <w:spacing w:val="-3"/>
                <w:sz w:val="18"/>
                <w:szCs w:val="18"/>
                <w:u w:val="none"/>
                <w:vertAlign w:val="baseline"/>
                <w:lang w:val="en-US" w:eastAsia="zh-CN"/>
                <w:rPrChange w:id="193" w:author="零 [2]" w:date="2025-11-22T17:31:24Z">
                  <w:rPr>
                    <w:ins w:id="194"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91" w:author="零 [2]" w:date="2025-11-22T17:31:24Z">
                <w:pPr>
                  <w:keepNext w:val="0"/>
                  <w:keepLines w:val="0"/>
                  <w:widowControl/>
                  <w:suppressLineNumbers w:val="0"/>
                  <w:jc w:val="left"/>
                </w:pPr>
              </w:pPrChange>
            </w:pPr>
            <w:ins w:id="195"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96"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皮肤表现</w:t>
              </w:r>
            </w:ins>
          </w:p>
        </w:tc>
        <w:tc>
          <w:tcPr>
            <w:tcW w:w="2186" w:type="dxa"/>
            <w:vAlign w:val="center"/>
          </w:tcPr>
          <w:p w14:paraId="37330C31">
            <w:pPr>
              <w:keepNext w:val="0"/>
              <w:keepLines w:val="0"/>
              <w:widowControl/>
              <w:suppressLineNumbers w:val="0"/>
              <w:spacing w:before="31" w:beforeAutospacing="1" w:afterAutospacing="1" w:line="176" w:lineRule="auto"/>
              <w:ind w:left="37"/>
              <w:jc w:val="both"/>
              <w:rPr>
                <w:ins w:id="198" w:author="零 [2]" w:date="2025-11-22T17:30:40Z"/>
                <w:rFonts w:hint="default" w:ascii="PingFang SC" w:hAnsi="PingFang SC" w:eastAsia="PingFang SC" w:cs="PingFang SC"/>
                <w:b w:val="0"/>
                <w:bCs w:val="0"/>
                <w:spacing w:val="-3"/>
                <w:sz w:val="18"/>
                <w:szCs w:val="18"/>
                <w:u w:val="none"/>
                <w:vertAlign w:val="baseline"/>
                <w:lang w:val="en-US" w:eastAsia="zh-CN"/>
                <w:rPrChange w:id="199" w:author="零 [2]" w:date="2025-11-22T17:31:24Z">
                  <w:rPr>
                    <w:ins w:id="200"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197" w:author="零 [2]" w:date="2025-11-22T17:31:24Z">
                <w:pPr>
                  <w:keepNext w:val="0"/>
                  <w:keepLines w:val="0"/>
                  <w:widowControl/>
                  <w:suppressLineNumbers w:val="0"/>
                  <w:jc w:val="left"/>
                </w:pPr>
              </w:pPrChange>
            </w:pPr>
            <w:ins w:id="201"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02"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肉芽组织</w:t>
              </w:r>
            </w:ins>
            <w:ins w:id="203"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04"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：口周、面中部或鼻部有红色潮湿易碎性斑块。</w:t>
              </w:r>
            </w:ins>
            <w:ins w:id="20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0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0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08"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反复创伤引起的病变</w:t>
              </w:r>
            </w:ins>
            <w:ins w:id="209"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10"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：萎缩性瘢痕、蹼化、挛缩和粟丘疹。</w:t>
              </w:r>
            </w:ins>
            <w:ins w:id="211"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12"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13"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14"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色素异常</w:t>
              </w:r>
            </w:ins>
            <w:ins w:id="21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1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：色素沉着减少、斑驳色素沉着，罕见EB痣。</w:t>
              </w:r>
            </w:ins>
            <w:ins w:id="217"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18"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19"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20"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甲部表现</w:t>
              </w:r>
            </w:ins>
            <w:ins w:id="221"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22"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：甲营养不良或甲缺失。</w:t>
              </w:r>
            </w:ins>
            <w:ins w:id="223"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24"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25"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26"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不常见的特征</w:t>
              </w:r>
            </w:ins>
            <w:ins w:id="227"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28"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：瘢痕性脱发、掌跖角化病、先天性皮肤缺损。</w:t>
              </w:r>
            </w:ins>
          </w:p>
        </w:tc>
        <w:tc>
          <w:tcPr>
            <w:tcW w:w="2186" w:type="dxa"/>
            <w:vAlign w:val="center"/>
          </w:tcPr>
          <w:p w14:paraId="57435438">
            <w:pPr>
              <w:keepNext w:val="0"/>
              <w:keepLines w:val="0"/>
              <w:widowControl/>
              <w:suppressLineNumbers w:val="0"/>
              <w:spacing w:before="31" w:beforeAutospacing="1" w:afterAutospacing="1" w:line="176" w:lineRule="auto"/>
              <w:ind w:left="37"/>
              <w:jc w:val="both"/>
              <w:rPr>
                <w:ins w:id="230" w:author="零 [2]" w:date="2025-11-22T17:30:40Z"/>
                <w:rFonts w:hint="default" w:ascii="PingFang SC" w:hAnsi="PingFang SC" w:eastAsia="PingFang SC" w:cs="PingFang SC"/>
                <w:b w:val="0"/>
                <w:bCs w:val="0"/>
                <w:spacing w:val="-3"/>
                <w:sz w:val="18"/>
                <w:szCs w:val="18"/>
                <w:u w:val="none"/>
                <w:vertAlign w:val="baseline"/>
                <w:lang w:val="en-US" w:eastAsia="zh-CN"/>
                <w:rPrChange w:id="231" w:author="零 [2]" w:date="2025-11-22T17:31:24Z">
                  <w:rPr>
                    <w:ins w:id="232"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29" w:author="零 [2]" w:date="2025-11-22T17:31:24Z">
                <w:pPr>
                  <w:keepNext w:val="0"/>
                  <w:keepLines w:val="0"/>
                  <w:widowControl/>
                  <w:suppressLineNumbers w:val="0"/>
                  <w:jc w:val="left"/>
                </w:pPr>
              </w:pPrChange>
            </w:pPr>
            <w:ins w:id="233"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34"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水疱</w:t>
              </w:r>
            </w:ins>
            <w:ins w:id="23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3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：浆液性或出血性水疱，主要位于摩擦、创伤或高温部位。</w:t>
              </w:r>
            </w:ins>
            <w:ins w:id="237"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38"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39"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40"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皮损</w:t>
              </w:r>
            </w:ins>
            <w:ins w:id="241"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42"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：可发展形成浅表或深部溃疡、结痂性病灶和裂纹。</w:t>
              </w:r>
            </w:ins>
            <w:ins w:id="243"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44"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45"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46"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愈合后</w:t>
              </w:r>
            </w:ins>
            <w:ins w:id="247"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48"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：皮肤萎缩伴皮肤异色性外观、色素沉着异常和瘢痕。</w:t>
              </w:r>
            </w:ins>
            <w:ins w:id="249"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50"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251"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52"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通常不会出现慢性肉芽组织</w:t>
              </w:r>
            </w:ins>
            <w:ins w:id="253"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54"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r>
      <w:tr w14:paraId="45CA8108">
        <w:trPr>
          <w:ins w:id="255" w:author="零 [2]" w:date="2025-11-22T17:30:40Z"/>
        </w:trPr>
        <w:tc>
          <w:tcPr>
            <w:tcW w:w="2185" w:type="dxa"/>
            <w:vAlign w:val="center"/>
          </w:tcPr>
          <w:p w14:paraId="0991D221">
            <w:pPr>
              <w:keepNext w:val="0"/>
              <w:keepLines w:val="0"/>
              <w:widowControl/>
              <w:suppressLineNumbers w:val="0"/>
              <w:spacing w:before="31" w:beforeAutospacing="1" w:afterAutospacing="1" w:line="176" w:lineRule="auto"/>
              <w:ind w:left="37"/>
              <w:jc w:val="both"/>
              <w:rPr>
                <w:ins w:id="257" w:author="零 [2]" w:date="2025-11-22T17:30:40Z"/>
                <w:rFonts w:hint="default" w:ascii="PingFang SC" w:hAnsi="PingFang SC" w:eastAsia="PingFang SC" w:cs="PingFang SC"/>
                <w:b w:val="0"/>
                <w:bCs w:val="0"/>
                <w:spacing w:val="-3"/>
                <w:sz w:val="18"/>
                <w:szCs w:val="18"/>
                <w:u w:val="none"/>
                <w:vertAlign w:val="baseline"/>
                <w:lang w:val="en-US" w:eastAsia="zh-CN"/>
                <w:rPrChange w:id="258" w:author="零 [2]" w:date="2025-11-22T17:31:24Z">
                  <w:rPr>
                    <w:ins w:id="259"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56" w:author="零 [2]" w:date="2025-11-22T17:31:24Z">
                <w:pPr>
                  <w:keepNext w:val="0"/>
                  <w:keepLines w:val="0"/>
                  <w:widowControl/>
                  <w:suppressLineNumbers w:val="0"/>
                  <w:jc w:val="left"/>
                </w:pPr>
              </w:pPrChange>
            </w:pPr>
            <w:ins w:id="260"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61"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黏膜病变</w:t>
              </w:r>
            </w:ins>
          </w:p>
        </w:tc>
        <w:tc>
          <w:tcPr>
            <w:tcW w:w="2186" w:type="dxa"/>
            <w:vAlign w:val="center"/>
          </w:tcPr>
          <w:p w14:paraId="34284E71">
            <w:pPr>
              <w:keepNext w:val="0"/>
              <w:keepLines w:val="0"/>
              <w:widowControl/>
              <w:suppressLineNumbers w:val="0"/>
              <w:spacing w:before="31" w:beforeAutospacing="1" w:afterAutospacing="1" w:line="176" w:lineRule="auto"/>
              <w:ind w:left="37"/>
              <w:jc w:val="both"/>
              <w:rPr>
                <w:ins w:id="263" w:author="零 [2]" w:date="2025-11-22T17:30:40Z"/>
                <w:rFonts w:hint="default" w:ascii="PingFang SC" w:hAnsi="PingFang SC" w:eastAsia="PingFang SC" w:cs="PingFang SC"/>
                <w:b w:val="0"/>
                <w:bCs w:val="0"/>
                <w:spacing w:val="-3"/>
                <w:sz w:val="18"/>
                <w:szCs w:val="18"/>
                <w:u w:val="none"/>
                <w:vertAlign w:val="baseline"/>
                <w:lang w:val="en-US" w:eastAsia="zh-CN"/>
                <w:rPrChange w:id="264" w:author="零 [2]" w:date="2025-11-22T17:31:24Z">
                  <w:rPr>
                    <w:ins w:id="265"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62" w:author="零 [2]" w:date="2025-11-22T17:31:24Z">
                <w:pPr>
                  <w:keepNext w:val="0"/>
                  <w:keepLines w:val="0"/>
                  <w:widowControl/>
                  <w:suppressLineNumbers w:val="0"/>
                  <w:jc w:val="left"/>
                </w:pPr>
              </w:pPrChange>
            </w:pPr>
            <w:ins w:id="266"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67"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水疱和糜烂可发生于</w:t>
              </w:r>
            </w:ins>
            <w:ins w:id="268"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69"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结膜、口腔、胃肠道、呼吸道和泌尿生殖道黏膜</w:t>
              </w:r>
            </w:ins>
            <w:ins w:id="270"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71"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c>
          <w:tcPr>
            <w:tcW w:w="2186" w:type="dxa"/>
            <w:vAlign w:val="center"/>
          </w:tcPr>
          <w:p w14:paraId="6BAEB0DD">
            <w:pPr>
              <w:keepNext w:val="0"/>
              <w:keepLines w:val="0"/>
              <w:widowControl/>
              <w:suppressLineNumbers w:val="0"/>
              <w:spacing w:before="31" w:beforeAutospacing="1" w:afterAutospacing="1" w:line="176" w:lineRule="auto"/>
              <w:ind w:left="37"/>
              <w:jc w:val="both"/>
              <w:rPr>
                <w:ins w:id="273" w:author="零 [2]" w:date="2025-11-22T17:30:40Z"/>
                <w:rFonts w:hint="default" w:ascii="PingFang SC" w:hAnsi="PingFang SC" w:eastAsia="PingFang SC" w:cs="PingFang SC"/>
                <w:b w:val="0"/>
                <w:bCs w:val="0"/>
                <w:spacing w:val="-3"/>
                <w:sz w:val="18"/>
                <w:szCs w:val="18"/>
                <w:u w:val="none"/>
                <w:vertAlign w:val="baseline"/>
                <w:lang w:val="en-US" w:eastAsia="zh-CN"/>
                <w:rPrChange w:id="274" w:author="零 [2]" w:date="2025-11-22T17:31:24Z">
                  <w:rPr>
                    <w:ins w:id="275"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72" w:author="零 [2]" w:date="2025-11-22T17:31:24Z">
                <w:pPr>
                  <w:keepNext w:val="0"/>
                  <w:keepLines w:val="0"/>
                  <w:widowControl/>
                  <w:suppressLineNumbers w:val="0"/>
                  <w:jc w:val="left"/>
                </w:pPr>
              </w:pPrChange>
            </w:pPr>
            <w:ins w:id="276"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77"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在婴儿期和儿童期早期可能出现黏膜受累，但通常为</w:t>
              </w:r>
            </w:ins>
            <w:ins w:id="278"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79"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中度且不留瘢痕</w:t>
              </w:r>
            </w:ins>
            <w:ins w:id="280"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81"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r>
      <w:tr w14:paraId="7C081416">
        <w:trPr>
          <w:ins w:id="282" w:author="零 [2]" w:date="2025-11-22T17:30:40Z"/>
        </w:trPr>
        <w:tc>
          <w:tcPr>
            <w:tcW w:w="2185" w:type="dxa"/>
            <w:vAlign w:val="center"/>
          </w:tcPr>
          <w:p w14:paraId="7386637A">
            <w:pPr>
              <w:keepNext w:val="0"/>
              <w:keepLines w:val="0"/>
              <w:widowControl/>
              <w:suppressLineNumbers w:val="0"/>
              <w:spacing w:before="31" w:beforeAutospacing="1" w:afterAutospacing="1" w:line="176" w:lineRule="auto"/>
              <w:ind w:left="37"/>
              <w:jc w:val="both"/>
              <w:rPr>
                <w:ins w:id="284" w:author="零 [2]" w:date="2025-11-22T17:30:40Z"/>
                <w:rFonts w:hint="default" w:ascii="PingFang SC" w:hAnsi="PingFang SC" w:eastAsia="PingFang SC" w:cs="PingFang SC"/>
                <w:b w:val="0"/>
                <w:bCs w:val="0"/>
                <w:spacing w:val="-3"/>
                <w:sz w:val="18"/>
                <w:szCs w:val="18"/>
                <w:u w:val="none"/>
                <w:vertAlign w:val="baseline"/>
                <w:lang w:val="en-US" w:eastAsia="zh-CN"/>
                <w:rPrChange w:id="285" w:author="零 [2]" w:date="2025-11-22T17:31:24Z">
                  <w:rPr>
                    <w:ins w:id="286"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83" w:author="零 [2]" w:date="2025-11-22T17:31:24Z">
                <w:pPr>
                  <w:keepNext w:val="0"/>
                  <w:keepLines w:val="0"/>
                  <w:widowControl/>
                  <w:suppressLineNumbers w:val="0"/>
                  <w:jc w:val="left"/>
                </w:pPr>
              </w:pPrChange>
            </w:pPr>
            <w:ins w:id="28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88"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牙齿异常</w:t>
              </w:r>
            </w:ins>
          </w:p>
        </w:tc>
        <w:tc>
          <w:tcPr>
            <w:tcW w:w="2186" w:type="dxa"/>
            <w:vAlign w:val="center"/>
          </w:tcPr>
          <w:p w14:paraId="4D17540C">
            <w:pPr>
              <w:keepNext w:val="0"/>
              <w:keepLines w:val="0"/>
              <w:widowControl/>
              <w:suppressLineNumbers w:val="0"/>
              <w:spacing w:before="31" w:beforeAutospacing="1" w:afterAutospacing="1" w:line="176" w:lineRule="auto"/>
              <w:ind w:left="37"/>
              <w:jc w:val="both"/>
              <w:rPr>
                <w:ins w:id="290" w:author="零 [2]" w:date="2025-11-22T17:30:40Z"/>
                <w:rFonts w:hint="default" w:ascii="PingFang SC" w:hAnsi="PingFang SC" w:eastAsia="PingFang SC" w:cs="PingFang SC"/>
                <w:b w:val="0"/>
                <w:bCs w:val="0"/>
                <w:spacing w:val="-3"/>
                <w:sz w:val="18"/>
                <w:szCs w:val="18"/>
                <w:u w:val="none"/>
                <w:vertAlign w:val="baseline"/>
                <w:lang w:val="en-US" w:eastAsia="zh-CN"/>
                <w:rPrChange w:id="291" w:author="零 [2]" w:date="2025-11-22T17:31:24Z">
                  <w:rPr>
                    <w:ins w:id="292"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89" w:author="零 [2]" w:date="2025-11-22T17:31:24Z">
                <w:pPr>
                  <w:keepNext w:val="0"/>
                  <w:keepLines w:val="0"/>
                  <w:widowControl/>
                  <w:suppressLineNumbers w:val="0"/>
                  <w:jc w:val="left"/>
                </w:pPr>
              </w:pPrChange>
            </w:pPr>
            <w:ins w:id="293"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294"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牙釉质发育不全</w:t>
              </w:r>
            </w:ins>
            <w:ins w:id="29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29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，牙齿表面有大量凹点和槽沟，易引起龋齿。</w:t>
              </w:r>
            </w:ins>
          </w:p>
        </w:tc>
        <w:tc>
          <w:tcPr>
            <w:tcW w:w="2186" w:type="dxa"/>
            <w:vAlign w:val="center"/>
          </w:tcPr>
          <w:p w14:paraId="25ADD7A0">
            <w:pPr>
              <w:keepNext w:val="0"/>
              <w:keepLines w:val="0"/>
              <w:widowControl/>
              <w:suppressLineNumbers w:val="0"/>
              <w:spacing w:before="31" w:beforeAutospacing="1" w:afterAutospacing="1" w:line="176" w:lineRule="auto"/>
              <w:ind w:left="37"/>
              <w:jc w:val="both"/>
              <w:rPr>
                <w:ins w:id="298" w:author="零 [2]" w:date="2025-11-22T17:30:40Z"/>
                <w:rFonts w:hint="default" w:ascii="PingFang SC" w:hAnsi="PingFang SC" w:eastAsia="PingFang SC" w:cs="PingFang SC"/>
                <w:b w:val="0"/>
                <w:bCs w:val="0"/>
                <w:spacing w:val="-3"/>
                <w:sz w:val="18"/>
                <w:szCs w:val="18"/>
                <w:u w:val="none"/>
                <w:vertAlign w:val="baseline"/>
                <w:lang w:val="en-US" w:eastAsia="zh-CN"/>
                <w:rPrChange w:id="299" w:author="零 [2]" w:date="2025-11-22T17:31:24Z">
                  <w:rPr>
                    <w:ins w:id="300"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297" w:author="零 [2]" w:date="2025-11-22T17:31:24Z">
                <w:pPr>
                  <w:keepNext w:val="0"/>
                  <w:keepLines w:val="0"/>
                  <w:widowControl/>
                  <w:suppressLineNumbers w:val="0"/>
                  <w:jc w:val="left"/>
                </w:pPr>
              </w:pPrChange>
            </w:pPr>
            <w:ins w:id="301"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02"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牙釉质发育不全和龋齿</w:t>
              </w:r>
            </w:ins>
            <w:ins w:id="303"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04"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r>
      <w:tr w14:paraId="6FCE28D8">
        <w:trPr>
          <w:ins w:id="305" w:author="零 [2]" w:date="2025-11-22T17:30:40Z"/>
        </w:trPr>
        <w:tc>
          <w:tcPr>
            <w:tcW w:w="2185" w:type="dxa"/>
            <w:vAlign w:val="center"/>
          </w:tcPr>
          <w:p w14:paraId="7F031E9D">
            <w:pPr>
              <w:keepNext w:val="0"/>
              <w:keepLines w:val="0"/>
              <w:widowControl/>
              <w:suppressLineNumbers w:val="0"/>
              <w:spacing w:before="31" w:beforeAutospacing="1" w:afterAutospacing="1" w:line="176" w:lineRule="auto"/>
              <w:ind w:left="37"/>
              <w:jc w:val="both"/>
              <w:rPr>
                <w:ins w:id="307" w:author="零 [2]" w:date="2025-11-22T17:30:40Z"/>
                <w:rFonts w:hint="default" w:ascii="PingFang SC" w:hAnsi="PingFang SC" w:eastAsia="PingFang SC" w:cs="PingFang SC"/>
                <w:b w:val="0"/>
                <w:bCs w:val="0"/>
                <w:spacing w:val="-3"/>
                <w:sz w:val="18"/>
                <w:szCs w:val="18"/>
                <w:u w:val="none"/>
                <w:vertAlign w:val="baseline"/>
                <w:lang w:val="en-US" w:eastAsia="zh-CN"/>
                <w:rPrChange w:id="308" w:author="零 [2]" w:date="2025-11-22T17:31:24Z">
                  <w:rPr>
                    <w:ins w:id="309"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06" w:author="零 [2]" w:date="2025-11-22T17:31:24Z">
                <w:pPr>
                  <w:keepNext w:val="0"/>
                  <w:keepLines w:val="0"/>
                  <w:widowControl/>
                  <w:suppressLineNumbers w:val="0"/>
                  <w:jc w:val="left"/>
                </w:pPr>
              </w:pPrChange>
            </w:pPr>
            <w:ins w:id="310"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11"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上气道受累</w:t>
              </w:r>
            </w:ins>
          </w:p>
        </w:tc>
        <w:tc>
          <w:tcPr>
            <w:tcW w:w="2186" w:type="dxa"/>
            <w:vAlign w:val="center"/>
          </w:tcPr>
          <w:p w14:paraId="439C4371">
            <w:pPr>
              <w:keepNext w:val="0"/>
              <w:keepLines w:val="0"/>
              <w:widowControl/>
              <w:suppressLineNumbers w:val="0"/>
              <w:spacing w:before="31" w:beforeAutospacing="1" w:afterAutospacing="1" w:line="176" w:lineRule="auto"/>
              <w:ind w:left="37"/>
              <w:jc w:val="both"/>
              <w:rPr>
                <w:ins w:id="313" w:author="零 [2]" w:date="2025-11-22T17:30:40Z"/>
                <w:rFonts w:hint="default" w:ascii="PingFang SC" w:hAnsi="PingFang SC" w:eastAsia="PingFang SC" w:cs="PingFang SC"/>
                <w:b w:val="0"/>
                <w:bCs w:val="0"/>
                <w:spacing w:val="-3"/>
                <w:sz w:val="18"/>
                <w:szCs w:val="18"/>
                <w:u w:val="none"/>
                <w:vertAlign w:val="baseline"/>
                <w:lang w:val="en-US" w:eastAsia="zh-CN"/>
                <w:rPrChange w:id="314" w:author="零 [2]" w:date="2025-11-22T17:31:24Z">
                  <w:rPr>
                    <w:ins w:id="315"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12" w:author="零 [2]" w:date="2025-11-22T17:31:24Z">
                <w:pPr>
                  <w:keepNext w:val="0"/>
                  <w:keepLines w:val="0"/>
                  <w:widowControl/>
                  <w:suppressLineNumbers w:val="0"/>
                  <w:jc w:val="left"/>
                </w:pPr>
              </w:pPrChange>
            </w:pPr>
            <w:ins w:id="316"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17"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多达</w:t>
              </w:r>
            </w:ins>
            <w:ins w:id="318"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19"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50%</w:t>
              </w:r>
            </w:ins>
            <w:ins w:id="320"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21"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 的患者可见</w:t>
              </w:r>
            </w:ins>
            <w:ins w:id="322"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23"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喉气管狭窄</w:t>
              </w:r>
            </w:ins>
            <w:ins w:id="324"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25"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相关症状。上气道部分或完全闭塞可能在</w:t>
              </w:r>
            </w:ins>
            <w:ins w:id="326"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27"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出生后第1年内</w:t>
              </w:r>
            </w:ins>
            <w:ins w:id="328"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29"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发生。</w:t>
              </w:r>
            </w:ins>
          </w:p>
        </w:tc>
        <w:tc>
          <w:tcPr>
            <w:tcW w:w="2186" w:type="dxa"/>
            <w:vAlign w:val="center"/>
          </w:tcPr>
          <w:p w14:paraId="275E6F31">
            <w:pPr>
              <w:keepNext w:val="0"/>
              <w:keepLines w:val="0"/>
              <w:widowControl/>
              <w:suppressLineNumbers w:val="0"/>
              <w:spacing w:before="31" w:beforeAutospacing="1" w:afterAutospacing="1" w:line="176" w:lineRule="auto"/>
              <w:ind w:left="37"/>
              <w:jc w:val="both"/>
              <w:rPr>
                <w:ins w:id="331" w:author="零 [2]" w:date="2025-11-22T17:30:40Z"/>
                <w:rFonts w:hint="default" w:ascii="PingFang SC" w:hAnsi="PingFang SC" w:eastAsia="PingFang SC" w:cs="PingFang SC"/>
                <w:b w:val="0"/>
                <w:bCs w:val="0"/>
                <w:spacing w:val="-3"/>
                <w:sz w:val="18"/>
                <w:szCs w:val="18"/>
                <w:u w:val="none"/>
                <w:vertAlign w:val="baseline"/>
                <w:lang w:val="en-US" w:eastAsia="zh-CN"/>
                <w:rPrChange w:id="332" w:author="零 [2]" w:date="2025-11-22T17:31:24Z">
                  <w:rPr>
                    <w:ins w:id="333"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30" w:author="零 [2]" w:date="2025-11-22T17:31:24Z">
                <w:pPr>
                  <w:keepNext w:val="0"/>
                  <w:keepLines w:val="0"/>
                  <w:widowControl/>
                  <w:suppressLineNumbers w:val="0"/>
                  <w:jc w:val="left"/>
                </w:pPr>
              </w:pPrChange>
            </w:pPr>
            <w:ins w:id="334"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35"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已有</w:t>
              </w:r>
            </w:ins>
            <w:ins w:id="336"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37"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喉气管狭窄、食管蹼、食管狭窄</w:t>
              </w:r>
            </w:ins>
            <w:ins w:id="338"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39"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的报道。</w:t>
              </w:r>
            </w:ins>
          </w:p>
        </w:tc>
      </w:tr>
      <w:tr w14:paraId="290D091F">
        <w:trPr>
          <w:ins w:id="340" w:author="零 [2]" w:date="2025-11-22T17:30:40Z"/>
        </w:trPr>
        <w:tc>
          <w:tcPr>
            <w:tcW w:w="2185" w:type="dxa"/>
            <w:vAlign w:val="center"/>
          </w:tcPr>
          <w:p w14:paraId="4AAAEB34">
            <w:pPr>
              <w:keepNext w:val="0"/>
              <w:keepLines w:val="0"/>
              <w:widowControl/>
              <w:suppressLineNumbers w:val="0"/>
              <w:spacing w:before="31" w:beforeAutospacing="1" w:afterAutospacing="1" w:line="176" w:lineRule="auto"/>
              <w:ind w:left="37"/>
              <w:jc w:val="both"/>
              <w:rPr>
                <w:ins w:id="342" w:author="零 [2]" w:date="2025-11-22T17:30:40Z"/>
                <w:rFonts w:hint="default" w:ascii="PingFang SC" w:hAnsi="PingFang SC" w:eastAsia="PingFang SC" w:cs="PingFang SC"/>
                <w:b w:val="0"/>
                <w:bCs w:val="0"/>
                <w:spacing w:val="-3"/>
                <w:sz w:val="18"/>
                <w:szCs w:val="18"/>
                <w:u w:val="none"/>
                <w:vertAlign w:val="baseline"/>
                <w:lang w:val="en-US" w:eastAsia="zh-CN"/>
                <w:rPrChange w:id="343" w:author="零 [2]" w:date="2025-11-22T17:31:24Z">
                  <w:rPr>
                    <w:ins w:id="344"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41" w:author="零 [2]" w:date="2025-11-22T17:31:24Z">
                <w:pPr>
                  <w:keepNext w:val="0"/>
                  <w:keepLines w:val="0"/>
                  <w:widowControl/>
                  <w:suppressLineNumbers w:val="0"/>
                  <w:jc w:val="left"/>
                </w:pPr>
              </w:pPrChange>
            </w:pPr>
            <w:ins w:id="345"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46"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泌尿系统受累</w:t>
              </w:r>
            </w:ins>
          </w:p>
        </w:tc>
        <w:tc>
          <w:tcPr>
            <w:tcW w:w="2186" w:type="dxa"/>
            <w:vAlign w:val="center"/>
          </w:tcPr>
          <w:p w14:paraId="5171D9CC">
            <w:pPr>
              <w:keepNext w:val="0"/>
              <w:keepLines w:val="0"/>
              <w:widowControl/>
              <w:suppressLineNumbers w:val="0"/>
              <w:spacing w:before="31" w:beforeAutospacing="1" w:afterAutospacing="1" w:line="176" w:lineRule="auto"/>
              <w:ind w:left="37"/>
              <w:jc w:val="both"/>
              <w:rPr>
                <w:ins w:id="348" w:author="零 [2]" w:date="2025-11-22T17:30:40Z"/>
                <w:rFonts w:hint="default" w:ascii="PingFang SC" w:hAnsi="PingFang SC" w:eastAsia="PingFang SC" w:cs="PingFang SC"/>
                <w:b w:val="0"/>
                <w:bCs w:val="0"/>
                <w:spacing w:val="-3"/>
                <w:sz w:val="18"/>
                <w:szCs w:val="18"/>
                <w:u w:val="none"/>
                <w:vertAlign w:val="baseline"/>
                <w:lang w:val="en-US" w:eastAsia="zh-CN"/>
                <w:rPrChange w:id="349" w:author="零 [2]" w:date="2025-11-22T17:31:24Z">
                  <w:rPr>
                    <w:ins w:id="350"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47" w:author="零 [2]" w:date="2025-11-22T17:31:24Z">
                <w:pPr>
                  <w:keepNext w:val="0"/>
                  <w:keepLines w:val="0"/>
                  <w:widowControl/>
                  <w:suppressLineNumbers w:val="0"/>
                  <w:jc w:val="left"/>
                </w:pPr>
              </w:pPrChange>
            </w:pPr>
            <w:ins w:id="351"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52"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约</w:t>
              </w:r>
            </w:ins>
            <w:ins w:id="353"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54"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10%</w:t>
              </w:r>
            </w:ins>
            <w:ins w:id="35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5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 的患者发生</w:t>
              </w:r>
            </w:ins>
            <w:ins w:id="35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58"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尿道口狭窄和尿潴留</w:t>
              </w:r>
            </w:ins>
            <w:ins w:id="359"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60"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。较少见的并发症包括肾积水和膀胱肥大。</w:t>
              </w:r>
            </w:ins>
          </w:p>
        </w:tc>
        <w:tc>
          <w:tcPr>
            <w:tcW w:w="2186" w:type="dxa"/>
            <w:vAlign w:val="center"/>
          </w:tcPr>
          <w:p w14:paraId="20860F11">
            <w:pPr>
              <w:keepNext w:val="0"/>
              <w:keepLines w:val="0"/>
              <w:widowControl/>
              <w:suppressLineNumbers w:val="0"/>
              <w:spacing w:before="31" w:beforeAutospacing="1" w:afterAutospacing="1" w:line="176" w:lineRule="auto"/>
              <w:ind w:left="37"/>
              <w:jc w:val="both"/>
              <w:rPr>
                <w:ins w:id="362" w:author="零 [2]" w:date="2025-11-22T17:30:40Z"/>
                <w:rFonts w:hint="default" w:ascii="PingFang SC" w:hAnsi="PingFang SC" w:eastAsia="PingFang SC" w:cs="PingFang SC"/>
                <w:b w:val="0"/>
                <w:bCs w:val="0"/>
                <w:spacing w:val="-3"/>
                <w:sz w:val="18"/>
                <w:szCs w:val="18"/>
                <w:u w:val="none"/>
                <w:vertAlign w:val="baseline"/>
                <w:lang w:val="en-US" w:eastAsia="zh-CN"/>
                <w:rPrChange w:id="363" w:author="零 [2]" w:date="2025-11-22T17:31:24Z">
                  <w:rPr>
                    <w:ins w:id="364"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61" w:author="零 [2]" w:date="2025-11-22T17:31:24Z">
                <w:pPr>
                  <w:keepNext w:val="0"/>
                  <w:keepLines w:val="0"/>
                  <w:widowControl/>
                  <w:suppressLineNumbers w:val="0"/>
                  <w:jc w:val="left"/>
                </w:pPr>
              </w:pPrChange>
            </w:pPr>
            <w:ins w:id="365"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66"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已有</w:t>
              </w:r>
            </w:ins>
            <w:ins w:id="367"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68"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泌尿生殖系统并发症</w:t>
              </w:r>
            </w:ins>
            <w:ins w:id="369"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70"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的报道。</w:t>
              </w:r>
            </w:ins>
          </w:p>
        </w:tc>
      </w:tr>
      <w:tr w14:paraId="7CFAD1AA">
        <w:trPr>
          <w:ins w:id="371" w:author="零 [2]" w:date="2025-11-22T17:30:40Z"/>
        </w:trPr>
        <w:tc>
          <w:tcPr>
            <w:tcW w:w="2185" w:type="dxa"/>
            <w:vAlign w:val="center"/>
          </w:tcPr>
          <w:p w14:paraId="63A10DA4">
            <w:pPr>
              <w:keepNext w:val="0"/>
              <w:keepLines w:val="0"/>
              <w:widowControl/>
              <w:suppressLineNumbers w:val="0"/>
              <w:spacing w:before="31" w:beforeAutospacing="1" w:afterAutospacing="1" w:line="176" w:lineRule="auto"/>
              <w:ind w:left="37"/>
              <w:jc w:val="both"/>
              <w:rPr>
                <w:ins w:id="373" w:author="零 [2]" w:date="2025-11-22T17:30:40Z"/>
                <w:rFonts w:hint="default" w:ascii="PingFang SC" w:hAnsi="PingFang SC" w:eastAsia="PingFang SC" w:cs="PingFang SC"/>
                <w:b w:val="0"/>
                <w:bCs w:val="0"/>
                <w:spacing w:val="-3"/>
                <w:sz w:val="18"/>
                <w:szCs w:val="18"/>
                <w:u w:val="none"/>
                <w:vertAlign w:val="baseline"/>
                <w:lang w:val="en-US" w:eastAsia="zh-CN"/>
                <w:rPrChange w:id="374" w:author="零 [2]" w:date="2025-11-22T17:31:24Z">
                  <w:rPr>
                    <w:ins w:id="375"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72" w:author="零 [2]" w:date="2025-11-22T17:31:24Z">
                <w:pPr>
                  <w:keepNext w:val="0"/>
                  <w:keepLines w:val="0"/>
                  <w:widowControl/>
                  <w:suppressLineNumbers w:val="0"/>
                  <w:jc w:val="left"/>
                </w:pPr>
              </w:pPrChange>
            </w:pPr>
            <w:ins w:id="376"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77"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其他特征</w:t>
              </w:r>
            </w:ins>
          </w:p>
        </w:tc>
        <w:tc>
          <w:tcPr>
            <w:tcW w:w="2186" w:type="dxa"/>
            <w:vAlign w:val="center"/>
          </w:tcPr>
          <w:p w14:paraId="7A09B79B">
            <w:pPr>
              <w:keepNext w:val="0"/>
              <w:keepLines w:val="0"/>
              <w:widowControl/>
              <w:suppressLineNumbers w:val="0"/>
              <w:spacing w:before="31" w:beforeAutospacing="1" w:afterAutospacing="1" w:line="176" w:lineRule="auto"/>
              <w:ind w:left="37"/>
              <w:jc w:val="both"/>
              <w:rPr>
                <w:ins w:id="379" w:author="零 [2]" w:date="2025-11-22T17:30:40Z"/>
                <w:rFonts w:hint="default" w:ascii="PingFang SC" w:hAnsi="PingFang SC" w:eastAsia="PingFang SC" w:cs="PingFang SC"/>
                <w:b w:val="0"/>
                <w:bCs w:val="0"/>
                <w:spacing w:val="-3"/>
                <w:sz w:val="18"/>
                <w:szCs w:val="18"/>
                <w:u w:val="none"/>
                <w:vertAlign w:val="baseline"/>
                <w:lang w:val="en-US" w:eastAsia="zh-CN"/>
                <w:rPrChange w:id="380" w:author="零 [2]" w:date="2025-11-22T17:31:24Z">
                  <w:rPr>
                    <w:ins w:id="381"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78" w:author="零 [2]" w:date="2025-11-22T17:31:24Z">
                <w:pPr>
                  <w:keepNext w:val="0"/>
                  <w:keepLines w:val="0"/>
                  <w:widowControl/>
                  <w:suppressLineNumbers w:val="0"/>
                  <w:jc w:val="left"/>
                </w:pPr>
              </w:pPrChange>
            </w:pPr>
            <w:ins w:id="382"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83"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c>
          <w:tcPr>
            <w:tcW w:w="2186" w:type="dxa"/>
            <w:vAlign w:val="center"/>
          </w:tcPr>
          <w:p w14:paraId="582C5B58">
            <w:pPr>
              <w:keepNext w:val="0"/>
              <w:keepLines w:val="0"/>
              <w:widowControl/>
              <w:suppressLineNumbers w:val="0"/>
              <w:spacing w:before="31" w:beforeAutospacing="1" w:afterAutospacing="1" w:line="176" w:lineRule="auto"/>
              <w:ind w:left="37"/>
              <w:jc w:val="both"/>
              <w:rPr>
                <w:ins w:id="385" w:author="零 [2]" w:date="2025-11-22T17:30:40Z"/>
                <w:rFonts w:hint="default" w:ascii="PingFang SC" w:hAnsi="PingFang SC" w:eastAsia="PingFang SC" w:cs="PingFang SC"/>
                <w:b w:val="0"/>
                <w:bCs w:val="0"/>
                <w:spacing w:val="-3"/>
                <w:sz w:val="18"/>
                <w:szCs w:val="18"/>
                <w:u w:val="none"/>
                <w:vertAlign w:val="baseline"/>
                <w:lang w:val="en-US" w:eastAsia="zh-CN"/>
                <w:rPrChange w:id="386" w:author="零 [2]" w:date="2025-11-22T17:31:24Z">
                  <w:rPr>
                    <w:ins w:id="387" w:author="零 [2]" w:date="2025-11-22T17:30:40Z"/>
                    <w:rFonts w:hint="eastAsia" w:ascii="PingFang SC Semibold" w:hAnsi="PingFang SC Semibold" w:eastAsia="PingFang SC Semibold" w:cs="PingFang SC Semibold"/>
                    <w:b/>
                    <w:bCs/>
                    <w:spacing w:val="-3"/>
                    <w:sz w:val="21"/>
                    <w:szCs w:val="21"/>
                    <w:vertAlign w:val="baseline"/>
                    <w:lang w:val="en-US" w:eastAsia="zh-CN"/>
                  </w:rPr>
                </w:rPrChange>
              </w:rPr>
              <w:pPrChange w:id="384" w:author="零 [2]" w:date="2025-11-22T17:31:24Z">
                <w:pPr>
                  <w:keepNext w:val="0"/>
                  <w:keepLines w:val="0"/>
                  <w:widowControl/>
                  <w:suppressLineNumbers w:val="0"/>
                  <w:jc w:val="left"/>
                </w:pPr>
              </w:pPrChange>
            </w:pPr>
            <w:ins w:id="388" w:author="零 [2]" w:date="2025-11-22T17:31:04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389" w:author="零 [2]" w:date="2025-11-22T17:31:24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永久性、弥漫性脱发</w:t>
              </w:r>
            </w:ins>
            <w:ins w:id="390"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91"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（在10岁或20岁时变得明显）。</w:t>
              </w:r>
            </w:ins>
            <w:ins w:id="392"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93"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394"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95"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甲营养不良或甲缺失。</w:t>
              </w:r>
            </w:ins>
            <w:ins w:id="396"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97"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398" w:author="零 [2]" w:date="2025-11-22T17:31:0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399" w:author="零 [2]" w:date="2025-11-22T17:31:24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EB痣。</w:t>
              </w:r>
            </w:ins>
          </w:p>
        </w:tc>
      </w:tr>
    </w:tbl>
    <w:p w14:paraId="7D1894A8">
      <w:pPr>
        <w:spacing w:before="35" w:line="175" w:lineRule="auto"/>
        <w:ind w:left="37" w:right="165" w:firstLine="423"/>
        <w:jc w:val="center"/>
        <w:rPr>
          <w:ins w:id="401" w:author="零 [2]" w:date="2025-11-22T17:30:27Z"/>
          <w:rFonts w:hint="eastAsia" w:ascii="PingFang SC Semibold" w:hAnsi="PingFang SC Semibold" w:eastAsia="PingFang SC Semibold" w:cs="PingFang SC Semibold"/>
          <w:b/>
          <w:bCs/>
          <w:spacing w:val="-3"/>
          <w:sz w:val="21"/>
          <w:szCs w:val="21"/>
          <w:lang w:val="en-US" w:eastAsia="zh-CN"/>
        </w:rPr>
        <w:pPrChange w:id="400" w:author="零 [2]" w:date="2025-11-22T17:30:31Z">
          <w:pPr>
            <w:spacing w:before="35" w:line="175" w:lineRule="auto"/>
            <w:ind w:left="37" w:right="165" w:firstLine="423"/>
            <w:jc w:val="both"/>
          </w:pPr>
        </w:pPrChange>
      </w:pPr>
    </w:p>
    <w:p w14:paraId="4D6F3856">
      <w:pPr>
        <w:spacing w:before="35" w:line="175" w:lineRule="auto"/>
        <w:ind w:left="37" w:right="165" w:firstLine="423"/>
        <w:jc w:val="both"/>
        <w:rPr>
          <w:del w:id="402" w:author="零 [2]" w:date="2025-11-22T17:31:49Z"/>
          <w:rFonts w:hint="default" w:ascii="PingFang SC" w:hAnsi="PingFang SC" w:eastAsia="PingFang SC" w:cs="PingFang SC"/>
          <w:spacing w:val="-1"/>
          <w:sz w:val="21"/>
          <w:szCs w:val="21"/>
          <w:lang w:val="en-US" w:eastAsia="zh-CN"/>
        </w:rPr>
      </w:pPr>
      <w:del w:id="403" w:author="零 [2]" w:date="2025-11-22T17:31:49Z">
        <w:r>
          <w:rPr>
            <w:rFonts w:hint="eastAsia" w:ascii="PingFang SC" w:hAnsi="PingFang SC" w:eastAsia="PingFang SC" w:cs="PingFang SC"/>
            <w:spacing w:val="-3"/>
            <w:sz w:val="21"/>
            <w:szCs w:val="21"/>
            <w:lang w:val="en-US" w:eastAsia="zh-CN"/>
          </w:rPr>
          <w:delText xml:space="preserve"> —</w:delText>
        </w:r>
      </w:del>
      <w:del w:id="404" w:author="零 [2]" w:date="2025-11-22T17:31:49Z">
        <w:r>
          <w:rPr>
            <w:rFonts w:hint="default" w:ascii="PingFang SC" w:hAnsi="PingFang SC" w:eastAsia="PingFang SC" w:cs="PingFang SC"/>
            <w:spacing w:val="-1"/>
            <w:sz w:val="21"/>
            <w:szCs w:val="21"/>
            <w:lang w:val="en-US" w:eastAsia="zh-CN"/>
          </w:rPr>
          <w:delText xml:space="preserve"> 旧称泛发性重度型或Herlitz型JEB，患者在出⽣时的临床表现可能为轻度，但会迅速进展为泛发性(常为⼴泛性)⽪肤黏膜⽔疱 ，并导致早期死亡。⽔疱和糜烂可能会发⽣于结膜、口腔、胃肠道、呼吸系统和泌尿⽣殖道的黏膜。</w:delText>
        </w:r>
      </w:del>
    </w:p>
    <w:p w14:paraId="5515E4BB">
      <w:pPr>
        <w:spacing w:before="35" w:line="175" w:lineRule="auto"/>
        <w:ind w:left="37" w:right="165" w:firstLine="423"/>
        <w:jc w:val="both"/>
        <w:rPr>
          <w:del w:id="405" w:author="零 [2]" w:date="2025-11-22T17:31:49Z"/>
          <w:rFonts w:hint="default" w:ascii="PingFang SC" w:hAnsi="PingFang SC" w:eastAsia="PingFang SC" w:cs="PingFang SC"/>
          <w:spacing w:val="-1"/>
          <w:sz w:val="21"/>
          <w:szCs w:val="21"/>
          <w:lang w:val="en-US" w:eastAsia="zh-CN"/>
        </w:rPr>
      </w:pPr>
      <w:del w:id="406" w:author="零 [2]" w:date="2025-11-22T17:31:49Z">
        <w:r>
          <w:rPr>
            <w:rFonts w:hint="default" w:ascii="PingFang SC" w:hAnsi="PingFang SC" w:eastAsia="PingFang SC" w:cs="PingFang SC"/>
            <w:spacing w:val="-1"/>
            <w:sz w:val="21"/>
            <w:szCs w:val="21"/>
            <w:lang w:val="en-US" w:eastAsia="zh-CN"/>
          </w:rPr>
          <w:delText>● ⽪肤表现–患者口周、⾯中部或⿐部有过度生长的⾁芽组织，呈红⾊潮湿易碎性斑块状。其他受累部位包括上背部、⽿、腋窝和指甲。反复创伤引起的病变包括：萎缩性瘢痕、蹼化(⼿指或脚趾间瘢痕形成)、挛缩(通常是腋窝)和粟丘疹。⾊素异常包括⾊素沉着减少、斑驳⾊素沉着，罕见情况下还发⽣EB痣。</w:delText>
        </w:r>
      </w:del>
    </w:p>
    <w:p w14:paraId="1CBF00E8">
      <w:pPr>
        <w:spacing w:before="35" w:line="175" w:lineRule="auto"/>
        <w:ind w:left="37" w:right="165" w:firstLine="423"/>
        <w:jc w:val="both"/>
        <w:rPr>
          <w:del w:id="407" w:author="零 [2]" w:date="2025-11-22T17:31:49Z"/>
          <w:rFonts w:hint="default" w:ascii="PingFang SC" w:hAnsi="PingFang SC" w:eastAsia="PingFang SC" w:cs="PingFang SC"/>
          <w:spacing w:val="-1"/>
          <w:sz w:val="21"/>
          <w:szCs w:val="21"/>
          <w:lang w:val="en-US" w:eastAsia="zh-CN"/>
        </w:rPr>
      </w:pPr>
      <w:del w:id="408" w:author="零 [2]" w:date="2025-11-22T17:31:49Z">
        <w:r>
          <w:rPr>
            <w:rFonts w:hint="eastAsia" w:ascii="PingFang SC Semibold" w:hAnsi="PingFang SC Semibold" w:eastAsia="PingFang SC Semibold" w:cs="PingFang SC Semibold"/>
            <w:b/>
            <w:bCs/>
            <w:spacing w:val="-3"/>
            <w:sz w:val="21"/>
            <w:szCs w:val="21"/>
            <w:lang w:val="en-US" w:eastAsia="zh-CN"/>
          </w:rPr>
          <w:delText>重度型JEB的常见表现是：</w:delText>
        </w:r>
      </w:del>
      <w:del w:id="409" w:author="零 [2]" w:date="2025-11-22T17:31:49Z">
        <w:r>
          <w:rPr>
            <w:rFonts w:hint="default" w:ascii="PingFang SC" w:hAnsi="PingFang SC" w:eastAsia="PingFang SC" w:cs="PingFang SC"/>
            <w:spacing w:val="-1"/>
            <w:sz w:val="21"/>
            <w:szCs w:val="21"/>
            <w:lang w:val="en-US" w:eastAsia="zh-CN"/>
          </w:rPr>
          <w:delText>由于甲床和甲基部萎缩及瘢痕形成，导致甲营养不良 (甲增厚、发黄、纵向纹路、甲板显著弯曲)或甲缺失(⽆甲)。</w:delText>
        </w:r>
      </w:del>
    </w:p>
    <w:p w14:paraId="0C60404D">
      <w:pPr>
        <w:spacing w:before="35" w:line="175" w:lineRule="auto"/>
        <w:ind w:left="37" w:right="165" w:firstLine="423"/>
        <w:jc w:val="both"/>
        <w:rPr>
          <w:del w:id="410" w:author="零 [2]" w:date="2025-11-22T17:31:49Z"/>
          <w:rFonts w:hint="default" w:ascii="PingFang SC" w:hAnsi="PingFang SC" w:eastAsia="PingFang SC" w:cs="PingFang SC"/>
          <w:spacing w:val="-1"/>
          <w:sz w:val="21"/>
          <w:szCs w:val="21"/>
          <w:lang w:val="en-US" w:eastAsia="zh-CN"/>
        </w:rPr>
      </w:pPr>
      <w:del w:id="411" w:author="零 [2]" w:date="2025-11-22T17:31:49Z">
        <w:r>
          <w:rPr>
            <w:rFonts w:hint="default" w:ascii="PingFang SC" w:hAnsi="PingFang SC" w:eastAsia="PingFang SC" w:cs="PingFang SC"/>
            <w:b w:val="0"/>
            <w:bCs w:val="0"/>
            <w:spacing w:val="-1"/>
            <w:sz w:val="21"/>
            <w:szCs w:val="21"/>
            <w:lang w:val="en-US" w:eastAsia="zh-CN"/>
          </w:rPr>
          <w:delText>不常见的⽪肤特征包括：</w:delText>
        </w:r>
      </w:del>
      <w:del w:id="412" w:author="零 [2]" w:date="2025-11-22T17:31:49Z">
        <w:r>
          <w:rPr>
            <w:rFonts w:hint="default" w:ascii="PingFang SC" w:hAnsi="PingFang SC" w:eastAsia="PingFang SC" w:cs="PingFang SC"/>
            <w:spacing w:val="-1"/>
            <w:sz w:val="21"/>
            <w:szCs w:val="21"/>
            <w:lang w:val="en-US" w:eastAsia="zh-CN"/>
          </w:rPr>
          <w:delText>局限性或弥漫性瘢痕性脱发、掌跖角化病以及先天性⽪肤缺损 (先天性⽪肤发育不全)区域(表现为⼿、⾜、腕或踝部有光滑、分界清楚的红⾊凹陷斑。</w:delText>
        </w:r>
      </w:del>
    </w:p>
    <w:p w14:paraId="23B12985">
      <w:pPr>
        <w:spacing w:before="35" w:line="175" w:lineRule="auto"/>
        <w:ind w:left="37" w:right="165" w:firstLine="423"/>
        <w:jc w:val="both"/>
        <w:rPr>
          <w:del w:id="413" w:author="零 [2]" w:date="2025-11-22T17:31:49Z"/>
          <w:rFonts w:hint="default" w:ascii="PingFang SC" w:hAnsi="PingFang SC" w:eastAsia="PingFang SC" w:cs="PingFang SC"/>
          <w:spacing w:val="-1"/>
          <w:sz w:val="21"/>
          <w:szCs w:val="21"/>
          <w:lang w:eastAsia="zh-CN"/>
        </w:rPr>
      </w:pPr>
      <w:del w:id="414" w:author="零 [2]" w:date="2025-11-22T17:31:49Z">
        <w:r>
          <w:rPr>
            <w:rFonts w:hint="default" w:ascii="PingFang SC" w:hAnsi="PingFang SC" w:eastAsia="PingFang SC" w:cs="PingFang SC"/>
            <w:spacing w:val="-1"/>
            <w:sz w:val="21"/>
            <w:szCs w:val="21"/>
            <w:lang w:val="en-US" w:eastAsia="zh-CN"/>
          </w:rPr>
          <w:delText>● 黏膜病变–⽔疱和糜烂可发⽣于结膜、口腔、胃肠道、呼吸道和泌尿⽣殖道黏膜。</w:delText>
        </w:r>
      </w:del>
    </w:p>
    <w:p w14:paraId="65F88DAC">
      <w:pPr>
        <w:spacing w:before="35" w:line="175" w:lineRule="auto"/>
        <w:ind w:left="37" w:right="165" w:firstLine="423"/>
        <w:jc w:val="both"/>
        <w:rPr>
          <w:del w:id="415" w:author="零 [2]" w:date="2025-11-22T17:31:49Z"/>
          <w:rFonts w:hint="default" w:ascii="PingFang SC" w:hAnsi="PingFang SC" w:eastAsia="PingFang SC" w:cs="PingFang SC"/>
          <w:spacing w:val="-1"/>
          <w:sz w:val="21"/>
          <w:szCs w:val="21"/>
          <w:lang w:eastAsia="zh-CN"/>
        </w:rPr>
      </w:pPr>
      <w:del w:id="416" w:author="零 [2]" w:date="2025-11-22T17:31:49Z">
        <w:r>
          <w:rPr>
            <w:rFonts w:hint="default" w:ascii="PingFang SC" w:hAnsi="PingFang SC" w:eastAsia="PingFang SC" w:cs="PingFang SC"/>
            <w:spacing w:val="-1"/>
            <w:sz w:val="21"/>
            <w:szCs w:val="21"/>
            <w:lang w:val="en-US" w:eastAsia="zh-CN"/>
          </w:rPr>
          <w:delText>● ⽛齿异常–⽛釉质发育不全是所有JEB亚型口腔内病变的典型表现。患者⽛齿表⾯有⼤量凹点和槽沟，形成难以清洁且有利于微⽣物⽣长和底物聚积的区域，从⽽引起龋齿。此外，⽛釉质变薄导致龋齿更容易发⽣和发展。</w:delText>
        </w:r>
      </w:del>
    </w:p>
    <w:p w14:paraId="569EF2C2">
      <w:pPr>
        <w:spacing w:before="35" w:line="175" w:lineRule="auto"/>
        <w:ind w:left="37" w:right="165" w:firstLine="423"/>
        <w:jc w:val="both"/>
        <w:rPr>
          <w:del w:id="417" w:author="零 [2]" w:date="2025-11-22T17:31:49Z"/>
          <w:rFonts w:hint="default" w:ascii="PingFang SC" w:hAnsi="PingFang SC" w:eastAsia="PingFang SC" w:cs="PingFang SC"/>
          <w:spacing w:val="-1"/>
          <w:sz w:val="21"/>
          <w:szCs w:val="21"/>
          <w:lang w:eastAsia="zh-CN"/>
        </w:rPr>
      </w:pPr>
      <w:del w:id="418" w:author="零 [2]" w:date="2025-11-22T17:31:49Z">
        <w:r>
          <w:rPr>
            <w:rFonts w:hint="default" w:ascii="PingFang SC" w:hAnsi="PingFang SC" w:eastAsia="PingFang SC" w:cs="PingFang SC"/>
            <w:spacing w:val="-1"/>
            <w:sz w:val="21"/>
            <w:szCs w:val="21"/>
            <w:lang w:val="en-US" w:eastAsia="zh-CN"/>
          </w:rPr>
          <w:delText xml:space="preserve">● 上⽓道受累–上⽓道损伤可能会⾃发出现，也可能会在咳嗽、哭泣或上呼吸道感染后发⽣。多达50%的重度型JEB患者可见喉⽓管狭窄相关症状，如慢性声⾳嘶哑、哭泣⽆⼒或吸⽓期喘鸣，这些都是不良征象。上⽓道部分或完全闭塞可能在泛发性JEB亚型 患者出⽣后第1年内发⽣。在⼉童期较后期，上⽓道梗阻的风险降低，这很可能是因为⽓道管腔直径随年龄增加⽽增宽。 </w:delText>
        </w:r>
      </w:del>
    </w:p>
    <w:p w14:paraId="4A869F92">
      <w:pPr>
        <w:spacing w:before="35" w:line="175" w:lineRule="auto"/>
        <w:ind w:left="37" w:right="165" w:firstLine="423"/>
        <w:jc w:val="both"/>
        <w:rPr>
          <w:del w:id="419" w:author="零 [2]" w:date="2025-11-22T17:31:49Z"/>
          <w:rFonts w:hint="default" w:ascii="PingFang SC" w:hAnsi="PingFang SC" w:eastAsia="PingFang SC" w:cs="PingFang SC"/>
          <w:spacing w:val="-1"/>
          <w:sz w:val="21"/>
          <w:szCs w:val="21"/>
          <w:lang w:val="en-US" w:eastAsia="zh-CN"/>
        </w:rPr>
      </w:pPr>
      <w:del w:id="420" w:author="零 [2]" w:date="2025-11-22T17:31:49Z">
        <w:r>
          <w:rPr>
            <w:rFonts w:hint="default" w:ascii="PingFang SC" w:hAnsi="PingFang SC" w:eastAsia="PingFang SC" w:cs="PingFang SC"/>
            <w:spacing w:val="-1"/>
            <w:sz w:val="21"/>
            <w:szCs w:val="21"/>
            <w:lang w:val="en-US" w:eastAsia="zh-CN"/>
          </w:rPr>
          <w:delText>● 泌尿系统受累–重度型JEB患者可能发⽣泌尿系统并发症。据报道，约10%的患者发⽣尿道口狭窄和尿潴留。较少见的并发症包括肾积⽔和膀胱肥⼤。</w:delText>
        </w:r>
      </w:del>
    </w:p>
    <w:p w14:paraId="2A50A466">
      <w:pPr>
        <w:spacing w:before="27" w:line="178" w:lineRule="auto"/>
        <w:ind w:left="39" w:right="160" w:firstLine="424"/>
        <w:rPr>
          <w:del w:id="421" w:author="零 [2]" w:date="2025-11-22T17:31:49Z"/>
          <w:rFonts w:hint="eastAsia" w:ascii="PingFang SC Semibold" w:hAnsi="PingFang SC Semibold" w:eastAsia="PingFang SC Semibold" w:cs="PingFang SC Semibold"/>
          <w:b/>
          <w:bCs/>
          <w:spacing w:val="-3"/>
          <w:sz w:val="21"/>
          <w:szCs w:val="21"/>
          <w:lang w:val="en-US" w:eastAsia="zh-CN"/>
        </w:rPr>
      </w:pPr>
    </w:p>
    <w:p w14:paraId="33FA61C9">
      <w:pPr>
        <w:spacing w:before="35" w:line="175" w:lineRule="auto"/>
        <w:ind w:left="37" w:right="165" w:firstLine="423"/>
        <w:jc w:val="both"/>
        <w:rPr>
          <w:del w:id="422" w:author="零 [2]" w:date="2025-11-22T17:31:49Z"/>
          <w:rFonts w:hint="default" w:ascii="PingFang SC" w:hAnsi="PingFang SC" w:eastAsia="PingFang SC" w:cs="PingFang SC"/>
          <w:spacing w:val="-1"/>
          <w:sz w:val="21"/>
          <w:szCs w:val="21"/>
          <w:lang w:val="en-US" w:eastAsia="zh-CN"/>
        </w:rPr>
      </w:pPr>
      <w:del w:id="423" w:author="零 [2]" w:date="2025-11-22T17:31:49Z">
        <w:r>
          <w:rPr>
            <w:rFonts w:hint="eastAsia" w:ascii="PingFang SC Semibold" w:hAnsi="PingFang SC Semibold" w:eastAsia="PingFang SC Semibold" w:cs="PingFang SC Semibold"/>
            <w:b/>
            <w:bCs/>
            <w:spacing w:val="-1"/>
            <w:sz w:val="21"/>
            <w:szCs w:val="21"/>
            <w:lang w:val="en-US" w:eastAsia="zh-CN"/>
          </w:rPr>
          <w:delText xml:space="preserve">中间型交界型⼤疱性表⽪松解症 </w:delText>
        </w:r>
      </w:del>
      <w:del w:id="424" w:author="零 [2]" w:date="2025-11-22T17:31:49Z">
        <w:r>
          <w:rPr>
            <w:rFonts w:hint="default" w:ascii="PingFang SC" w:hAnsi="PingFang SC" w:eastAsia="PingFang SC" w:cs="PingFang SC"/>
            <w:spacing w:val="-1"/>
            <w:sz w:val="21"/>
            <w:szCs w:val="21"/>
            <w:lang w:val="en-US" w:eastAsia="zh-CN"/>
          </w:rPr>
          <w:delText xml:space="preserve">— 旧称泛发性中间型或非Herlitz型JEB。 在婴⼉和⼉童中，中间型JEB在临床上可能与其他类型的泛发性EB难以区分，不过通常不会出现慢性⾁芽组织。成⼈泛发性中间型JEB的特征是浆液性或出⾎性⽔疱，主要位于暴露于摩擦、创伤或⾼温的部位。⽪损可发展形成浅表或深部溃疡、结痂性病灶和裂纹。反复起疱及愈合会造成⽪肤萎缩伴⽪肤异⾊性外观、⾊素沉着异常和瘢痕。有时，早年时轻度疾病可能在成年期进展为重度表型，反之亦然。 </w:delText>
        </w:r>
      </w:del>
    </w:p>
    <w:p w14:paraId="547C83B4">
      <w:pPr>
        <w:spacing w:before="35" w:line="175" w:lineRule="auto"/>
        <w:ind w:left="37" w:right="165" w:firstLine="423"/>
        <w:jc w:val="both"/>
        <w:rPr>
          <w:del w:id="425" w:author="零 [2]" w:date="2025-11-22T17:31:49Z"/>
          <w:rFonts w:hint="default" w:ascii="PingFang SC" w:hAnsi="PingFang SC" w:eastAsia="PingFang SC" w:cs="PingFang SC"/>
          <w:spacing w:val="-1"/>
          <w:sz w:val="21"/>
          <w:szCs w:val="21"/>
          <w:lang w:eastAsia="zh-CN"/>
        </w:rPr>
      </w:pPr>
      <w:del w:id="426" w:author="零 [2]" w:date="2025-11-22T17:31:49Z">
        <w:r>
          <w:rPr>
            <w:rFonts w:hint="default" w:ascii="PingFang SC" w:hAnsi="PingFang SC" w:eastAsia="PingFang SC" w:cs="PingFang SC"/>
            <w:spacing w:val="-1"/>
            <w:sz w:val="21"/>
            <w:szCs w:val="21"/>
            <w:lang w:val="en-US" w:eastAsia="zh-CN"/>
          </w:rPr>
          <w:delText>其他临床特征包括：在10岁或20岁时变得明显的永久性、弥漫性脱发(但未累及全部头⽪)；甲营养不良或甲缺失；⽛釉质发育不全和龋齿；以及EB痣。在婴⼉期和⼉童期 早期可能出现黏膜受累，但通常为中度且不留瘢痕，这与重度型JEB不同。但已有喉⽓管狭窄、⾷管蹼、⾷管狭窄和泌尿⽣殖系统并发症的报道</w:delText>
        </w:r>
      </w:del>
    </w:p>
    <w:p w14:paraId="073B31D0">
      <w:pPr>
        <w:spacing w:before="35" w:line="175" w:lineRule="auto"/>
        <w:ind w:left="37" w:right="165" w:firstLine="423"/>
        <w:jc w:val="both"/>
        <w:rPr>
          <w:rFonts w:ascii="PingFang SC" w:hAnsi="PingFang SC" w:eastAsia="PingFang SC" w:cs="PingFang SC"/>
          <w:spacing w:val="-1"/>
          <w:sz w:val="21"/>
          <w:szCs w:val="21"/>
          <w:lang w:val="en-US" w:eastAsia="zh-CN"/>
        </w:rPr>
      </w:pPr>
    </w:p>
    <w:p w14:paraId="2E4FB69C">
      <w:pPr>
        <w:spacing w:before="35" w:line="175" w:lineRule="auto"/>
        <w:ind w:left="37" w:right="165" w:firstLine="423"/>
        <w:jc w:val="center"/>
        <w:rPr>
          <w:ins w:id="428" w:author="零 [2]" w:date="2025-11-22T17:34:46Z"/>
          <w:rFonts w:hint="eastAsia" w:ascii="PingFang SC Semibold" w:hAnsi="PingFang SC Semibold" w:eastAsia="PingFang SC Semibold" w:cs="PingFang SC Semibold"/>
          <w:b/>
          <w:bCs/>
          <w:spacing w:val="-1"/>
          <w:sz w:val="21"/>
          <w:szCs w:val="21"/>
          <w:lang w:val="en-US" w:eastAsia="zh-CN"/>
        </w:rPr>
        <w:pPrChange w:id="427" w:author="零 [2]" w:date="2025-11-22T17:32:02Z">
          <w:pPr>
            <w:spacing w:before="35" w:line="175" w:lineRule="auto"/>
            <w:ind w:left="37" w:right="165" w:firstLine="423"/>
            <w:jc w:val="both"/>
          </w:pPr>
        </w:pPrChange>
      </w:pPr>
      <w:r>
        <w:rPr>
          <w:rFonts w:hint="eastAsia" w:ascii="PingFang SC Semibold" w:hAnsi="PingFang SC Semibold" w:eastAsia="PingFang SC Semibold" w:cs="PingFang SC Semibold"/>
          <w:b/>
          <w:bCs/>
          <w:spacing w:val="-1"/>
          <w:sz w:val="21"/>
          <w:szCs w:val="21"/>
          <w:lang w:val="en-US" w:eastAsia="zh-CN"/>
        </w:rPr>
        <w:t>营养不良型大疱表皮松解症临床特征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8"/>
        <w:gridCol w:w="1638"/>
        <w:gridCol w:w="1639"/>
        <w:gridCol w:w="1639"/>
      </w:tblGrid>
      <w:tr w14:paraId="1309DE32">
        <w:trPr>
          <w:ins w:id="429" w:author="零 [2]" w:date="2025-11-22T17:34:53Z"/>
        </w:trPr>
        <w:tc>
          <w:tcPr>
            <w:tcW w:w="1638" w:type="dxa"/>
            <w:vAlign w:val="center"/>
          </w:tcPr>
          <w:p w14:paraId="1169485B">
            <w:pPr>
              <w:keepNext w:val="0"/>
              <w:keepLines w:val="0"/>
              <w:widowControl/>
              <w:suppressLineNumbers w:val="0"/>
              <w:spacing w:before="31" w:beforeAutospacing="1" w:afterAutospacing="1" w:line="176" w:lineRule="auto"/>
              <w:ind w:left="37"/>
              <w:jc w:val="both"/>
              <w:rPr>
                <w:ins w:id="431" w:author="零 [2]" w:date="2025-11-22T17:34:53Z"/>
                <w:rFonts w:hint="default" w:ascii="PingFang SC" w:hAnsi="PingFang SC" w:eastAsia="PingFang SC" w:cs="PingFang SC"/>
                <w:b w:val="0"/>
                <w:bCs w:val="0"/>
                <w:spacing w:val="-3"/>
                <w:sz w:val="18"/>
                <w:szCs w:val="18"/>
                <w:u w:val="none"/>
                <w:vertAlign w:val="baseline"/>
                <w:lang w:val="en-US" w:eastAsia="zh-CN"/>
                <w:rPrChange w:id="432" w:author="零 [2]" w:date="2025-11-22T17:35:50Z">
                  <w:rPr>
                    <w:ins w:id="433"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30" w:author="零 [2]" w:date="2025-11-22T17:35:50Z">
                <w:pPr>
                  <w:keepNext w:val="0"/>
                  <w:keepLines w:val="0"/>
                  <w:widowControl/>
                  <w:suppressLineNumbers w:val="0"/>
                  <w:jc w:val="left"/>
                </w:pPr>
              </w:pPrChange>
            </w:pPr>
            <w:ins w:id="434" w:author="零 [2]" w:date="2025-11-22T17:35:29Z">
              <w:r>
                <w:rPr>
                  <w:rFonts w:hint="default" w:ascii="PingFang SC" w:hAnsi="PingFang SC" w:eastAsia="PingFang SC" w:cs="PingFang SC"/>
                  <w:b w:val="0"/>
                  <w:bCs w:val="0"/>
                  <w:snapToGrid w:val="0"/>
                  <w:color w:val="000000"/>
                  <w:spacing w:val="-3"/>
                  <w:kern w:val="0"/>
                  <w:sz w:val="18"/>
                  <w:szCs w:val="18"/>
                  <w:u w:val="none"/>
                  <w:lang w:val="en-US" w:eastAsia="zh-CN" w:bidi="ar-SA"/>
                  <w:rPrChange w:id="435" w:author="零 [2]" w:date="2025-11-22T17:35:50Z">
                    <w:rPr>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t>特征维度</w:t>
              </w:r>
            </w:ins>
          </w:p>
        </w:tc>
        <w:tc>
          <w:tcPr>
            <w:tcW w:w="1638" w:type="dxa"/>
            <w:vAlign w:val="center"/>
          </w:tcPr>
          <w:p w14:paraId="3F513789">
            <w:pPr>
              <w:keepNext w:val="0"/>
              <w:keepLines w:val="0"/>
              <w:widowControl/>
              <w:suppressLineNumbers w:val="0"/>
              <w:spacing w:before="31" w:beforeAutospacing="1" w:afterAutospacing="1" w:line="176" w:lineRule="auto"/>
              <w:ind w:left="37"/>
              <w:jc w:val="both"/>
              <w:rPr>
                <w:ins w:id="437" w:author="零 [2]" w:date="2025-11-22T17:34:53Z"/>
                <w:rFonts w:hint="default" w:ascii="PingFang SC" w:hAnsi="PingFang SC" w:eastAsia="PingFang SC" w:cs="PingFang SC"/>
                <w:b w:val="0"/>
                <w:bCs w:val="0"/>
                <w:spacing w:val="-3"/>
                <w:sz w:val="18"/>
                <w:szCs w:val="18"/>
                <w:u w:val="none"/>
                <w:vertAlign w:val="baseline"/>
                <w:lang w:val="en-US" w:eastAsia="zh-CN"/>
                <w:rPrChange w:id="438" w:author="零 [2]" w:date="2025-11-22T17:35:50Z">
                  <w:rPr>
                    <w:ins w:id="439"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36" w:author="零 [2]" w:date="2025-11-22T17:35:50Z">
                <w:pPr>
                  <w:keepNext w:val="0"/>
                  <w:keepLines w:val="0"/>
                  <w:widowControl/>
                  <w:suppressLineNumbers w:val="0"/>
                  <w:jc w:val="left"/>
                </w:pPr>
              </w:pPrChange>
            </w:pPr>
            <w:ins w:id="440"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441" w:author="零 [2]" w:date="2025-11-22T17:35:50Z">
                    <w:rPr>
                      <w:rStyle w:val="12"/>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t>中间型 显性遗传 DEB (DDEB)</w:t>
              </w:r>
            </w:ins>
          </w:p>
        </w:tc>
        <w:tc>
          <w:tcPr>
            <w:tcW w:w="1639" w:type="dxa"/>
            <w:vAlign w:val="center"/>
          </w:tcPr>
          <w:p w14:paraId="3195B9C0">
            <w:pPr>
              <w:keepNext w:val="0"/>
              <w:keepLines w:val="0"/>
              <w:widowControl/>
              <w:suppressLineNumbers w:val="0"/>
              <w:spacing w:before="31" w:beforeAutospacing="1" w:afterAutospacing="1" w:line="176" w:lineRule="auto"/>
              <w:ind w:left="37"/>
              <w:jc w:val="both"/>
              <w:rPr>
                <w:ins w:id="443" w:author="零 [2]" w:date="2025-11-22T17:34:53Z"/>
                <w:rFonts w:hint="default" w:ascii="PingFang SC" w:hAnsi="PingFang SC" w:eastAsia="PingFang SC" w:cs="PingFang SC"/>
                <w:b w:val="0"/>
                <w:bCs w:val="0"/>
                <w:spacing w:val="-3"/>
                <w:sz w:val="18"/>
                <w:szCs w:val="18"/>
                <w:u w:val="none"/>
                <w:vertAlign w:val="baseline"/>
                <w:lang w:val="en-US" w:eastAsia="zh-CN"/>
                <w:rPrChange w:id="444" w:author="零 [2]" w:date="2025-11-22T17:35:50Z">
                  <w:rPr>
                    <w:ins w:id="445"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42" w:author="零 [2]" w:date="2025-11-22T17:35:50Z">
                <w:pPr>
                  <w:keepNext w:val="0"/>
                  <w:keepLines w:val="0"/>
                  <w:widowControl/>
                  <w:suppressLineNumbers w:val="0"/>
                  <w:jc w:val="left"/>
                </w:pPr>
              </w:pPrChange>
            </w:pPr>
            <w:ins w:id="44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447" w:author="零 [2]" w:date="2025-11-22T17:35:50Z">
                    <w:rPr>
                      <w:rStyle w:val="12"/>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t>重度型 隐性遗传 DEB (RDEB)</w:t>
              </w:r>
            </w:ins>
            <w:ins w:id="448" w:author="零 [2]" w:date="2025-11-22T17:35:29Z">
              <w:r>
                <w:rPr>
                  <w:rFonts w:hint="default" w:ascii="PingFang SC" w:hAnsi="PingFang SC" w:eastAsia="PingFang SC" w:cs="PingFang SC"/>
                  <w:b w:val="0"/>
                  <w:bCs w:val="0"/>
                  <w:snapToGrid w:val="0"/>
                  <w:color w:val="000000"/>
                  <w:spacing w:val="-3"/>
                  <w:kern w:val="0"/>
                  <w:sz w:val="18"/>
                  <w:szCs w:val="18"/>
                  <w:u w:val="none"/>
                  <w:lang w:val="en-US" w:eastAsia="zh-CN" w:bidi="ar-SA"/>
                  <w:rPrChange w:id="449" w:author="零 [2]" w:date="2025-11-22T17:35:50Z">
                    <w:rPr>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br w:type="textWrapping"/>
              </w:r>
            </w:ins>
            <w:ins w:id="450" w:author="零 [2]" w:date="2025-11-22T17:35:29Z">
              <w:r>
                <w:rPr>
                  <w:rFonts w:hint="default" w:ascii="PingFang SC" w:hAnsi="PingFang SC" w:eastAsia="PingFang SC" w:cs="PingFang SC"/>
                  <w:b w:val="0"/>
                  <w:bCs w:val="0"/>
                  <w:snapToGrid w:val="0"/>
                  <w:color w:val="000000"/>
                  <w:spacing w:val="-3"/>
                  <w:kern w:val="0"/>
                  <w:sz w:val="18"/>
                  <w:szCs w:val="18"/>
                  <w:u w:val="none"/>
                  <w:lang w:val="en-US" w:eastAsia="zh-CN" w:bidi="ar-SA"/>
                  <w:rPrChange w:id="451" w:author="零 [2]" w:date="2025-11-22T17:35:50Z">
                    <w:rPr>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t>(原 Hallopeau-Siemens 型)</w:t>
              </w:r>
            </w:ins>
          </w:p>
        </w:tc>
        <w:tc>
          <w:tcPr>
            <w:tcW w:w="1639" w:type="dxa"/>
            <w:vAlign w:val="center"/>
          </w:tcPr>
          <w:p w14:paraId="291D5E95">
            <w:pPr>
              <w:keepNext w:val="0"/>
              <w:keepLines w:val="0"/>
              <w:widowControl/>
              <w:suppressLineNumbers w:val="0"/>
              <w:spacing w:before="31" w:beforeAutospacing="1" w:afterAutospacing="1" w:line="176" w:lineRule="auto"/>
              <w:ind w:left="37"/>
              <w:jc w:val="both"/>
              <w:rPr>
                <w:ins w:id="453" w:author="零 [2]" w:date="2025-11-22T17:34:53Z"/>
                <w:rFonts w:hint="default" w:ascii="PingFang SC" w:hAnsi="PingFang SC" w:eastAsia="PingFang SC" w:cs="PingFang SC"/>
                <w:b w:val="0"/>
                <w:bCs w:val="0"/>
                <w:spacing w:val="-3"/>
                <w:sz w:val="18"/>
                <w:szCs w:val="18"/>
                <w:u w:val="none"/>
                <w:vertAlign w:val="baseline"/>
                <w:lang w:val="en-US" w:eastAsia="zh-CN"/>
                <w:rPrChange w:id="454" w:author="零 [2]" w:date="2025-11-22T17:35:50Z">
                  <w:rPr>
                    <w:ins w:id="455"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52" w:author="零 [2]" w:date="2025-11-22T17:35:50Z">
                <w:pPr>
                  <w:keepNext w:val="0"/>
                  <w:keepLines w:val="0"/>
                  <w:widowControl/>
                  <w:suppressLineNumbers w:val="0"/>
                  <w:jc w:val="left"/>
                </w:pPr>
              </w:pPrChange>
            </w:pPr>
            <w:ins w:id="45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457" w:author="零 [2]" w:date="2025-11-22T17:35:50Z">
                    <w:rPr>
                      <w:rStyle w:val="12"/>
                      <w:rFonts w:hint="default" w:ascii="var(--dsw-font-markdown-table-h" w:hAnsi="var(--dsw-font-markdown-table-h" w:eastAsia="var(--dsw-font-markdown-table-h" w:cs="var(--dsw-font-markdown-table-h"/>
                      <w:b/>
                      <w:bCs/>
                      <w:snapToGrid w:val="0"/>
                      <w:color w:val="000000"/>
                      <w:kern w:val="0"/>
                      <w:sz w:val="24"/>
                      <w:szCs w:val="24"/>
                      <w:lang w:val="en-US" w:eastAsia="zh-CN" w:bidi="ar"/>
                    </w:rPr>
                  </w:rPrChange>
                </w:rPr>
                <w:t>中间型 隐性遗传 DEB (RDEB)</w:t>
              </w:r>
            </w:ins>
          </w:p>
        </w:tc>
      </w:tr>
      <w:tr w14:paraId="3AE4F9E8">
        <w:trPr>
          <w:ins w:id="458" w:author="零 [2]" w:date="2025-11-22T17:34:53Z"/>
        </w:trPr>
        <w:tc>
          <w:tcPr>
            <w:tcW w:w="1638" w:type="dxa"/>
            <w:vAlign w:val="center"/>
          </w:tcPr>
          <w:p w14:paraId="4387FAEB">
            <w:pPr>
              <w:keepNext w:val="0"/>
              <w:keepLines w:val="0"/>
              <w:widowControl/>
              <w:suppressLineNumbers w:val="0"/>
              <w:spacing w:before="31" w:beforeAutospacing="1" w:afterAutospacing="1" w:line="176" w:lineRule="auto"/>
              <w:ind w:left="37"/>
              <w:jc w:val="both"/>
              <w:rPr>
                <w:ins w:id="460" w:author="零 [2]" w:date="2025-11-22T17:34:53Z"/>
                <w:rFonts w:hint="default" w:ascii="PingFang SC" w:hAnsi="PingFang SC" w:eastAsia="PingFang SC" w:cs="PingFang SC"/>
                <w:b w:val="0"/>
                <w:bCs w:val="0"/>
                <w:spacing w:val="-3"/>
                <w:sz w:val="18"/>
                <w:szCs w:val="18"/>
                <w:u w:val="none"/>
                <w:vertAlign w:val="baseline"/>
                <w:lang w:val="en-US" w:eastAsia="zh-CN"/>
                <w:rPrChange w:id="461" w:author="零 [2]" w:date="2025-11-22T17:35:50Z">
                  <w:rPr>
                    <w:ins w:id="462"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59" w:author="零 [2]" w:date="2025-11-22T17:35:50Z">
                <w:pPr>
                  <w:keepNext w:val="0"/>
                  <w:keepLines w:val="0"/>
                  <w:widowControl/>
                  <w:suppressLineNumbers w:val="0"/>
                  <w:jc w:val="left"/>
                </w:pPr>
              </w:pPrChange>
            </w:pPr>
            <w:ins w:id="463"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464"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遗传方式与严重度</w:t>
              </w:r>
            </w:ins>
          </w:p>
        </w:tc>
        <w:tc>
          <w:tcPr>
            <w:tcW w:w="1638" w:type="dxa"/>
            <w:vAlign w:val="center"/>
          </w:tcPr>
          <w:p w14:paraId="6A1F5FA0">
            <w:pPr>
              <w:keepNext w:val="0"/>
              <w:keepLines w:val="0"/>
              <w:widowControl/>
              <w:suppressLineNumbers w:val="0"/>
              <w:spacing w:before="31" w:beforeAutospacing="1" w:afterAutospacing="1" w:line="176" w:lineRule="auto"/>
              <w:ind w:left="37"/>
              <w:jc w:val="both"/>
              <w:rPr>
                <w:ins w:id="466" w:author="零 [2]" w:date="2025-11-22T17:34:53Z"/>
                <w:rFonts w:hint="default" w:ascii="PingFang SC" w:hAnsi="PingFang SC" w:eastAsia="PingFang SC" w:cs="PingFang SC"/>
                <w:b w:val="0"/>
                <w:bCs w:val="0"/>
                <w:spacing w:val="-3"/>
                <w:sz w:val="18"/>
                <w:szCs w:val="18"/>
                <w:u w:val="none"/>
                <w:vertAlign w:val="baseline"/>
                <w:lang w:val="en-US" w:eastAsia="zh-CN"/>
                <w:rPrChange w:id="467" w:author="零 [2]" w:date="2025-11-22T17:35:50Z">
                  <w:rPr>
                    <w:ins w:id="468"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65" w:author="零 [2]" w:date="2025-11-22T17:35:50Z">
                <w:pPr>
                  <w:keepNext w:val="0"/>
                  <w:keepLines w:val="0"/>
                  <w:widowControl/>
                  <w:suppressLineNumbers w:val="0"/>
                  <w:jc w:val="left"/>
                </w:pPr>
              </w:pPrChange>
            </w:pPr>
            <w:ins w:id="46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470"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显性遗传，症状较轻</w:t>
              </w:r>
            </w:ins>
          </w:p>
        </w:tc>
        <w:tc>
          <w:tcPr>
            <w:tcW w:w="1639" w:type="dxa"/>
            <w:vAlign w:val="center"/>
          </w:tcPr>
          <w:p w14:paraId="3F721F23">
            <w:pPr>
              <w:keepNext w:val="0"/>
              <w:keepLines w:val="0"/>
              <w:widowControl/>
              <w:suppressLineNumbers w:val="0"/>
              <w:spacing w:before="31" w:beforeAutospacing="1" w:afterAutospacing="1" w:line="176" w:lineRule="auto"/>
              <w:ind w:left="37"/>
              <w:jc w:val="both"/>
              <w:rPr>
                <w:ins w:id="472" w:author="零 [2]" w:date="2025-11-22T17:34:53Z"/>
                <w:rFonts w:hint="default" w:ascii="PingFang SC" w:hAnsi="PingFang SC" w:eastAsia="PingFang SC" w:cs="PingFang SC"/>
                <w:b w:val="0"/>
                <w:bCs w:val="0"/>
                <w:spacing w:val="-3"/>
                <w:sz w:val="18"/>
                <w:szCs w:val="18"/>
                <w:u w:val="none"/>
                <w:vertAlign w:val="baseline"/>
                <w:lang w:val="en-US" w:eastAsia="zh-CN"/>
                <w:rPrChange w:id="473" w:author="零 [2]" w:date="2025-11-22T17:35:50Z">
                  <w:rPr>
                    <w:ins w:id="474"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71" w:author="零 [2]" w:date="2025-11-22T17:35:50Z">
                <w:pPr>
                  <w:keepNext w:val="0"/>
                  <w:keepLines w:val="0"/>
                  <w:widowControl/>
                  <w:suppressLineNumbers w:val="0"/>
                  <w:jc w:val="left"/>
                </w:pPr>
              </w:pPrChange>
            </w:pPr>
            <w:ins w:id="475"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476"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隐性遗传，最严重的DEB类型</w:t>
              </w:r>
            </w:ins>
          </w:p>
        </w:tc>
        <w:tc>
          <w:tcPr>
            <w:tcW w:w="1639" w:type="dxa"/>
            <w:vAlign w:val="center"/>
          </w:tcPr>
          <w:p w14:paraId="7B3EF2AA">
            <w:pPr>
              <w:keepNext w:val="0"/>
              <w:keepLines w:val="0"/>
              <w:widowControl/>
              <w:suppressLineNumbers w:val="0"/>
              <w:spacing w:before="31" w:beforeAutospacing="1" w:afterAutospacing="1" w:line="176" w:lineRule="auto"/>
              <w:ind w:left="37"/>
              <w:jc w:val="both"/>
              <w:rPr>
                <w:ins w:id="478" w:author="零 [2]" w:date="2025-11-22T17:34:53Z"/>
                <w:rFonts w:hint="default" w:ascii="PingFang SC" w:hAnsi="PingFang SC" w:eastAsia="PingFang SC" w:cs="PingFang SC"/>
                <w:b w:val="0"/>
                <w:bCs w:val="0"/>
                <w:spacing w:val="-3"/>
                <w:sz w:val="18"/>
                <w:szCs w:val="18"/>
                <w:u w:val="none"/>
                <w:vertAlign w:val="baseline"/>
                <w:lang w:val="en-US" w:eastAsia="zh-CN"/>
                <w:rPrChange w:id="479" w:author="零 [2]" w:date="2025-11-22T17:35:50Z">
                  <w:rPr>
                    <w:ins w:id="480"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77" w:author="零 [2]" w:date="2025-11-22T17:35:50Z">
                <w:pPr>
                  <w:keepNext w:val="0"/>
                  <w:keepLines w:val="0"/>
                  <w:widowControl/>
                  <w:suppressLineNumbers w:val="0"/>
                  <w:jc w:val="left"/>
                </w:pPr>
              </w:pPrChange>
            </w:pPr>
            <w:ins w:id="481"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482"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隐性遗传，症状较重但比重度型轻</w:t>
              </w:r>
            </w:ins>
          </w:p>
        </w:tc>
      </w:tr>
      <w:tr w14:paraId="34A5AB3B">
        <w:trPr>
          <w:ins w:id="483" w:author="零 [2]" w:date="2025-11-22T17:34:53Z"/>
        </w:trPr>
        <w:tc>
          <w:tcPr>
            <w:tcW w:w="1638" w:type="dxa"/>
            <w:vAlign w:val="center"/>
          </w:tcPr>
          <w:p w14:paraId="2C246BEC">
            <w:pPr>
              <w:keepNext w:val="0"/>
              <w:keepLines w:val="0"/>
              <w:widowControl/>
              <w:suppressLineNumbers w:val="0"/>
              <w:spacing w:before="31" w:beforeAutospacing="1" w:afterAutospacing="1" w:line="176" w:lineRule="auto"/>
              <w:ind w:left="37"/>
              <w:jc w:val="both"/>
              <w:rPr>
                <w:ins w:id="485" w:author="零 [2]" w:date="2025-11-22T17:34:53Z"/>
                <w:rFonts w:hint="default" w:ascii="PingFang SC" w:hAnsi="PingFang SC" w:eastAsia="PingFang SC" w:cs="PingFang SC"/>
                <w:b w:val="0"/>
                <w:bCs w:val="0"/>
                <w:spacing w:val="-3"/>
                <w:sz w:val="18"/>
                <w:szCs w:val="18"/>
                <w:u w:val="none"/>
                <w:vertAlign w:val="baseline"/>
                <w:lang w:val="en-US" w:eastAsia="zh-CN"/>
                <w:rPrChange w:id="486" w:author="零 [2]" w:date="2025-11-22T17:35:50Z">
                  <w:rPr>
                    <w:ins w:id="487"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84" w:author="零 [2]" w:date="2025-11-22T17:35:50Z">
                <w:pPr>
                  <w:keepNext w:val="0"/>
                  <w:keepLines w:val="0"/>
                  <w:widowControl/>
                  <w:suppressLineNumbers w:val="0"/>
                  <w:jc w:val="left"/>
                </w:pPr>
              </w:pPrChange>
            </w:pPr>
            <w:ins w:id="488"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489"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发病与分布</w:t>
              </w:r>
            </w:ins>
          </w:p>
        </w:tc>
        <w:tc>
          <w:tcPr>
            <w:tcW w:w="1638" w:type="dxa"/>
            <w:vAlign w:val="center"/>
          </w:tcPr>
          <w:p w14:paraId="11F539C9">
            <w:pPr>
              <w:keepNext w:val="0"/>
              <w:keepLines w:val="0"/>
              <w:widowControl/>
              <w:suppressLineNumbers w:val="0"/>
              <w:spacing w:before="31" w:beforeAutospacing="1" w:afterAutospacing="1" w:line="176" w:lineRule="auto"/>
              <w:ind w:left="37"/>
              <w:jc w:val="both"/>
              <w:rPr>
                <w:ins w:id="491" w:author="零 [2]" w:date="2025-11-22T17:34:53Z"/>
                <w:rFonts w:hint="default" w:ascii="PingFang SC" w:hAnsi="PingFang SC" w:eastAsia="PingFang SC" w:cs="PingFang SC"/>
                <w:b w:val="0"/>
                <w:bCs w:val="0"/>
                <w:spacing w:val="-3"/>
                <w:sz w:val="18"/>
                <w:szCs w:val="18"/>
                <w:u w:val="none"/>
                <w:vertAlign w:val="baseline"/>
                <w:lang w:val="en-US" w:eastAsia="zh-CN"/>
                <w:rPrChange w:id="492" w:author="零 [2]" w:date="2025-11-22T17:35:50Z">
                  <w:rPr>
                    <w:ins w:id="493"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90" w:author="零 [2]" w:date="2025-11-22T17:35:50Z">
                <w:pPr>
                  <w:keepNext w:val="0"/>
                  <w:keepLines w:val="0"/>
                  <w:widowControl/>
                  <w:suppressLineNumbers w:val="0"/>
                  <w:jc w:val="left"/>
                </w:pPr>
              </w:pPrChange>
            </w:pPr>
            <w:ins w:id="494"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495"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出生时或出生后不久发病，水疱好发于骨突起部位（如膝、踝、手背、足背）。</w:t>
              </w:r>
            </w:ins>
          </w:p>
        </w:tc>
        <w:tc>
          <w:tcPr>
            <w:tcW w:w="1639" w:type="dxa"/>
            <w:vAlign w:val="center"/>
          </w:tcPr>
          <w:p w14:paraId="5CD90FC3">
            <w:pPr>
              <w:keepNext w:val="0"/>
              <w:keepLines w:val="0"/>
              <w:widowControl/>
              <w:suppressLineNumbers w:val="0"/>
              <w:spacing w:before="31" w:beforeAutospacing="1" w:afterAutospacing="1" w:line="176" w:lineRule="auto"/>
              <w:ind w:left="37"/>
              <w:jc w:val="both"/>
              <w:rPr>
                <w:ins w:id="497" w:author="零 [2]" w:date="2025-11-22T17:34:53Z"/>
                <w:rFonts w:hint="default" w:ascii="PingFang SC" w:hAnsi="PingFang SC" w:eastAsia="PingFang SC" w:cs="PingFang SC"/>
                <w:b w:val="0"/>
                <w:bCs w:val="0"/>
                <w:spacing w:val="-3"/>
                <w:sz w:val="18"/>
                <w:szCs w:val="18"/>
                <w:u w:val="none"/>
                <w:vertAlign w:val="baseline"/>
                <w:lang w:val="en-US" w:eastAsia="zh-CN"/>
                <w:rPrChange w:id="498" w:author="零 [2]" w:date="2025-11-22T17:35:50Z">
                  <w:rPr>
                    <w:ins w:id="499"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496" w:author="零 [2]" w:date="2025-11-22T17:35:50Z">
                <w:pPr>
                  <w:keepNext w:val="0"/>
                  <w:keepLines w:val="0"/>
                  <w:widowControl/>
                  <w:suppressLineNumbers w:val="0"/>
                  <w:jc w:val="left"/>
                </w:pPr>
              </w:pPrChange>
            </w:pPr>
            <w:ins w:id="500"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01"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出生时即开始出现水疱，可自发或轻微创伤后出现，多见于反复摩擦部位（如膝、肘、手、足、颈后等）。</w:t>
              </w:r>
            </w:ins>
          </w:p>
        </w:tc>
        <w:tc>
          <w:tcPr>
            <w:tcW w:w="1639" w:type="dxa"/>
            <w:vAlign w:val="center"/>
          </w:tcPr>
          <w:p w14:paraId="27753CD1">
            <w:pPr>
              <w:keepNext w:val="0"/>
              <w:keepLines w:val="0"/>
              <w:widowControl/>
              <w:suppressLineNumbers w:val="0"/>
              <w:spacing w:before="31" w:beforeAutospacing="1" w:afterAutospacing="1" w:line="176" w:lineRule="auto"/>
              <w:ind w:left="37"/>
              <w:jc w:val="both"/>
              <w:rPr>
                <w:ins w:id="503" w:author="零 [2]" w:date="2025-11-22T17:34:53Z"/>
                <w:rFonts w:hint="default" w:ascii="PingFang SC" w:hAnsi="PingFang SC" w:eastAsia="PingFang SC" w:cs="PingFang SC"/>
                <w:b w:val="0"/>
                <w:bCs w:val="0"/>
                <w:spacing w:val="-3"/>
                <w:sz w:val="18"/>
                <w:szCs w:val="18"/>
                <w:u w:val="none"/>
                <w:vertAlign w:val="baseline"/>
                <w:lang w:val="en-US" w:eastAsia="zh-CN"/>
                <w:rPrChange w:id="504" w:author="零 [2]" w:date="2025-11-22T17:35:50Z">
                  <w:rPr>
                    <w:ins w:id="505"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02" w:author="零 [2]" w:date="2025-11-22T17:35:50Z">
                <w:pPr>
                  <w:keepNext w:val="0"/>
                  <w:keepLines w:val="0"/>
                  <w:widowControl/>
                  <w:suppressLineNumbers w:val="0"/>
                  <w:jc w:val="left"/>
                </w:pPr>
              </w:pPrChange>
            </w:pPr>
            <w:ins w:id="506"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07"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水疱较轻，临床表现多样；一些患者病变广泛，其他患者水疱局限于四肢。</w:t>
              </w:r>
            </w:ins>
          </w:p>
        </w:tc>
      </w:tr>
      <w:tr w14:paraId="37EECB6E">
        <w:trPr>
          <w:ins w:id="508" w:author="零 [2]" w:date="2025-11-22T17:34:53Z"/>
        </w:trPr>
        <w:tc>
          <w:tcPr>
            <w:tcW w:w="1638" w:type="dxa"/>
            <w:vAlign w:val="center"/>
          </w:tcPr>
          <w:p w14:paraId="2D1B9519">
            <w:pPr>
              <w:keepNext w:val="0"/>
              <w:keepLines w:val="0"/>
              <w:widowControl/>
              <w:suppressLineNumbers w:val="0"/>
              <w:spacing w:before="31" w:beforeAutospacing="1" w:afterAutospacing="1" w:line="176" w:lineRule="auto"/>
              <w:ind w:left="37"/>
              <w:jc w:val="both"/>
              <w:rPr>
                <w:ins w:id="510" w:author="零 [2]" w:date="2025-11-22T17:34:53Z"/>
                <w:rFonts w:hint="default" w:ascii="PingFang SC" w:hAnsi="PingFang SC" w:eastAsia="PingFang SC" w:cs="PingFang SC"/>
                <w:b w:val="0"/>
                <w:bCs w:val="0"/>
                <w:spacing w:val="-3"/>
                <w:sz w:val="18"/>
                <w:szCs w:val="18"/>
                <w:u w:val="none"/>
                <w:vertAlign w:val="baseline"/>
                <w:lang w:val="en-US" w:eastAsia="zh-CN"/>
                <w:rPrChange w:id="511" w:author="零 [2]" w:date="2025-11-22T17:35:50Z">
                  <w:rPr>
                    <w:ins w:id="512"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09" w:author="零 [2]" w:date="2025-11-22T17:35:50Z">
                <w:pPr>
                  <w:keepNext w:val="0"/>
                  <w:keepLines w:val="0"/>
                  <w:widowControl/>
                  <w:suppressLineNumbers w:val="0"/>
                  <w:jc w:val="left"/>
                </w:pPr>
              </w:pPrChange>
            </w:pPr>
            <w:ins w:id="513"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14"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皮肤表现</w:t>
              </w:r>
            </w:ins>
          </w:p>
        </w:tc>
        <w:tc>
          <w:tcPr>
            <w:tcW w:w="1638" w:type="dxa"/>
            <w:vAlign w:val="center"/>
          </w:tcPr>
          <w:p w14:paraId="70620B8F">
            <w:pPr>
              <w:keepNext w:val="0"/>
              <w:keepLines w:val="0"/>
              <w:widowControl/>
              <w:suppressLineNumbers w:val="0"/>
              <w:spacing w:before="31" w:beforeAutospacing="1" w:afterAutospacing="1" w:line="176" w:lineRule="auto"/>
              <w:ind w:left="37"/>
              <w:jc w:val="both"/>
              <w:rPr>
                <w:ins w:id="516" w:author="零 [2]" w:date="2025-11-22T17:34:53Z"/>
                <w:rFonts w:hint="default" w:ascii="PingFang SC" w:hAnsi="PingFang SC" w:eastAsia="PingFang SC" w:cs="PingFang SC"/>
                <w:b w:val="0"/>
                <w:bCs w:val="0"/>
                <w:spacing w:val="-3"/>
                <w:sz w:val="18"/>
                <w:szCs w:val="18"/>
                <w:u w:val="none"/>
                <w:vertAlign w:val="baseline"/>
                <w:lang w:val="en-US" w:eastAsia="zh-CN"/>
                <w:rPrChange w:id="517" w:author="零 [2]" w:date="2025-11-22T17:35:50Z">
                  <w:rPr>
                    <w:ins w:id="518"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15" w:author="零 [2]" w:date="2025-11-22T17:35:50Z">
                <w:pPr>
                  <w:keepNext w:val="0"/>
                  <w:keepLines w:val="0"/>
                  <w:widowControl/>
                  <w:suppressLineNumbers w:val="0"/>
                  <w:jc w:val="left"/>
                </w:pPr>
              </w:pPrChange>
            </w:pPr>
            <w:ins w:id="51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20"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水疱愈合后留有瘢痕和粟丘疹。</w:t>
              </w:r>
            </w:ins>
          </w:p>
        </w:tc>
        <w:tc>
          <w:tcPr>
            <w:tcW w:w="1639" w:type="dxa"/>
            <w:vAlign w:val="center"/>
          </w:tcPr>
          <w:p w14:paraId="62E69542">
            <w:pPr>
              <w:keepNext w:val="0"/>
              <w:keepLines w:val="0"/>
              <w:widowControl/>
              <w:suppressLineNumbers w:val="0"/>
              <w:spacing w:before="31" w:beforeAutospacing="1" w:afterAutospacing="1" w:line="176" w:lineRule="auto"/>
              <w:ind w:left="37"/>
              <w:jc w:val="both"/>
              <w:rPr>
                <w:ins w:id="522" w:author="零 [2]" w:date="2025-11-22T17:34:53Z"/>
                <w:rFonts w:hint="default" w:ascii="PingFang SC" w:hAnsi="PingFang SC" w:eastAsia="PingFang SC" w:cs="PingFang SC"/>
                <w:b w:val="0"/>
                <w:bCs w:val="0"/>
                <w:spacing w:val="-3"/>
                <w:sz w:val="18"/>
                <w:szCs w:val="18"/>
                <w:u w:val="none"/>
                <w:vertAlign w:val="baseline"/>
                <w:lang w:val="en-US" w:eastAsia="zh-CN"/>
                <w:rPrChange w:id="523" w:author="零 [2]" w:date="2025-11-22T17:35:50Z">
                  <w:rPr>
                    <w:ins w:id="524"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21" w:author="零 [2]" w:date="2025-11-22T17:35:50Z">
                <w:pPr>
                  <w:keepNext w:val="0"/>
                  <w:keepLines w:val="0"/>
                  <w:widowControl/>
                  <w:suppressLineNumbers w:val="0"/>
                  <w:jc w:val="left"/>
                </w:pPr>
              </w:pPrChange>
            </w:pPr>
            <w:ins w:id="525"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26"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水疱愈合后遗留瘢痕和粟丘疹。</w:t>
              </w:r>
            </w:ins>
            <w:ins w:id="527"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28"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核心特征</w:t>
              </w:r>
            </w:ins>
            <w:ins w:id="52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30"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为双手和双足反复出现水疱及瘢痕，导致</w:t>
              </w:r>
            </w:ins>
            <w:ins w:id="531"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32"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假性并指(趾)畸形</w:t>
              </w:r>
            </w:ins>
            <w:ins w:id="533"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34"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（“连指手套状”），并可出现手足挛缩及近端部位挛缩。瘢痕性脱发较常见。</w:t>
              </w:r>
            </w:ins>
          </w:p>
        </w:tc>
        <w:tc>
          <w:tcPr>
            <w:tcW w:w="1639" w:type="dxa"/>
            <w:vAlign w:val="center"/>
          </w:tcPr>
          <w:p w14:paraId="438D988B">
            <w:pPr>
              <w:keepNext w:val="0"/>
              <w:keepLines w:val="0"/>
              <w:widowControl/>
              <w:suppressLineNumbers w:val="0"/>
              <w:spacing w:before="31" w:beforeAutospacing="1" w:afterAutospacing="1" w:line="176" w:lineRule="auto"/>
              <w:ind w:left="37"/>
              <w:jc w:val="both"/>
              <w:rPr>
                <w:ins w:id="536" w:author="零 [2]" w:date="2025-11-22T17:34:53Z"/>
                <w:rFonts w:hint="default" w:ascii="PingFang SC" w:hAnsi="PingFang SC" w:eastAsia="PingFang SC" w:cs="PingFang SC"/>
                <w:b w:val="0"/>
                <w:bCs w:val="0"/>
                <w:spacing w:val="-3"/>
                <w:sz w:val="18"/>
                <w:szCs w:val="18"/>
                <w:u w:val="none"/>
                <w:vertAlign w:val="baseline"/>
                <w:lang w:val="en-US" w:eastAsia="zh-CN"/>
                <w:rPrChange w:id="537" w:author="零 [2]" w:date="2025-11-22T17:35:50Z">
                  <w:rPr>
                    <w:ins w:id="538"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35" w:author="零 [2]" w:date="2025-11-22T17:35:50Z">
                <w:pPr>
                  <w:keepNext w:val="0"/>
                  <w:keepLines w:val="0"/>
                  <w:widowControl/>
                  <w:suppressLineNumbers w:val="0"/>
                  <w:jc w:val="left"/>
                </w:pPr>
              </w:pPrChange>
            </w:pPr>
            <w:ins w:id="53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40"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皮损愈合后</w:t>
              </w:r>
            </w:ins>
            <w:ins w:id="541"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42"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总是</w:t>
              </w:r>
            </w:ins>
            <w:ins w:id="543"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44"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留有瘢痕和粟丘疹。</w:t>
              </w:r>
            </w:ins>
            <w:ins w:id="545"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46" w:author="零 [2]" w:date="2025-11-22T17:35:50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不会导致残毁性畸形</w:t>
              </w:r>
            </w:ins>
            <w:ins w:id="547"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48" w:author="零 [2]" w:date="2025-11-22T17:35:50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w:t>
              </w:r>
            </w:ins>
          </w:p>
        </w:tc>
      </w:tr>
      <w:tr w14:paraId="62F5A50F">
        <w:trPr>
          <w:ins w:id="549" w:author="零 [2]" w:date="2025-11-22T17:34:53Z"/>
        </w:trPr>
        <w:tc>
          <w:tcPr>
            <w:tcW w:w="1638" w:type="dxa"/>
            <w:vAlign w:val="center"/>
          </w:tcPr>
          <w:p w14:paraId="042CB2C1">
            <w:pPr>
              <w:keepNext w:val="0"/>
              <w:keepLines w:val="0"/>
              <w:widowControl/>
              <w:suppressLineNumbers w:val="0"/>
              <w:spacing w:before="31" w:beforeAutospacing="1" w:afterAutospacing="1" w:line="176" w:lineRule="auto"/>
              <w:ind w:left="37"/>
              <w:jc w:val="both"/>
              <w:rPr>
                <w:ins w:id="551" w:author="零 [2]" w:date="2025-11-22T17:34:53Z"/>
                <w:rFonts w:hint="default" w:ascii="PingFang SC" w:hAnsi="PingFang SC" w:eastAsia="PingFang SC" w:cs="PingFang SC"/>
                <w:b w:val="0"/>
                <w:bCs w:val="0"/>
                <w:spacing w:val="-3"/>
                <w:sz w:val="18"/>
                <w:szCs w:val="18"/>
                <w:u w:val="none"/>
                <w:vertAlign w:val="baseline"/>
                <w:lang w:val="en-US" w:eastAsia="zh-CN"/>
                <w:rPrChange w:id="552" w:author="零 [2]" w:date="2025-11-22T17:36:03Z">
                  <w:rPr>
                    <w:ins w:id="553"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50" w:author="零 [2]" w:date="2025-11-22T17:35:50Z">
                <w:pPr>
                  <w:keepNext w:val="0"/>
                  <w:keepLines w:val="0"/>
                  <w:widowControl/>
                  <w:suppressLineNumbers w:val="0"/>
                  <w:jc w:val="left"/>
                </w:pPr>
              </w:pPrChange>
            </w:pPr>
            <w:ins w:id="554"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55"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黏膜与器官受累</w:t>
              </w:r>
            </w:ins>
          </w:p>
        </w:tc>
        <w:tc>
          <w:tcPr>
            <w:tcW w:w="1638" w:type="dxa"/>
            <w:vAlign w:val="center"/>
          </w:tcPr>
          <w:p w14:paraId="284D1AD4">
            <w:pPr>
              <w:keepNext w:val="0"/>
              <w:keepLines w:val="0"/>
              <w:widowControl/>
              <w:suppressLineNumbers w:val="0"/>
              <w:spacing w:before="31" w:beforeAutospacing="1" w:afterAutospacing="1" w:line="176" w:lineRule="auto"/>
              <w:ind w:left="37"/>
              <w:jc w:val="both"/>
              <w:rPr>
                <w:ins w:id="557" w:author="零 [2]" w:date="2025-11-22T17:34:53Z"/>
                <w:rFonts w:hint="default" w:ascii="PingFang SC" w:hAnsi="PingFang SC" w:eastAsia="PingFang SC" w:cs="PingFang SC"/>
                <w:b w:val="0"/>
                <w:bCs w:val="0"/>
                <w:spacing w:val="-3"/>
                <w:sz w:val="18"/>
                <w:szCs w:val="18"/>
                <w:u w:val="none"/>
                <w:vertAlign w:val="baseline"/>
                <w:lang w:val="en-US" w:eastAsia="zh-CN"/>
                <w:rPrChange w:id="558" w:author="零 [2]" w:date="2025-11-22T17:36:03Z">
                  <w:rPr>
                    <w:ins w:id="559"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56" w:author="零 [2]" w:date="2025-11-22T17:35:50Z">
                <w:pPr>
                  <w:keepNext w:val="0"/>
                  <w:keepLines w:val="0"/>
                  <w:widowControl/>
                  <w:suppressLineNumbers w:val="0"/>
                  <w:jc w:val="left"/>
                </w:pPr>
              </w:pPrChange>
            </w:pPr>
            <w:ins w:id="560"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61"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黏膜受累罕见。</w:t>
              </w:r>
            </w:ins>
          </w:p>
        </w:tc>
        <w:tc>
          <w:tcPr>
            <w:tcW w:w="1639" w:type="dxa"/>
            <w:vAlign w:val="center"/>
          </w:tcPr>
          <w:p w14:paraId="67F70639">
            <w:pPr>
              <w:keepNext w:val="0"/>
              <w:keepLines w:val="0"/>
              <w:widowControl/>
              <w:suppressLineNumbers w:val="0"/>
              <w:spacing w:before="31" w:beforeAutospacing="1" w:afterAutospacing="1" w:line="176" w:lineRule="auto"/>
              <w:ind w:left="37"/>
              <w:jc w:val="both"/>
              <w:rPr>
                <w:ins w:id="563" w:author="零 [2]" w:date="2025-11-22T17:34:53Z"/>
                <w:rFonts w:hint="default" w:ascii="PingFang SC" w:hAnsi="PingFang SC" w:eastAsia="PingFang SC" w:cs="PingFang SC"/>
                <w:b w:val="0"/>
                <w:bCs w:val="0"/>
                <w:spacing w:val="-3"/>
                <w:sz w:val="18"/>
                <w:szCs w:val="18"/>
                <w:u w:val="none"/>
                <w:vertAlign w:val="baseline"/>
                <w:lang w:val="en-US" w:eastAsia="zh-CN"/>
                <w:rPrChange w:id="564" w:author="零 [2]" w:date="2025-11-22T17:36:03Z">
                  <w:rPr>
                    <w:ins w:id="565"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62" w:author="零 [2]" w:date="2025-11-22T17:35:50Z">
                <w:pPr>
                  <w:keepNext w:val="0"/>
                  <w:keepLines w:val="0"/>
                  <w:widowControl/>
                  <w:suppressLineNumbers w:val="0"/>
                  <w:jc w:val="left"/>
                </w:pPr>
              </w:pPrChange>
            </w:pPr>
            <w:ins w:id="56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67"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黏膜常受累</w:t>
              </w:r>
            </w:ins>
            <w:ins w:id="568"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69"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（口腔、食管、肛门、眼部），可形成糜烂。可导致严重龋齿、食管狭窄、营养缺乏。</w:t>
              </w:r>
            </w:ins>
          </w:p>
        </w:tc>
        <w:tc>
          <w:tcPr>
            <w:tcW w:w="1639" w:type="dxa"/>
            <w:vAlign w:val="center"/>
          </w:tcPr>
          <w:p w14:paraId="7F270701">
            <w:pPr>
              <w:keepNext w:val="0"/>
              <w:keepLines w:val="0"/>
              <w:widowControl/>
              <w:suppressLineNumbers w:val="0"/>
              <w:spacing w:before="31" w:beforeAutospacing="1" w:afterAutospacing="1" w:line="176" w:lineRule="auto"/>
              <w:ind w:left="37"/>
              <w:jc w:val="both"/>
              <w:rPr>
                <w:ins w:id="571" w:author="零 [2]" w:date="2025-11-22T17:34:53Z"/>
                <w:rFonts w:hint="default" w:ascii="PingFang SC" w:hAnsi="PingFang SC" w:eastAsia="PingFang SC" w:cs="PingFang SC"/>
                <w:b w:val="0"/>
                <w:bCs w:val="0"/>
                <w:spacing w:val="-3"/>
                <w:sz w:val="18"/>
                <w:szCs w:val="18"/>
                <w:u w:val="none"/>
                <w:vertAlign w:val="baseline"/>
                <w:lang w:val="en-US" w:eastAsia="zh-CN"/>
                <w:rPrChange w:id="572" w:author="零 [2]" w:date="2025-11-22T17:36:03Z">
                  <w:rPr>
                    <w:ins w:id="573"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70" w:author="零 [2]" w:date="2025-11-22T17:35:50Z">
                <w:pPr>
                  <w:keepNext w:val="0"/>
                  <w:keepLines w:val="0"/>
                  <w:widowControl/>
                  <w:suppressLineNumbers w:val="0"/>
                  <w:jc w:val="left"/>
                </w:pPr>
              </w:pPrChange>
            </w:pPr>
            <w:ins w:id="574"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75"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口腔、牙齿、指(趾)甲和毛发的表现类似于重度型RDEB，但</w:t>
              </w:r>
            </w:ins>
            <w:ins w:id="57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77"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受累范围较小</w:t>
              </w:r>
            </w:ins>
            <w:ins w:id="578"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79"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w:t>
              </w:r>
            </w:ins>
          </w:p>
        </w:tc>
      </w:tr>
      <w:tr w14:paraId="543AB78E">
        <w:trPr>
          <w:ins w:id="580" w:author="零 [2]" w:date="2025-11-22T17:34:53Z"/>
        </w:trPr>
        <w:tc>
          <w:tcPr>
            <w:tcW w:w="1638" w:type="dxa"/>
            <w:vAlign w:val="center"/>
          </w:tcPr>
          <w:p w14:paraId="0C281DBC">
            <w:pPr>
              <w:keepNext w:val="0"/>
              <w:keepLines w:val="0"/>
              <w:widowControl/>
              <w:suppressLineNumbers w:val="0"/>
              <w:spacing w:before="31" w:beforeAutospacing="1" w:afterAutospacing="1" w:line="176" w:lineRule="auto"/>
              <w:ind w:left="37"/>
              <w:jc w:val="both"/>
              <w:rPr>
                <w:ins w:id="582" w:author="零 [2]" w:date="2025-11-22T17:34:53Z"/>
                <w:rFonts w:hint="default" w:ascii="PingFang SC" w:hAnsi="PingFang SC" w:eastAsia="PingFang SC" w:cs="PingFang SC"/>
                <w:b w:val="0"/>
                <w:bCs w:val="0"/>
                <w:spacing w:val="-3"/>
                <w:sz w:val="18"/>
                <w:szCs w:val="18"/>
                <w:u w:val="none"/>
                <w:vertAlign w:val="baseline"/>
                <w:lang w:val="en-US" w:eastAsia="zh-CN"/>
                <w:rPrChange w:id="583" w:author="零 [2]" w:date="2025-11-22T17:36:03Z">
                  <w:rPr>
                    <w:ins w:id="584"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81" w:author="零 [2]" w:date="2025-11-22T17:36:03Z">
                <w:pPr>
                  <w:keepNext w:val="0"/>
                  <w:keepLines w:val="0"/>
                  <w:widowControl/>
                  <w:suppressLineNumbers w:val="0"/>
                  <w:jc w:val="left"/>
                </w:pPr>
              </w:pPrChange>
            </w:pPr>
            <w:ins w:id="585"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586"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牙齿表现</w:t>
              </w:r>
            </w:ins>
          </w:p>
        </w:tc>
        <w:tc>
          <w:tcPr>
            <w:tcW w:w="1638" w:type="dxa"/>
            <w:vAlign w:val="center"/>
          </w:tcPr>
          <w:p w14:paraId="56F19772">
            <w:pPr>
              <w:keepNext w:val="0"/>
              <w:keepLines w:val="0"/>
              <w:widowControl/>
              <w:suppressLineNumbers w:val="0"/>
              <w:spacing w:before="31" w:beforeAutospacing="1" w:afterAutospacing="1" w:line="176" w:lineRule="auto"/>
              <w:ind w:left="37"/>
              <w:jc w:val="both"/>
              <w:rPr>
                <w:ins w:id="588" w:author="零 [2]" w:date="2025-11-22T17:34:53Z"/>
                <w:rFonts w:hint="default" w:ascii="PingFang SC" w:hAnsi="PingFang SC" w:eastAsia="PingFang SC" w:cs="PingFang SC"/>
                <w:b w:val="0"/>
                <w:bCs w:val="0"/>
                <w:spacing w:val="-3"/>
                <w:sz w:val="18"/>
                <w:szCs w:val="18"/>
                <w:u w:val="none"/>
                <w:vertAlign w:val="baseline"/>
                <w:lang w:val="en-US" w:eastAsia="zh-CN"/>
                <w:rPrChange w:id="589" w:author="零 [2]" w:date="2025-11-22T17:36:03Z">
                  <w:rPr>
                    <w:ins w:id="590"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87" w:author="零 [2]" w:date="2025-11-22T17:36:03Z">
                <w:pPr>
                  <w:keepNext w:val="0"/>
                  <w:keepLines w:val="0"/>
                  <w:widowControl/>
                  <w:suppressLineNumbers w:val="0"/>
                  <w:jc w:val="left"/>
                </w:pPr>
              </w:pPrChange>
            </w:pPr>
            <w:ins w:id="591"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92"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牙齿正常。</w:t>
              </w:r>
            </w:ins>
          </w:p>
        </w:tc>
        <w:tc>
          <w:tcPr>
            <w:tcW w:w="1639" w:type="dxa"/>
            <w:vAlign w:val="center"/>
          </w:tcPr>
          <w:p w14:paraId="1DCEDCBD">
            <w:pPr>
              <w:keepNext w:val="0"/>
              <w:keepLines w:val="0"/>
              <w:widowControl/>
              <w:suppressLineNumbers w:val="0"/>
              <w:spacing w:before="31" w:beforeAutospacing="1" w:afterAutospacing="1" w:line="176" w:lineRule="auto"/>
              <w:ind w:left="37"/>
              <w:jc w:val="both"/>
              <w:rPr>
                <w:ins w:id="594" w:author="零 [2]" w:date="2025-11-22T17:34:53Z"/>
                <w:rFonts w:hint="default" w:ascii="PingFang SC" w:hAnsi="PingFang SC" w:eastAsia="PingFang SC" w:cs="PingFang SC"/>
                <w:b w:val="0"/>
                <w:bCs w:val="0"/>
                <w:spacing w:val="-3"/>
                <w:sz w:val="18"/>
                <w:szCs w:val="18"/>
                <w:u w:val="none"/>
                <w:vertAlign w:val="baseline"/>
                <w:lang w:val="en-US" w:eastAsia="zh-CN"/>
                <w:rPrChange w:id="595" w:author="零 [2]" w:date="2025-11-22T17:36:03Z">
                  <w:rPr>
                    <w:ins w:id="596"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93" w:author="零 [2]" w:date="2025-11-22T17:36:03Z">
                <w:pPr>
                  <w:keepNext w:val="0"/>
                  <w:keepLines w:val="0"/>
                  <w:widowControl/>
                  <w:suppressLineNumbers w:val="0"/>
                  <w:jc w:val="left"/>
                </w:pPr>
              </w:pPrChange>
            </w:pPr>
            <w:ins w:id="597"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598"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牙营养不良、严重龋齿。</w:t>
              </w:r>
            </w:ins>
          </w:p>
        </w:tc>
        <w:tc>
          <w:tcPr>
            <w:tcW w:w="1639" w:type="dxa"/>
            <w:vAlign w:val="center"/>
          </w:tcPr>
          <w:p w14:paraId="4E4DAA09">
            <w:pPr>
              <w:keepNext w:val="0"/>
              <w:keepLines w:val="0"/>
              <w:widowControl/>
              <w:suppressLineNumbers w:val="0"/>
              <w:spacing w:before="31" w:beforeAutospacing="1" w:afterAutospacing="1" w:line="176" w:lineRule="auto"/>
              <w:ind w:left="37"/>
              <w:jc w:val="both"/>
              <w:rPr>
                <w:ins w:id="600" w:author="零 [2]" w:date="2025-11-22T17:34:53Z"/>
                <w:rFonts w:hint="default" w:ascii="PingFang SC" w:hAnsi="PingFang SC" w:eastAsia="PingFang SC" w:cs="PingFang SC"/>
                <w:b w:val="0"/>
                <w:bCs w:val="0"/>
                <w:spacing w:val="-3"/>
                <w:sz w:val="18"/>
                <w:szCs w:val="18"/>
                <w:u w:val="none"/>
                <w:vertAlign w:val="baseline"/>
                <w:lang w:val="en-US" w:eastAsia="zh-CN"/>
                <w:rPrChange w:id="601" w:author="零 [2]" w:date="2025-11-22T17:36:03Z">
                  <w:rPr>
                    <w:ins w:id="602"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599" w:author="零 [2]" w:date="2025-11-22T17:36:03Z">
                <w:pPr>
                  <w:keepNext w:val="0"/>
                  <w:keepLines w:val="0"/>
                  <w:widowControl/>
                  <w:suppressLineNumbers w:val="0"/>
                  <w:jc w:val="left"/>
                </w:pPr>
              </w:pPrChange>
            </w:pPr>
            <w:ins w:id="603"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04"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类似于重度型RDEB。</w:t>
              </w:r>
            </w:ins>
          </w:p>
        </w:tc>
      </w:tr>
      <w:tr w14:paraId="6EEA0BF7">
        <w:trPr>
          <w:ins w:id="605" w:author="零 [2]" w:date="2025-11-22T17:34:53Z"/>
        </w:trPr>
        <w:tc>
          <w:tcPr>
            <w:tcW w:w="1638" w:type="dxa"/>
            <w:vAlign w:val="center"/>
          </w:tcPr>
          <w:p w14:paraId="72948901">
            <w:pPr>
              <w:keepNext w:val="0"/>
              <w:keepLines w:val="0"/>
              <w:widowControl/>
              <w:suppressLineNumbers w:val="0"/>
              <w:spacing w:before="31" w:beforeAutospacing="1" w:afterAutospacing="1" w:line="176" w:lineRule="auto"/>
              <w:ind w:left="37"/>
              <w:jc w:val="both"/>
              <w:rPr>
                <w:ins w:id="607" w:author="零 [2]" w:date="2025-11-22T17:34:53Z"/>
                <w:rFonts w:hint="default" w:ascii="PingFang SC" w:hAnsi="PingFang SC" w:eastAsia="PingFang SC" w:cs="PingFang SC"/>
                <w:b w:val="0"/>
                <w:bCs w:val="0"/>
                <w:spacing w:val="-3"/>
                <w:sz w:val="18"/>
                <w:szCs w:val="18"/>
                <w:u w:val="none"/>
                <w:vertAlign w:val="baseline"/>
                <w:lang w:val="en-US" w:eastAsia="zh-CN"/>
                <w:rPrChange w:id="608" w:author="零 [2]" w:date="2025-11-22T17:36:03Z">
                  <w:rPr>
                    <w:ins w:id="609"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06" w:author="零 [2]" w:date="2025-11-22T17:36:03Z">
                <w:pPr>
                  <w:keepNext w:val="0"/>
                  <w:keepLines w:val="0"/>
                  <w:widowControl/>
                  <w:suppressLineNumbers w:val="0"/>
                  <w:jc w:val="left"/>
                </w:pPr>
              </w:pPrChange>
            </w:pPr>
            <w:ins w:id="610"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11"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甲部表现</w:t>
              </w:r>
            </w:ins>
          </w:p>
        </w:tc>
        <w:tc>
          <w:tcPr>
            <w:tcW w:w="1638" w:type="dxa"/>
            <w:vAlign w:val="center"/>
          </w:tcPr>
          <w:p w14:paraId="0DC547A2">
            <w:pPr>
              <w:keepNext w:val="0"/>
              <w:keepLines w:val="0"/>
              <w:widowControl/>
              <w:suppressLineNumbers w:val="0"/>
              <w:spacing w:before="31" w:beforeAutospacing="1" w:afterAutospacing="1" w:line="176" w:lineRule="auto"/>
              <w:ind w:left="37"/>
              <w:jc w:val="both"/>
              <w:rPr>
                <w:ins w:id="613" w:author="零 [2]" w:date="2025-11-22T17:34:53Z"/>
                <w:rFonts w:hint="default" w:ascii="PingFang SC" w:hAnsi="PingFang SC" w:eastAsia="PingFang SC" w:cs="PingFang SC"/>
                <w:b w:val="0"/>
                <w:bCs w:val="0"/>
                <w:spacing w:val="-3"/>
                <w:sz w:val="18"/>
                <w:szCs w:val="18"/>
                <w:u w:val="none"/>
                <w:vertAlign w:val="baseline"/>
                <w:lang w:val="en-US" w:eastAsia="zh-CN"/>
                <w:rPrChange w:id="614" w:author="零 [2]" w:date="2025-11-22T17:36:03Z">
                  <w:rPr>
                    <w:ins w:id="615"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12" w:author="零 [2]" w:date="2025-11-22T17:36:03Z">
                <w:pPr>
                  <w:keepNext w:val="0"/>
                  <w:keepLines w:val="0"/>
                  <w:widowControl/>
                  <w:suppressLineNumbers w:val="0"/>
                  <w:jc w:val="left"/>
                </w:pPr>
              </w:pPrChange>
            </w:pPr>
            <w:ins w:id="616"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17"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信息缺失（但轻型DDEB可能只有趾甲营养不良）。</w:t>
              </w:r>
            </w:ins>
          </w:p>
        </w:tc>
        <w:tc>
          <w:tcPr>
            <w:tcW w:w="1639" w:type="dxa"/>
            <w:vAlign w:val="center"/>
          </w:tcPr>
          <w:p w14:paraId="5ADC30A8">
            <w:pPr>
              <w:keepNext w:val="0"/>
              <w:keepLines w:val="0"/>
              <w:widowControl/>
              <w:suppressLineNumbers w:val="0"/>
              <w:spacing w:before="31" w:beforeAutospacing="1" w:afterAutospacing="1" w:line="176" w:lineRule="auto"/>
              <w:ind w:left="37"/>
              <w:jc w:val="both"/>
              <w:rPr>
                <w:ins w:id="619" w:author="零 [2]" w:date="2025-11-22T17:34:53Z"/>
                <w:rFonts w:hint="default" w:ascii="PingFang SC" w:hAnsi="PingFang SC" w:eastAsia="PingFang SC" w:cs="PingFang SC"/>
                <w:b w:val="0"/>
                <w:bCs w:val="0"/>
                <w:spacing w:val="-3"/>
                <w:sz w:val="18"/>
                <w:szCs w:val="18"/>
                <w:u w:val="none"/>
                <w:vertAlign w:val="baseline"/>
                <w:lang w:val="en-US" w:eastAsia="zh-CN"/>
                <w:rPrChange w:id="620" w:author="零 [2]" w:date="2025-11-22T17:36:03Z">
                  <w:rPr>
                    <w:ins w:id="621"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18" w:author="零 [2]" w:date="2025-11-22T17:36:03Z">
                <w:pPr>
                  <w:keepNext w:val="0"/>
                  <w:keepLines w:val="0"/>
                  <w:widowControl/>
                  <w:suppressLineNumbers w:val="0"/>
                  <w:jc w:val="left"/>
                </w:pPr>
              </w:pPrChange>
            </w:pPr>
            <w:ins w:id="622"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23"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甲改变。</w:t>
              </w:r>
            </w:ins>
          </w:p>
        </w:tc>
        <w:tc>
          <w:tcPr>
            <w:tcW w:w="1639" w:type="dxa"/>
            <w:vAlign w:val="center"/>
          </w:tcPr>
          <w:p w14:paraId="7CA2EDF7">
            <w:pPr>
              <w:keepNext w:val="0"/>
              <w:keepLines w:val="0"/>
              <w:widowControl/>
              <w:suppressLineNumbers w:val="0"/>
              <w:spacing w:before="31" w:beforeAutospacing="1" w:afterAutospacing="1" w:line="176" w:lineRule="auto"/>
              <w:ind w:left="37"/>
              <w:jc w:val="both"/>
              <w:rPr>
                <w:ins w:id="625" w:author="零 [2]" w:date="2025-11-22T17:34:53Z"/>
                <w:rFonts w:hint="default" w:ascii="PingFang SC" w:hAnsi="PingFang SC" w:eastAsia="PingFang SC" w:cs="PingFang SC"/>
                <w:b w:val="0"/>
                <w:bCs w:val="0"/>
                <w:spacing w:val="-3"/>
                <w:sz w:val="18"/>
                <w:szCs w:val="18"/>
                <w:u w:val="none"/>
                <w:vertAlign w:val="baseline"/>
                <w:lang w:val="en-US" w:eastAsia="zh-CN"/>
                <w:rPrChange w:id="626" w:author="零 [2]" w:date="2025-11-22T17:36:03Z">
                  <w:rPr>
                    <w:ins w:id="627"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24" w:author="零 [2]" w:date="2025-11-22T17:36:03Z">
                <w:pPr>
                  <w:keepNext w:val="0"/>
                  <w:keepLines w:val="0"/>
                  <w:widowControl/>
                  <w:suppressLineNumbers w:val="0"/>
                  <w:jc w:val="left"/>
                </w:pPr>
              </w:pPrChange>
            </w:pPr>
            <w:ins w:id="628"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29"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类似于重度型RDEB。</w:t>
              </w:r>
            </w:ins>
          </w:p>
        </w:tc>
      </w:tr>
      <w:tr w14:paraId="064306D5">
        <w:trPr>
          <w:ins w:id="630" w:author="零 [2]" w:date="2025-11-22T17:34:53Z"/>
        </w:trPr>
        <w:tc>
          <w:tcPr>
            <w:tcW w:w="1638" w:type="dxa"/>
            <w:vAlign w:val="center"/>
          </w:tcPr>
          <w:p w14:paraId="1EED7B54">
            <w:pPr>
              <w:keepNext w:val="0"/>
              <w:keepLines w:val="0"/>
              <w:widowControl/>
              <w:suppressLineNumbers w:val="0"/>
              <w:spacing w:before="31" w:beforeAutospacing="1" w:afterAutospacing="1" w:line="176" w:lineRule="auto"/>
              <w:ind w:left="37"/>
              <w:jc w:val="both"/>
              <w:rPr>
                <w:ins w:id="632" w:author="零 [2]" w:date="2025-11-22T17:34:53Z"/>
                <w:rFonts w:hint="default" w:ascii="PingFang SC" w:hAnsi="PingFang SC" w:eastAsia="PingFang SC" w:cs="PingFang SC"/>
                <w:b w:val="0"/>
                <w:bCs w:val="0"/>
                <w:spacing w:val="-3"/>
                <w:sz w:val="18"/>
                <w:szCs w:val="18"/>
                <w:u w:val="none"/>
                <w:vertAlign w:val="baseline"/>
                <w:lang w:val="en-US" w:eastAsia="zh-CN"/>
                <w:rPrChange w:id="633" w:author="零 [2]" w:date="2025-11-22T17:36:03Z">
                  <w:rPr>
                    <w:ins w:id="634"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31" w:author="零 [2]" w:date="2025-11-22T17:36:03Z">
                <w:pPr>
                  <w:keepNext w:val="0"/>
                  <w:keepLines w:val="0"/>
                  <w:widowControl/>
                  <w:suppressLineNumbers w:val="0"/>
                  <w:jc w:val="left"/>
                </w:pPr>
              </w:pPrChange>
            </w:pPr>
            <w:ins w:id="635"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36"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其他共同特征</w:t>
              </w:r>
            </w:ins>
          </w:p>
        </w:tc>
        <w:tc>
          <w:tcPr>
            <w:tcW w:w="1638" w:type="dxa"/>
            <w:vAlign w:val="center"/>
          </w:tcPr>
          <w:p w14:paraId="21C1C859">
            <w:pPr>
              <w:keepNext w:val="0"/>
              <w:keepLines w:val="0"/>
              <w:widowControl/>
              <w:suppressLineNumbers w:val="0"/>
              <w:spacing w:before="31" w:beforeAutospacing="1" w:afterAutospacing="1" w:line="176" w:lineRule="auto"/>
              <w:ind w:left="37"/>
              <w:jc w:val="both"/>
              <w:rPr>
                <w:ins w:id="638" w:author="零 [2]" w:date="2025-11-22T17:34:53Z"/>
                <w:rFonts w:hint="default" w:ascii="PingFang SC" w:hAnsi="PingFang SC" w:eastAsia="PingFang SC" w:cs="PingFang SC"/>
                <w:b w:val="0"/>
                <w:bCs w:val="0"/>
                <w:spacing w:val="-3"/>
                <w:sz w:val="18"/>
                <w:szCs w:val="18"/>
                <w:u w:val="none"/>
                <w:vertAlign w:val="baseline"/>
                <w:lang w:val="en-US" w:eastAsia="zh-CN"/>
                <w:rPrChange w:id="639" w:author="零 [2]" w:date="2025-11-22T17:36:03Z">
                  <w:rPr>
                    <w:ins w:id="640"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37" w:author="零 [2]" w:date="2025-11-22T17:36:03Z">
                <w:pPr>
                  <w:keepNext w:val="0"/>
                  <w:keepLines w:val="0"/>
                  <w:widowControl/>
                  <w:suppressLineNumbers w:val="0"/>
                  <w:jc w:val="left"/>
                </w:pPr>
              </w:pPrChange>
            </w:pPr>
            <w:ins w:id="641"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42"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瘙痒、皮肤疼痛、伤口愈合异常、黏膜水疱是DEB的共同特征。</w:t>
              </w:r>
            </w:ins>
          </w:p>
        </w:tc>
        <w:tc>
          <w:tcPr>
            <w:tcW w:w="1639" w:type="dxa"/>
            <w:vAlign w:val="center"/>
          </w:tcPr>
          <w:p w14:paraId="03603E14">
            <w:pPr>
              <w:widowControl w:val="0"/>
              <w:spacing w:before="31" w:beforeAutospacing="1" w:afterAutospacing="1" w:line="176" w:lineRule="auto"/>
              <w:ind w:left="37"/>
              <w:jc w:val="both"/>
              <w:rPr>
                <w:ins w:id="644" w:author="零 [2]" w:date="2025-11-22T17:34:53Z"/>
                <w:rFonts w:hint="default" w:ascii="PingFang SC" w:hAnsi="PingFang SC" w:eastAsia="PingFang SC" w:cs="PingFang SC"/>
                <w:b w:val="0"/>
                <w:bCs w:val="0"/>
                <w:spacing w:val="-3"/>
                <w:sz w:val="18"/>
                <w:szCs w:val="18"/>
                <w:u w:val="none"/>
                <w:vertAlign w:val="baseline"/>
                <w:lang w:val="en-US" w:eastAsia="zh-CN"/>
                <w:rPrChange w:id="645" w:author="零 [2]" w:date="2025-11-22T17:36:03Z">
                  <w:rPr>
                    <w:ins w:id="646"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43" w:author="零 [2]" w:date="2025-11-22T17:36:03Z">
                <w:pPr/>
              </w:pPrChange>
            </w:pPr>
          </w:p>
        </w:tc>
        <w:tc>
          <w:tcPr>
            <w:tcW w:w="1639" w:type="dxa"/>
            <w:vAlign w:val="center"/>
          </w:tcPr>
          <w:p w14:paraId="69F91DDA">
            <w:pPr>
              <w:widowControl w:val="0"/>
              <w:spacing w:before="31" w:beforeAutospacing="1" w:afterAutospacing="1" w:line="176" w:lineRule="auto"/>
              <w:ind w:left="37"/>
              <w:jc w:val="both"/>
              <w:rPr>
                <w:ins w:id="648" w:author="零 [2]" w:date="2025-11-22T17:34:53Z"/>
                <w:rFonts w:hint="default" w:ascii="PingFang SC" w:hAnsi="PingFang SC" w:eastAsia="PingFang SC" w:cs="PingFang SC"/>
                <w:b w:val="0"/>
                <w:bCs w:val="0"/>
                <w:spacing w:val="-3"/>
                <w:sz w:val="18"/>
                <w:szCs w:val="18"/>
                <w:u w:val="none"/>
                <w:vertAlign w:val="baseline"/>
                <w:lang w:val="en-US" w:eastAsia="zh-CN"/>
                <w:rPrChange w:id="649" w:author="零 [2]" w:date="2025-11-22T17:36:03Z">
                  <w:rPr>
                    <w:ins w:id="650" w:author="零 [2]" w:date="2025-11-22T17:34:53Z"/>
                    <w:rFonts w:hint="eastAsia" w:ascii="PingFang SC Semibold" w:hAnsi="PingFang SC Semibold" w:eastAsia="PingFang SC Semibold" w:cs="PingFang SC Semibold"/>
                    <w:b/>
                    <w:bCs/>
                    <w:spacing w:val="-1"/>
                    <w:sz w:val="21"/>
                    <w:szCs w:val="21"/>
                    <w:vertAlign w:val="baseline"/>
                    <w:lang w:val="en-US" w:eastAsia="zh-CN"/>
                  </w:rPr>
                </w:rPrChange>
              </w:rPr>
              <w:pPrChange w:id="647" w:author="零 [2]" w:date="2025-11-22T17:36:03Z">
                <w:pPr/>
              </w:pPrChange>
            </w:pPr>
          </w:p>
        </w:tc>
      </w:tr>
      <w:tr w14:paraId="5168A390">
        <w:trPr>
          <w:ins w:id="651" w:author="零 [2]" w:date="2025-11-22T17:34:54Z"/>
        </w:trPr>
        <w:tc>
          <w:tcPr>
            <w:tcW w:w="1638" w:type="dxa"/>
            <w:vAlign w:val="center"/>
          </w:tcPr>
          <w:p w14:paraId="2FBBC183">
            <w:pPr>
              <w:keepNext w:val="0"/>
              <w:keepLines w:val="0"/>
              <w:widowControl/>
              <w:suppressLineNumbers w:val="0"/>
              <w:spacing w:before="31" w:beforeAutospacing="1" w:afterAutospacing="1" w:line="176" w:lineRule="auto"/>
              <w:ind w:left="37"/>
              <w:jc w:val="both"/>
              <w:rPr>
                <w:ins w:id="653" w:author="零 [2]" w:date="2025-11-22T17:34:54Z"/>
                <w:rFonts w:hint="default" w:ascii="PingFang SC" w:hAnsi="PingFang SC" w:eastAsia="PingFang SC" w:cs="PingFang SC"/>
                <w:b w:val="0"/>
                <w:bCs w:val="0"/>
                <w:spacing w:val="-3"/>
                <w:sz w:val="18"/>
                <w:szCs w:val="18"/>
                <w:u w:val="none"/>
                <w:vertAlign w:val="baseline"/>
                <w:lang w:val="en-US" w:eastAsia="zh-CN"/>
                <w:rPrChange w:id="654" w:author="零 [2]" w:date="2025-11-22T17:36:03Z">
                  <w:rPr>
                    <w:ins w:id="655" w:author="零 [2]" w:date="2025-11-22T17:34:54Z"/>
                    <w:rFonts w:hint="eastAsia" w:ascii="PingFang SC Semibold" w:hAnsi="PingFang SC Semibold" w:eastAsia="PingFang SC Semibold" w:cs="PingFang SC Semibold"/>
                    <w:b/>
                    <w:bCs/>
                    <w:spacing w:val="-1"/>
                    <w:sz w:val="21"/>
                    <w:szCs w:val="21"/>
                    <w:vertAlign w:val="baseline"/>
                    <w:lang w:val="en-US" w:eastAsia="zh-CN"/>
                  </w:rPr>
                </w:rPrChange>
              </w:rPr>
              <w:pPrChange w:id="652" w:author="零 [2]" w:date="2025-11-22T17:36:03Z">
                <w:pPr>
                  <w:keepNext w:val="0"/>
                  <w:keepLines w:val="0"/>
                  <w:widowControl/>
                  <w:suppressLineNumbers w:val="0"/>
                  <w:jc w:val="left"/>
                </w:pPr>
              </w:pPrChange>
            </w:pPr>
            <w:ins w:id="65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57"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疼痛与瘙痒</w:t>
              </w:r>
            </w:ins>
          </w:p>
        </w:tc>
        <w:tc>
          <w:tcPr>
            <w:tcW w:w="1638" w:type="dxa"/>
            <w:vAlign w:val="center"/>
          </w:tcPr>
          <w:p w14:paraId="5E0BB302">
            <w:pPr>
              <w:keepNext w:val="0"/>
              <w:keepLines w:val="0"/>
              <w:widowControl/>
              <w:suppressLineNumbers w:val="0"/>
              <w:spacing w:before="31" w:beforeAutospacing="1" w:afterAutospacing="1" w:line="176" w:lineRule="auto"/>
              <w:ind w:left="37"/>
              <w:jc w:val="both"/>
              <w:rPr>
                <w:ins w:id="659" w:author="零 [2]" w:date="2025-11-22T17:34:54Z"/>
                <w:rFonts w:hint="default" w:ascii="PingFang SC" w:hAnsi="PingFang SC" w:eastAsia="PingFang SC" w:cs="PingFang SC"/>
                <w:b w:val="0"/>
                <w:bCs w:val="0"/>
                <w:spacing w:val="-3"/>
                <w:sz w:val="18"/>
                <w:szCs w:val="18"/>
                <w:u w:val="none"/>
                <w:vertAlign w:val="baseline"/>
                <w:lang w:val="en-US" w:eastAsia="zh-CN"/>
                <w:rPrChange w:id="660" w:author="零 [2]" w:date="2025-11-22T17:36:03Z">
                  <w:rPr>
                    <w:ins w:id="661" w:author="零 [2]" w:date="2025-11-22T17:34:54Z"/>
                    <w:rFonts w:hint="eastAsia" w:ascii="PingFang SC Semibold" w:hAnsi="PingFang SC Semibold" w:eastAsia="PingFang SC Semibold" w:cs="PingFang SC Semibold"/>
                    <w:b/>
                    <w:bCs/>
                    <w:spacing w:val="-1"/>
                    <w:sz w:val="21"/>
                    <w:szCs w:val="21"/>
                    <w:vertAlign w:val="baseline"/>
                    <w:lang w:val="en-US" w:eastAsia="zh-CN"/>
                  </w:rPr>
                </w:rPrChange>
              </w:rPr>
              <w:pPrChange w:id="658" w:author="零 [2]" w:date="2025-11-22T17:36:03Z">
                <w:pPr>
                  <w:keepNext w:val="0"/>
                  <w:keepLines w:val="0"/>
                  <w:widowControl/>
                  <w:suppressLineNumbers w:val="0"/>
                  <w:jc w:val="left"/>
                </w:pPr>
              </w:pPrChange>
            </w:pPr>
            <w:ins w:id="662"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63"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疼痛是DEB患者的主要负担。</w:t>
              </w:r>
            </w:ins>
          </w:p>
        </w:tc>
        <w:tc>
          <w:tcPr>
            <w:tcW w:w="1639" w:type="dxa"/>
            <w:vAlign w:val="center"/>
          </w:tcPr>
          <w:p w14:paraId="3A587D3C">
            <w:pPr>
              <w:keepNext w:val="0"/>
              <w:keepLines w:val="0"/>
              <w:widowControl/>
              <w:suppressLineNumbers w:val="0"/>
              <w:spacing w:before="31" w:beforeAutospacing="1" w:afterAutospacing="1" w:line="176" w:lineRule="auto"/>
              <w:ind w:left="37"/>
              <w:jc w:val="both"/>
              <w:rPr>
                <w:ins w:id="665" w:author="零 [2]" w:date="2025-11-22T17:34:54Z"/>
                <w:rFonts w:hint="default" w:ascii="PingFang SC" w:hAnsi="PingFang SC" w:eastAsia="PingFang SC" w:cs="PingFang SC"/>
                <w:b w:val="0"/>
                <w:bCs w:val="0"/>
                <w:spacing w:val="-3"/>
                <w:sz w:val="18"/>
                <w:szCs w:val="18"/>
                <w:u w:val="none"/>
                <w:vertAlign w:val="baseline"/>
                <w:lang w:val="en-US" w:eastAsia="zh-CN"/>
                <w:rPrChange w:id="666" w:author="零 [2]" w:date="2025-11-22T17:36:03Z">
                  <w:rPr>
                    <w:ins w:id="667" w:author="零 [2]" w:date="2025-11-22T17:34:54Z"/>
                    <w:rFonts w:hint="eastAsia" w:ascii="PingFang SC Semibold" w:hAnsi="PingFang SC Semibold" w:eastAsia="PingFang SC Semibold" w:cs="PingFang SC Semibold"/>
                    <w:b/>
                    <w:bCs/>
                    <w:spacing w:val="-1"/>
                    <w:sz w:val="21"/>
                    <w:szCs w:val="21"/>
                    <w:vertAlign w:val="baseline"/>
                    <w:lang w:val="en-US" w:eastAsia="zh-CN"/>
                  </w:rPr>
                </w:rPrChange>
              </w:rPr>
              <w:pPrChange w:id="664" w:author="零 [2]" w:date="2025-11-22T17:36:03Z">
                <w:pPr>
                  <w:keepNext w:val="0"/>
                  <w:keepLines w:val="0"/>
                  <w:widowControl/>
                  <w:suppressLineNumbers w:val="0"/>
                  <w:jc w:val="left"/>
                </w:pPr>
              </w:pPrChange>
            </w:pPr>
            <w:ins w:id="668"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69"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存在持续性急性和慢性全身性疼痛（如胃肠道、口腔、肌肉骨骼等）。许多患者将</w:t>
              </w:r>
            </w:ins>
            <w:ins w:id="670"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71"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瘙痒</w:t>
              </w:r>
            </w:ins>
            <w:ins w:id="672"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73"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列为核心症状。</w:t>
              </w:r>
            </w:ins>
          </w:p>
        </w:tc>
        <w:tc>
          <w:tcPr>
            <w:tcW w:w="1639" w:type="dxa"/>
            <w:vAlign w:val="center"/>
          </w:tcPr>
          <w:p w14:paraId="063759D6">
            <w:pPr>
              <w:keepNext w:val="0"/>
              <w:keepLines w:val="0"/>
              <w:widowControl/>
              <w:suppressLineNumbers w:val="0"/>
              <w:spacing w:before="31" w:beforeAutospacing="1" w:afterAutospacing="1" w:line="176" w:lineRule="auto"/>
              <w:ind w:left="37"/>
              <w:jc w:val="both"/>
              <w:rPr>
                <w:ins w:id="675" w:author="零 [2]" w:date="2025-11-22T17:34:54Z"/>
                <w:rFonts w:hint="default" w:ascii="PingFang SC" w:hAnsi="PingFang SC" w:eastAsia="PingFang SC" w:cs="PingFang SC"/>
                <w:b w:val="0"/>
                <w:bCs w:val="0"/>
                <w:spacing w:val="-3"/>
                <w:sz w:val="18"/>
                <w:szCs w:val="18"/>
                <w:u w:val="none"/>
                <w:vertAlign w:val="baseline"/>
                <w:lang w:val="en-US" w:eastAsia="zh-CN"/>
                <w:rPrChange w:id="676" w:author="零 [2]" w:date="2025-11-22T17:36:03Z">
                  <w:rPr>
                    <w:ins w:id="677" w:author="零 [2]" w:date="2025-11-22T17:34:54Z"/>
                    <w:rFonts w:hint="eastAsia" w:ascii="PingFang SC Semibold" w:hAnsi="PingFang SC Semibold" w:eastAsia="PingFang SC Semibold" w:cs="PingFang SC Semibold"/>
                    <w:b/>
                    <w:bCs/>
                    <w:spacing w:val="-1"/>
                    <w:sz w:val="21"/>
                    <w:szCs w:val="21"/>
                    <w:vertAlign w:val="baseline"/>
                    <w:lang w:val="en-US" w:eastAsia="zh-CN"/>
                  </w:rPr>
                </w:rPrChange>
              </w:rPr>
              <w:pPrChange w:id="674" w:author="零 [2]" w:date="2025-11-22T17:36:03Z">
                <w:pPr>
                  <w:keepNext w:val="0"/>
                  <w:keepLines w:val="0"/>
                  <w:widowControl/>
                  <w:suppressLineNumbers w:val="0"/>
                  <w:jc w:val="left"/>
                </w:pPr>
              </w:pPrChange>
            </w:pPr>
            <w:ins w:id="678" w:author="零 [2]" w:date="2025-11-22T17:36:12Z">
              <w:r>
                <w:rPr>
                  <w:rFonts w:hint="eastAsia" w:ascii="PingFang SC" w:hAnsi="PingFang SC" w:eastAsia="PingFang SC" w:cs="PingFang SC"/>
                  <w:b w:val="0"/>
                  <w:bCs w:val="0"/>
                  <w:spacing w:val="-3"/>
                  <w:sz w:val="18"/>
                  <w:szCs w:val="18"/>
                  <w:u w:val="none"/>
                  <w:vertAlign w:val="baseline"/>
                  <w:lang w:val="en-US" w:eastAsia="zh-CN"/>
                </w:rPr>
                <w:t>/</w:t>
              </w:r>
            </w:ins>
          </w:p>
        </w:tc>
      </w:tr>
      <w:tr w14:paraId="63428691">
        <w:trPr>
          <w:ins w:id="679" w:author="零 [2]" w:date="2025-11-22T17:34:55Z"/>
        </w:trPr>
        <w:tc>
          <w:tcPr>
            <w:tcW w:w="1638" w:type="dxa"/>
            <w:vAlign w:val="center"/>
          </w:tcPr>
          <w:p w14:paraId="3A8E67F8">
            <w:pPr>
              <w:keepNext w:val="0"/>
              <w:keepLines w:val="0"/>
              <w:widowControl/>
              <w:suppressLineNumbers w:val="0"/>
              <w:spacing w:before="31" w:beforeAutospacing="1" w:afterAutospacing="1" w:line="176" w:lineRule="auto"/>
              <w:ind w:left="37"/>
              <w:jc w:val="both"/>
              <w:rPr>
                <w:ins w:id="681" w:author="零 [2]" w:date="2025-11-22T17:34:55Z"/>
                <w:rFonts w:hint="default" w:ascii="PingFang SC" w:hAnsi="PingFang SC" w:eastAsia="PingFang SC" w:cs="PingFang SC"/>
                <w:b w:val="0"/>
                <w:bCs w:val="0"/>
                <w:spacing w:val="-3"/>
                <w:sz w:val="18"/>
                <w:szCs w:val="18"/>
                <w:u w:val="none"/>
                <w:vertAlign w:val="baseline"/>
                <w:lang w:val="en-US" w:eastAsia="zh-CN"/>
                <w:rPrChange w:id="682" w:author="零 [2]" w:date="2025-11-22T17:36:03Z">
                  <w:rPr>
                    <w:ins w:id="683" w:author="零 [2]" w:date="2025-11-22T17:34:55Z"/>
                    <w:rFonts w:hint="eastAsia" w:ascii="PingFang SC Semibold" w:hAnsi="PingFang SC Semibold" w:eastAsia="PingFang SC Semibold" w:cs="PingFang SC Semibold"/>
                    <w:b/>
                    <w:bCs/>
                    <w:spacing w:val="-1"/>
                    <w:sz w:val="21"/>
                    <w:szCs w:val="21"/>
                    <w:vertAlign w:val="baseline"/>
                    <w:lang w:val="en-US" w:eastAsia="zh-CN"/>
                  </w:rPr>
                </w:rPrChange>
              </w:rPr>
              <w:pPrChange w:id="680" w:author="零 [2]" w:date="2025-11-22T17:36:03Z">
                <w:pPr>
                  <w:keepNext w:val="0"/>
                  <w:keepLines w:val="0"/>
                  <w:widowControl/>
                  <w:suppressLineNumbers w:val="0"/>
                  <w:jc w:val="left"/>
                </w:pPr>
              </w:pPrChange>
            </w:pPr>
            <w:ins w:id="684"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85"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癌症风险</w:t>
              </w:r>
            </w:ins>
          </w:p>
        </w:tc>
        <w:tc>
          <w:tcPr>
            <w:tcW w:w="1638" w:type="dxa"/>
            <w:vAlign w:val="center"/>
          </w:tcPr>
          <w:p w14:paraId="0CA06A9A">
            <w:pPr>
              <w:keepNext w:val="0"/>
              <w:keepLines w:val="0"/>
              <w:widowControl/>
              <w:suppressLineNumbers w:val="0"/>
              <w:spacing w:before="31" w:beforeAutospacing="1" w:afterAutospacing="1" w:line="176" w:lineRule="auto"/>
              <w:ind w:left="37"/>
              <w:jc w:val="both"/>
              <w:rPr>
                <w:ins w:id="687" w:author="零 [2]" w:date="2025-11-22T17:34:55Z"/>
                <w:rFonts w:hint="default" w:ascii="PingFang SC" w:hAnsi="PingFang SC" w:eastAsia="PingFang SC" w:cs="PingFang SC"/>
                <w:b w:val="0"/>
                <w:bCs w:val="0"/>
                <w:spacing w:val="-3"/>
                <w:sz w:val="18"/>
                <w:szCs w:val="18"/>
                <w:u w:val="none"/>
                <w:vertAlign w:val="baseline"/>
                <w:lang w:val="en-US" w:eastAsia="zh-CN"/>
                <w:rPrChange w:id="688" w:author="零 [2]" w:date="2025-11-22T17:36:03Z">
                  <w:rPr>
                    <w:ins w:id="689" w:author="零 [2]" w:date="2025-11-22T17:34:55Z"/>
                    <w:rFonts w:hint="eastAsia" w:ascii="PingFang SC Semibold" w:hAnsi="PingFang SC Semibold" w:eastAsia="PingFang SC Semibold" w:cs="PingFang SC Semibold"/>
                    <w:b/>
                    <w:bCs/>
                    <w:spacing w:val="-1"/>
                    <w:sz w:val="21"/>
                    <w:szCs w:val="21"/>
                    <w:vertAlign w:val="baseline"/>
                    <w:lang w:val="en-US" w:eastAsia="zh-CN"/>
                  </w:rPr>
                </w:rPrChange>
              </w:rPr>
              <w:pPrChange w:id="686" w:author="零 [2]" w:date="2025-11-22T17:36:03Z">
                <w:pPr>
                  <w:keepNext w:val="0"/>
                  <w:keepLines w:val="0"/>
                  <w:widowControl/>
                  <w:suppressLineNumbers w:val="0"/>
                  <w:jc w:val="left"/>
                </w:pPr>
              </w:pPrChange>
            </w:pPr>
            <w:ins w:id="690" w:author="零 [2]" w:date="2025-11-22T17:36:15Z">
              <w:r>
                <w:rPr>
                  <w:rFonts w:hint="eastAsia" w:ascii="PingFang SC" w:hAnsi="PingFang SC" w:eastAsia="PingFang SC" w:cs="PingFang SC"/>
                  <w:b w:val="0"/>
                  <w:bCs w:val="0"/>
                  <w:spacing w:val="-3"/>
                  <w:sz w:val="18"/>
                  <w:szCs w:val="18"/>
                  <w:u w:val="none"/>
                  <w:vertAlign w:val="baseline"/>
                  <w:lang w:val="en-US" w:eastAsia="zh-CN"/>
                </w:rPr>
                <w:t>/</w:t>
              </w:r>
            </w:ins>
          </w:p>
        </w:tc>
        <w:tc>
          <w:tcPr>
            <w:tcW w:w="1639" w:type="dxa"/>
            <w:vAlign w:val="center"/>
          </w:tcPr>
          <w:p w14:paraId="59C56972">
            <w:pPr>
              <w:keepNext w:val="0"/>
              <w:keepLines w:val="0"/>
              <w:widowControl/>
              <w:suppressLineNumbers w:val="0"/>
              <w:spacing w:before="31" w:beforeAutospacing="1" w:afterAutospacing="1" w:line="176" w:lineRule="auto"/>
              <w:ind w:left="37"/>
              <w:jc w:val="both"/>
              <w:rPr>
                <w:ins w:id="692" w:author="零 [2]" w:date="2025-11-22T17:34:55Z"/>
                <w:rFonts w:hint="default" w:ascii="PingFang SC" w:hAnsi="PingFang SC" w:eastAsia="PingFang SC" w:cs="PingFang SC"/>
                <w:b w:val="0"/>
                <w:bCs w:val="0"/>
                <w:spacing w:val="-3"/>
                <w:sz w:val="18"/>
                <w:szCs w:val="18"/>
                <w:u w:val="none"/>
                <w:vertAlign w:val="baseline"/>
                <w:lang w:val="en-US" w:eastAsia="zh-CN"/>
                <w:rPrChange w:id="693" w:author="零 [2]" w:date="2025-11-22T17:36:03Z">
                  <w:rPr>
                    <w:ins w:id="694" w:author="零 [2]" w:date="2025-11-22T17:34:55Z"/>
                    <w:rFonts w:hint="eastAsia" w:ascii="PingFang SC Semibold" w:hAnsi="PingFang SC Semibold" w:eastAsia="PingFang SC Semibold" w:cs="PingFang SC Semibold"/>
                    <w:b/>
                    <w:bCs/>
                    <w:spacing w:val="-1"/>
                    <w:sz w:val="21"/>
                    <w:szCs w:val="21"/>
                    <w:vertAlign w:val="baseline"/>
                    <w:lang w:val="en-US" w:eastAsia="zh-CN"/>
                  </w:rPr>
                </w:rPrChange>
              </w:rPr>
              <w:pPrChange w:id="691" w:author="零 [2]" w:date="2025-11-22T17:36:03Z">
                <w:pPr>
                  <w:keepNext w:val="0"/>
                  <w:keepLines w:val="0"/>
                  <w:widowControl/>
                  <w:suppressLineNumbers w:val="0"/>
                  <w:jc w:val="left"/>
                </w:pPr>
              </w:pPrChange>
            </w:pPr>
            <w:ins w:id="695"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696"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发生侵袭性</w:t>
              </w:r>
            </w:ins>
            <w:ins w:id="697"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698"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鳞状细胞癌 (SCC) 的风险极高</w:t>
              </w:r>
            </w:ins>
            <w:ins w:id="69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700"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w:t>
              </w:r>
            </w:ins>
          </w:p>
        </w:tc>
        <w:tc>
          <w:tcPr>
            <w:tcW w:w="1639" w:type="dxa"/>
            <w:vAlign w:val="center"/>
          </w:tcPr>
          <w:p w14:paraId="5B8938E1">
            <w:pPr>
              <w:keepNext w:val="0"/>
              <w:keepLines w:val="0"/>
              <w:widowControl/>
              <w:suppressLineNumbers w:val="0"/>
              <w:spacing w:before="31" w:beforeAutospacing="1" w:afterAutospacing="1" w:line="176" w:lineRule="auto"/>
              <w:ind w:left="37"/>
              <w:jc w:val="both"/>
              <w:rPr>
                <w:ins w:id="702" w:author="零 [2]" w:date="2025-11-22T17:34:55Z"/>
                <w:rFonts w:hint="default" w:ascii="PingFang SC" w:hAnsi="PingFang SC" w:eastAsia="PingFang SC" w:cs="PingFang SC"/>
                <w:b w:val="0"/>
                <w:bCs w:val="0"/>
                <w:spacing w:val="-3"/>
                <w:sz w:val="18"/>
                <w:szCs w:val="18"/>
                <w:u w:val="none"/>
                <w:vertAlign w:val="baseline"/>
                <w:lang w:val="en-US" w:eastAsia="zh-CN"/>
                <w:rPrChange w:id="703" w:author="零 [2]" w:date="2025-11-22T17:36:03Z">
                  <w:rPr>
                    <w:ins w:id="704" w:author="零 [2]" w:date="2025-11-22T17:34:55Z"/>
                    <w:rFonts w:hint="eastAsia" w:ascii="PingFang SC Semibold" w:hAnsi="PingFang SC Semibold" w:eastAsia="PingFang SC Semibold" w:cs="PingFang SC Semibold"/>
                    <w:b/>
                    <w:bCs/>
                    <w:spacing w:val="-1"/>
                    <w:sz w:val="21"/>
                    <w:szCs w:val="21"/>
                    <w:vertAlign w:val="baseline"/>
                    <w:lang w:val="en-US" w:eastAsia="zh-CN"/>
                  </w:rPr>
                </w:rPrChange>
              </w:rPr>
              <w:pPrChange w:id="701" w:author="零 [2]" w:date="2025-11-22T17:36:03Z">
                <w:pPr>
                  <w:keepNext w:val="0"/>
                  <w:keepLines w:val="0"/>
                  <w:widowControl/>
                  <w:suppressLineNumbers w:val="0"/>
                  <w:jc w:val="left"/>
                </w:pPr>
              </w:pPrChange>
            </w:pPr>
            <w:ins w:id="705"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706"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发生</w:t>
              </w:r>
            </w:ins>
            <w:ins w:id="707"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708"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SCC的风险增加</w:t>
              </w:r>
            </w:ins>
            <w:ins w:id="709"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710"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w:t>
              </w:r>
            </w:ins>
          </w:p>
        </w:tc>
      </w:tr>
      <w:tr w14:paraId="30913724">
        <w:trPr>
          <w:ins w:id="711" w:author="零 [2]" w:date="2025-11-22T17:34:57Z"/>
        </w:trPr>
        <w:tc>
          <w:tcPr>
            <w:tcW w:w="1638" w:type="dxa"/>
            <w:vAlign w:val="center"/>
          </w:tcPr>
          <w:p w14:paraId="1BA358D8">
            <w:pPr>
              <w:keepNext w:val="0"/>
              <w:keepLines w:val="0"/>
              <w:widowControl/>
              <w:suppressLineNumbers w:val="0"/>
              <w:spacing w:before="31" w:beforeAutospacing="1" w:afterAutospacing="1" w:line="176" w:lineRule="auto"/>
              <w:ind w:left="37"/>
              <w:jc w:val="both"/>
              <w:rPr>
                <w:ins w:id="713" w:author="零 [2]" w:date="2025-11-22T17:34:57Z"/>
                <w:rFonts w:hint="default" w:ascii="PingFang SC" w:hAnsi="PingFang SC" w:eastAsia="PingFang SC" w:cs="PingFang SC"/>
                <w:b w:val="0"/>
                <w:bCs w:val="0"/>
                <w:spacing w:val="-3"/>
                <w:sz w:val="18"/>
                <w:szCs w:val="18"/>
                <w:u w:val="none"/>
                <w:vertAlign w:val="baseline"/>
                <w:lang w:val="en-US" w:eastAsia="zh-CN"/>
                <w:rPrChange w:id="714" w:author="零 [2]" w:date="2025-11-22T17:36:03Z">
                  <w:rPr>
                    <w:ins w:id="715" w:author="零 [2]" w:date="2025-11-22T17:34:57Z"/>
                    <w:rFonts w:hint="eastAsia" w:ascii="PingFang SC Semibold" w:hAnsi="PingFang SC Semibold" w:eastAsia="PingFang SC Semibold" w:cs="PingFang SC Semibold"/>
                    <w:b/>
                    <w:bCs/>
                    <w:spacing w:val="-1"/>
                    <w:sz w:val="21"/>
                    <w:szCs w:val="21"/>
                    <w:vertAlign w:val="baseline"/>
                    <w:lang w:val="en-US" w:eastAsia="zh-CN"/>
                  </w:rPr>
                </w:rPrChange>
              </w:rPr>
              <w:pPrChange w:id="712" w:author="零 [2]" w:date="2025-11-22T17:36:03Z">
                <w:pPr>
                  <w:keepNext w:val="0"/>
                  <w:keepLines w:val="0"/>
                  <w:widowControl/>
                  <w:suppressLineNumbers w:val="0"/>
                  <w:jc w:val="left"/>
                </w:pPr>
              </w:pPrChange>
            </w:pPr>
            <w:ins w:id="716" w:author="零 [2]" w:date="2025-11-22T17:35:29Z">
              <w:r>
                <w:rPr>
                  <w:rStyle w:val="11"/>
                  <w:rFonts w:hint="default" w:ascii="PingFang SC" w:hAnsi="PingFang SC" w:eastAsia="PingFang SC" w:cs="PingFang SC"/>
                  <w:b w:val="0"/>
                  <w:bCs w:val="0"/>
                  <w:snapToGrid w:val="0"/>
                  <w:color w:val="000000"/>
                  <w:spacing w:val="-3"/>
                  <w:kern w:val="0"/>
                  <w:sz w:val="18"/>
                  <w:szCs w:val="18"/>
                  <w:u w:val="none"/>
                  <w:lang w:val="en-US" w:eastAsia="zh-CN" w:bidi="ar-SA"/>
                  <w:rPrChange w:id="717" w:author="零 [2]" w:date="2025-11-22T17:36:03Z">
                    <w:rPr>
                      <w:rStyle w:val="12"/>
                      <w:rFonts w:hint="default" w:ascii="var(--dsw-font-markdown-table)" w:hAnsi="var(--dsw-font-markdown-table)" w:eastAsia="var(--dsw-font-markdown-table)" w:cs="var(--dsw-font-markdown-table)"/>
                      <w:b/>
                      <w:bCs/>
                      <w:snapToGrid w:val="0"/>
                      <w:color w:val="000000"/>
                      <w:kern w:val="0"/>
                      <w:sz w:val="24"/>
                      <w:szCs w:val="24"/>
                      <w:lang w:val="en-US" w:eastAsia="zh-CN" w:bidi="ar"/>
                    </w:rPr>
                  </w:rPrChange>
                </w:rPr>
                <w:t>疾病预后</w:t>
              </w:r>
            </w:ins>
          </w:p>
        </w:tc>
        <w:tc>
          <w:tcPr>
            <w:tcW w:w="1638" w:type="dxa"/>
            <w:vAlign w:val="center"/>
          </w:tcPr>
          <w:p w14:paraId="19FCA54F">
            <w:pPr>
              <w:keepNext w:val="0"/>
              <w:keepLines w:val="0"/>
              <w:widowControl/>
              <w:suppressLineNumbers w:val="0"/>
              <w:spacing w:before="31" w:beforeAutospacing="1" w:afterAutospacing="1" w:line="176" w:lineRule="auto"/>
              <w:ind w:left="37"/>
              <w:jc w:val="both"/>
              <w:rPr>
                <w:ins w:id="719" w:author="零 [2]" w:date="2025-11-22T17:34:57Z"/>
                <w:rFonts w:hint="default" w:ascii="PingFang SC" w:hAnsi="PingFang SC" w:eastAsia="PingFang SC" w:cs="PingFang SC"/>
                <w:b w:val="0"/>
                <w:bCs w:val="0"/>
                <w:spacing w:val="-3"/>
                <w:sz w:val="18"/>
                <w:szCs w:val="18"/>
                <w:u w:val="none"/>
                <w:vertAlign w:val="baseline"/>
                <w:lang w:val="en-US" w:eastAsia="zh-CN"/>
                <w:rPrChange w:id="720" w:author="零 [2]" w:date="2025-11-22T17:36:03Z">
                  <w:rPr>
                    <w:ins w:id="721" w:author="零 [2]" w:date="2025-11-22T17:34:57Z"/>
                    <w:rFonts w:hint="eastAsia" w:ascii="PingFang SC Semibold" w:hAnsi="PingFang SC Semibold" w:eastAsia="PingFang SC Semibold" w:cs="PingFang SC Semibold"/>
                    <w:b/>
                    <w:bCs/>
                    <w:spacing w:val="-1"/>
                    <w:sz w:val="21"/>
                    <w:szCs w:val="21"/>
                    <w:vertAlign w:val="baseline"/>
                    <w:lang w:val="en-US" w:eastAsia="zh-CN"/>
                  </w:rPr>
                </w:rPrChange>
              </w:rPr>
              <w:pPrChange w:id="718" w:author="零 [2]" w:date="2025-11-22T17:36:03Z">
                <w:pPr>
                  <w:keepNext w:val="0"/>
                  <w:keepLines w:val="0"/>
                  <w:widowControl/>
                  <w:suppressLineNumbers w:val="0"/>
                  <w:jc w:val="left"/>
                </w:pPr>
              </w:pPrChange>
            </w:pPr>
            <w:ins w:id="722"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723"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DDEB患者往往可活到成年，且几乎没有并发症。</w:t>
              </w:r>
            </w:ins>
          </w:p>
        </w:tc>
        <w:tc>
          <w:tcPr>
            <w:tcW w:w="1639" w:type="dxa"/>
            <w:vAlign w:val="center"/>
          </w:tcPr>
          <w:p w14:paraId="336E6F59">
            <w:pPr>
              <w:keepNext w:val="0"/>
              <w:keepLines w:val="0"/>
              <w:widowControl/>
              <w:suppressLineNumbers w:val="0"/>
              <w:spacing w:before="31" w:beforeAutospacing="1" w:afterAutospacing="1" w:line="176" w:lineRule="auto"/>
              <w:ind w:left="37"/>
              <w:jc w:val="both"/>
              <w:rPr>
                <w:ins w:id="725" w:author="零 [2]" w:date="2025-11-22T17:34:57Z"/>
                <w:rFonts w:hint="default" w:ascii="PingFang SC" w:hAnsi="PingFang SC" w:eastAsia="PingFang SC" w:cs="PingFang SC"/>
                <w:b w:val="0"/>
                <w:bCs w:val="0"/>
                <w:spacing w:val="-3"/>
                <w:sz w:val="18"/>
                <w:szCs w:val="18"/>
                <w:u w:val="none"/>
                <w:vertAlign w:val="baseline"/>
                <w:lang w:val="en-US" w:eastAsia="zh-CN"/>
                <w:rPrChange w:id="726" w:author="零 [2]" w:date="2025-11-22T17:36:03Z">
                  <w:rPr>
                    <w:ins w:id="727" w:author="零 [2]" w:date="2025-11-22T17:34:57Z"/>
                    <w:rFonts w:hint="eastAsia" w:ascii="PingFang SC Semibold" w:hAnsi="PingFang SC Semibold" w:eastAsia="PingFang SC Semibold" w:cs="PingFang SC Semibold"/>
                    <w:b/>
                    <w:bCs/>
                    <w:spacing w:val="-1"/>
                    <w:sz w:val="21"/>
                    <w:szCs w:val="21"/>
                    <w:vertAlign w:val="baseline"/>
                    <w:lang w:val="en-US" w:eastAsia="zh-CN"/>
                  </w:rPr>
                </w:rPrChange>
              </w:rPr>
              <w:pPrChange w:id="724" w:author="零 [2]" w:date="2025-11-22T17:36:03Z">
                <w:pPr>
                  <w:keepNext w:val="0"/>
                  <w:keepLines w:val="0"/>
                  <w:widowControl/>
                  <w:suppressLineNumbers w:val="0"/>
                  <w:jc w:val="left"/>
                </w:pPr>
              </w:pPrChange>
            </w:pPr>
            <w:ins w:id="728" w:author="零 [2]" w:date="2025-11-22T17:35:29Z">
              <w:r>
                <w:rPr>
                  <w:rFonts w:hint="default" w:ascii="PingFang SC" w:hAnsi="PingFang SC" w:eastAsia="PingFang SC" w:cs="PingFang SC"/>
                  <w:snapToGrid w:val="0"/>
                  <w:color w:val="000000"/>
                  <w:spacing w:val="-3"/>
                  <w:kern w:val="0"/>
                  <w:sz w:val="18"/>
                  <w:szCs w:val="18"/>
                  <w:u w:val="none"/>
                  <w:lang w:val="en-US" w:eastAsia="zh-CN" w:bidi="ar-SA"/>
                  <w:rPrChange w:id="729" w:author="零 [2]" w:date="2025-11-22T17:36:03Z">
                    <w:rPr>
                      <w:rFonts w:hint="default" w:ascii="var(--dsw-font-markdown-table)" w:hAnsi="var(--dsw-font-markdown-table)" w:eastAsia="var(--dsw-font-markdown-table)" w:cs="var(--dsw-font-markdown-table)"/>
                      <w:snapToGrid w:val="0"/>
                      <w:color w:val="000000"/>
                      <w:kern w:val="0"/>
                      <w:sz w:val="24"/>
                      <w:szCs w:val="24"/>
                      <w:lang w:val="en-US" w:eastAsia="zh-CN" w:bidi="ar"/>
                    </w:rPr>
                  </w:rPrChange>
                </w:rPr>
                <w:t>是生存的患者中症状最重的。</w:t>
              </w:r>
            </w:ins>
          </w:p>
        </w:tc>
        <w:tc>
          <w:tcPr>
            <w:tcW w:w="1639" w:type="dxa"/>
            <w:vAlign w:val="center"/>
          </w:tcPr>
          <w:p w14:paraId="49A421D1">
            <w:pPr>
              <w:keepNext w:val="0"/>
              <w:keepLines w:val="0"/>
              <w:widowControl/>
              <w:suppressLineNumbers w:val="0"/>
              <w:spacing w:before="31" w:beforeAutospacing="1" w:afterAutospacing="1" w:line="176" w:lineRule="auto"/>
              <w:ind w:left="37"/>
              <w:jc w:val="both"/>
              <w:rPr>
                <w:ins w:id="731" w:author="零 [2]" w:date="2025-11-22T17:34:57Z"/>
                <w:rFonts w:hint="default" w:ascii="PingFang SC" w:hAnsi="PingFang SC" w:eastAsia="PingFang SC" w:cs="PingFang SC"/>
                <w:b w:val="0"/>
                <w:bCs w:val="0"/>
                <w:spacing w:val="-3"/>
                <w:sz w:val="18"/>
                <w:szCs w:val="18"/>
                <w:u w:val="none"/>
                <w:vertAlign w:val="baseline"/>
                <w:lang w:val="en-US" w:eastAsia="zh-CN"/>
                <w:rPrChange w:id="732" w:author="零 [2]" w:date="2025-11-22T17:36:03Z">
                  <w:rPr>
                    <w:ins w:id="733" w:author="零 [2]" w:date="2025-11-22T17:34:57Z"/>
                    <w:rFonts w:hint="eastAsia" w:ascii="PingFang SC Semibold" w:hAnsi="PingFang SC Semibold" w:eastAsia="PingFang SC Semibold" w:cs="PingFang SC Semibold"/>
                    <w:b/>
                    <w:bCs/>
                    <w:spacing w:val="-1"/>
                    <w:sz w:val="21"/>
                    <w:szCs w:val="21"/>
                    <w:vertAlign w:val="baseline"/>
                    <w:lang w:val="en-US" w:eastAsia="zh-CN"/>
                  </w:rPr>
                </w:rPrChange>
              </w:rPr>
              <w:pPrChange w:id="730" w:author="零 [2]" w:date="2025-11-22T17:36:03Z">
                <w:pPr>
                  <w:keepNext w:val="0"/>
                  <w:keepLines w:val="0"/>
                  <w:widowControl/>
                  <w:suppressLineNumbers w:val="0"/>
                  <w:jc w:val="left"/>
                </w:pPr>
              </w:pPrChange>
            </w:pPr>
            <w:ins w:id="734" w:author="零 [2]" w:date="2025-11-22T17:36:08Z">
              <w:r>
                <w:rPr>
                  <w:rFonts w:hint="eastAsia" w:ascii="PingFang SC" w:hAnsi="PingFang SC" w:eastAsia="PingFang SC" w:cs="PingFang SC"/>
                  <w:b w:val="0"/>
                  <w:bCs w:val="0"/>
                  <w:spacing w:val="-3"/>
                  <w:sz w:val="18"/>
                  <w:szCs w:val="18"/>
                  <w:u w:val="none"/>
                  <w:vertAlign w:val="baseline"/>
                  <w:lang w:val="en-US" w:eastAsia="zh-CN"/>
                </w:rPr>
                <w:t>/</w:t>
              </w:r>
            </w:ins>
          </w:p>
        </w:tc>
      </w:tr>
    </w:tbl>
    <w:p w14:paraId="3E9C6A58">
      <w:pPr>
        <w:spacing w:before="35" w:line="175" w:lineRule="auto"/>
        <w:ind w:left="37" w:right="165" w:firstLine="423"/>
        <w:jc w:val="center"/>
        <w:rPr>
          <w:ins w:id="736" w:author="零 [2]" w:date="2025-11-22T17:31:58Z"/>
          <w:rFonts w:hint="eastAsia" w:ascii="PingFang SC Semibold" w:hAnsi="PingFang SC Semibold" w:eastAsia="PingFang SC Semibold" w:cs="PingFang SC Semibold"/>
          <w:b/>
          <w:bCs/>
          <w:spacing w:val="-1"/>
          <w:sz w:val="21"/>
          <w:szCs w:val="21"/>
          <w:lang w:val="en-US" w:eastAsia="zh-CN"/>
        </w:rPr>
        <w:pPrChange w:id="735" w:author="零 [2]" w:date="2025-11-22T17:32:02Z">
          <w:pPr>
            <w:spacing w:before="35" w:line="175" w:lineRule="auto"/>
            <w:ind w:left="37" w:right="165" w:firstLine="423"/>
            <w:jc w:val="both"/>
          </w:pPr>
        </w:pPrChange>
      </w:pPr>
    </w:p>
    <w:p w14:paraId="6E7CEE84">
      <w:pPr>
        <w:spacing w:before="35" w:line="175" w:lineRule="auto"/>
        <w:ind w:left="37" w:right="165" w:firstLine="423"/>
        <w:jc w:val="both"/>
        <w:rPr>
          <w:del w:id="737" w:author="零 [2]" w:date="2025-11-22T17:36:30Z"/>
          <w:rFonts w:ascii="PingFang SC" w:hAnsi="PingFang SC" w:eastAsia="PingFang SC" w:cs="PingFang SC"/>
          <w:spacing w:val="-1"/>
          <w:sz w:val="21"/>
          <w:szCs w:val="21"/>
          <w:lang w:eastAsia="zh-CN"/>
        </w:rPr>
      </w:pPr>
      <w:del w:id="738" w:author="零 [2]" w:date="2025-11-22T17:36:30Z">
        <w:r>
          <w:rPr>
            <w:rFonts w:ascii="PingFang SC" w:hAnsi="PingFang SC" w:eastAsia="PingFang SC" w:cs="PingFang SC"/>
            <w:spacing w:val="-1"/>
            <w:sz w:val="21"/>
            <w:szCs w:val="21"/>
            <w:lang w:val="en-US" w:eastAsia="zh-CN"/>
          </w:rPr>
          <w:delText xml:space="preserve"> — DEB的临床特征是⽪肤易脆、⽔疱、瘢痕、甲改变和⽔疱愈合部位形成粟丘疹</w:delText>
        </w:r>
      </w:del>
      <w:del w:id="739" w:author="零 [2]" w:date="2025-11-22T17:36:30Z">
        <w:r>
          <w:rPr>
            <w:rFonts w:hint="eastAsia" w:ascii="PingFang SC" w:hAnsi="PingFang SC" w:eastAsia="PingFang SC" w:cs="PingFang SC"/>
            <w:spacing w:val="-1"/>
            <w:sz w:val="21"/>
            <w:szCs w:val="21"/>
            <w:lang w:val="en-US" w:eastAsia="zh-CN"/>
          </w:rPr>
          <w:delText xml:space="preserve">。 其他特征还包括瘙痒、⽪肤疼痛、伤口愈合异常、黏膜中也可能出现⽔疱。 </w:delText>
        </w:r>
      </w:del>
    </w:p>
    <w:p w14:paraId="3EA61953">
      <w:pPr>
        <w:spacing w:before="35" w:line="175" w:lineRule="auto"/>
        <w:ind w:left="37" w:right="165" w:firstLine="423"/>
        <w:jc w:val="both"/>
        <w:rPr>
          <w:del w:id="740" w:author="零 [2]" w:date="2025-11-22T17:36:30Z"/>
          <w:rFonts w:ascii="PingFang SC" w:hAnsi="PingFang SC" w:eastAsia="PingFang SC" w:cs="PingFang SC"/>
          <w:spacing w:val="-1"/>
          <w:sz w:val="21"/>
          <w:szCs w:val="21"/>
          <w:lang w:eastAsia="zh-CN"/>
        </w:rPr>
      </w:pPr>
      <w:del w:id="741" w:author="零 [2]" w:date="2025-11-22T17:36:30Z">
        <w:r>
          <w:rPr>
            <w:rFonts w:hint="eastAsia" w:ascii="PingFang SC Semibold" w:hAnsi="PingFang SC Semibold" w:eastAsia="PingFang SC Semibold" w:cs="PingFang SC Semibold"/>
            <w:b/>
            <w:bCs/>
            <w:spacing w:val="-1"/>
            <w:sz w:val="21"/>
            <w:szCs w:val="21"/>
            <w:lang w:val="en-US" w:eastAsia="zh-CN"/>
          </w:rPr>
          <w:delText>DEB的表型差异很⼤：</w:delText>
        </w:r>
      </w:del>
      <w:del w:id="742" w:author="零 [2]" w:date="2025-11-22T17:36:30Z">
        <w:r>
          <w:rPr>
            <w:rFonts w:hint="eastAsia" w:ascii="PingFang SC" w:hAnsi="PingFang SC" w:eastAsia="PingFang SC" w:cs="PingFang SC"/>
            <w:spacing w:val="-1"/>
            <w:sz w:val="21"/>
            <w:szCs w:val="21"/>
            <w:lang w:val="en-US" w:eastAsia="zh-CN"/>
          </w:rPr>
          <w:delText xml:space="preserve">轻型DDEB可能只有趾甲营养不良，⽽最严重的RDEB类型有泛发性⽔疱和瘢痕形成，导致指/趾融合，即假性并指/趾畸形或⼿/⾜连指⼿套样畸形 </w:delText>
        </w:r>
      </w:del>
    </w:p>
    <w:p w14:paraId="1EECFC11">
      <w:pPr>
        <w:spacing w:before="35" w:line="175" w:lineRule="auto"/>
        <w:ind w:left="37" w:right="165" w:firstLine="423"/>
        <w:jc w:val="both"/>
        <w:rPr>
          <w:del w:id="743" w:author="零 [2]" w:date="2025-11-22T17:36:30Z"/>
          <w:rFonts w:ascii="PingFang SC" w:hAnsi="PingFang SC" w:eastAsia="PingFang SC" w:cs="PingFang SC"/>
          <w:spacing w:val="-1"/>
          <w:sz w:val="21"/>
          <w:szCs w:val="21"/>
          <w:lang w:eastAsia="zh-CN"/>
        </w:rPr>
      </w:pPr>
      <w:del w:id="744" w:author="零 [2]" w:date="2025-11-22T17:36:30Z">
        <w:r>
          <w:rPr>
            <w:rFonts w:hint="eastAsia" w:ascii="PingFang SC Semibold" w:hAnsi="PingFang SC Semibold" w:eastAsia="PingFang SC Semibold" w:cs="PingFang SC Semibold"/>
            <w:b/>
            <w:bCs/>
            <w:spacing w:val="-1"/>
            <w:sz w:val="21"/>
            <w:szCs w:val="21"/>
            <w:lang w:val="en-US" w:eastAsia="zh-CN"/>
          </w:rPr>
          <w:delText>中间型显性遗传营养不良型⼤疱性表⽪松解症</w:delText>
        </w:r>
      </w:del>
      <w:del w:id="745" w:author="零 [2]" w:date="2025-11-22T17:36:30Z">
        <w:r>
          <w:rPr>
            <w:rFonts w:hint="default" w:ascii="PingFang SC" w:hAnsi="PingFang SC" w:eastAsia="PingFang SC" w:cs="PingFang SC"/>
            <w:b w:val="0"/>
            <w:bCs w:val="0"/>
            <w:spacing w:val="-1"/>
            <w:sz w:val="21"/>
            <w:szCs w:val="21"/>
            <w:lang w:val="en-US" w:eastAsia="zh-CN"/>
          </w:rPr>
          <w:delText xml:space="preserve"> </w:delText>
        </w:r>
      </w:del>
      <w:del w:id="746" w:author="零 [2]" w:date="2025-11-22T17:36:30Z">
        <w:r>
          <w:rPr>
            <w:rFonts w:hint="eastAsia" w:ascii="PingFang SC" w:hAnsi="PingFang SC" w:eastAsia="PingFang SC" w:cs="PingFang SC"/>
            <w:spacing w:val="-1"/>
            <w:sz w:val="21"/>
            <w:szCs w:val="21"/>
            <w:lang w:val="en-US" w:eastAsia="zh-CN"/>
          </w:rPr>
          <w:delText>— 此类患者在出⽣时或出⽣后不久即开始出现⽔疱，好发于⾻突起部位⽪肤，如膝、踝、⼿背和⾜背。黏膜受累罕见，⽛齿正常。⽔疱愈合后留有瘢痕和粟丘疹。</w:delText>
        </w:r>
      </w:del>
    </w:p>
    <w:p w14:paraId="5AC9249F">
      <w:pPr>
        <w:spacing w:before="35" w:line="175" w:lineRule="auto"/>
        <w:ind w:left="37" w:right="165" w:firstLine="423"/>
        <w:jc w:val="both"/>
        <w:rPr>
          <w:del w:id="747" w:author="零 [2]" w:date="2025-11-22T17:36:30Z"/>
          <w:rFonts w:ascii="PingFang SC" w:hAnsi="PingFang SC" w:eastAsia="PingFang SC" w:cs="PingFang SC"/>
          <w:spacing w:val="-1"/>
          <w:sz w:val="21"/>
          <w:szCs w:val="21"/>
          <w:lang w:eastAsia="zh-CN"/>
        </w:rPr>
      </w:pPr>
      <w:del w:id="748" w:author="零 [2]" w:date="2025-11-22T17:36:30Z">
        <w:r>
          <w:rPr>
            <w:rFonts w:hint="eastAsia" w:ascii="PingFang SC Semibold" w:hAnsi="PingFang SC Semibold" w:eastAsia="PingFang SC Semibold" w:cs="PingFang SC Semibold"/>
            <w:b/>
            <w:bCs/>
            <w:spacing w:val="-1"/>
            <w:sz w:val="21"/>
            <w:szCs w:val="21"/>
            <w:lang w:val="en-US" w:eastAsia="zh-CN"/>
          </w:rPr>
          <w:delText>重度型隐性遗传营养不良型⼤疱性表⽪松解症</w:delText>
        </w:r>
      </w:del>
      <w:del w:id="749" w:author="零 [2]" w:date="2025-11-22T17:36:30Z">
        <w:r>
          <w:rPr>
            <w:rFonts w:hint="default" w:ascii="PingFang SC" w:hAnsi="PingFang SC" w:eastAsia="PingFang SC" w:cs="PingFang SC"/>
            <w:b w:val="0"/>
            <w:bCs w:val="0"/>
            <w:spacing w:val="-1"/>
            <w:sz w:val="21"/>
            <w:szCs w:val="21"/>
            <w:lang w:val="en-US" w:eastAsia="zh-CN"/>
          </w:rPr>
          <w:delText xml:space="preserve"> </w:delText>
        </w:r>
      </w:del>
      <w:del w:id="750" w:author="零 [2]" w:date="2025-11-22T17:36:30Z">
        <w:r>
          <w:rPr>
            <w:rFonts w:ascii="PingFang SC" w:hAnsi="PingFang SC" w:eastAsia="PingFang SC" w:cs="PingFang SC"/>
            <w:spacing w:val="-1"/>
            <w:sz w:val="21"/>
            <w:szCs w:val="21"/>
            <w:lang w:val="en-US" w:eastAsia="zh-CN"/>
          </w:rPr>
          <w:delText xml:space="preserve">— 旧称泛发性重度型或Hallopeau-Siemens </w:delText>
        </w:r>
      </w:del>
      <w:del w:id="751" w:author="零 [2]" w:date="2025-11-22T17:36:30Z">
        <w:r>
          <w:rPr>
            <w:rFonts w:hint="eastAsia" w:ascii="PingFang SC" w:hAnsi="PingFang SC" w:eastAsia="PingFang SC" w:cs="PingFang SC"/>
            <w:spacing w:val="-1"/>
            <w:sz w:val="21"/>
            <w:szCs w:val="21"/>
            <w:lang w:val="en-US" w:eastAsia="zh-CN"/>
          </w:rPr>
          <w:delText xml:space="preserve">型RDEB，是最严重的DEB类型。 </w:delText>
        </w:r>
      </w:del>
    </w:p>
    <w:p w14:paraId="564951F3">
      <w:pPr>
        <w:spacing w:before="35" w:line="175" w:lineRule="auto"/>
        <w:ind w:left="37" w:right="165" w:firstLine="423"/>
        <w:jc w:val="both"/>
        <w:rPr>
          <w:del w:id="752" w:author="零 [2]" w:date="2025-11-22T17:36:30Z"/>
          <w:rFonts w:ascii="PingFang SC" w:hAnsi="PingFang SC" w:eastAsia="PingFang SC" w:cs="PingFang SC"/>
          <w:spacing w:val="-1"/>
          <w:sz w:val="21"/>
          <w:szCs w:val="21"/>
          <w:lang w:eastAsia="zh-CN"/>
        </w:rPr>
      </w:pPr>
      <w:del w:id="753" w:author="零 [2]" w:date="2025-11-22T17:36:30Z">
        <w:r>
          <w:rPr>
            <w:rFonts w:hint="eastAsia" w:ascii="PingFang SC" w:hAnsi="PingFang SC" w:eastAsia="PingFang SC" w:cs="PingFang SC"/>
            <w:spacing w:val="-1"/>
            <w:sz w:val="21"/>
            <w:szCs w:val="21"/>
            <w:lang w:val="en-US" w:eastAsia="zh-CN"/>
          </w:rPr>
          <w:delText>● ⽪肤表现–患⼉出⽣时即开始出现⽔疱，可⾃发出现，也可在极轻微创伤后出现，特别是受到反复摩擦或机械创伤的⽪肤区域(如，膝、肘、⼿、⾜、颈后部、肩及脊柱处)。偶尔可因先天性⽪肤缺损导致⼤⾯积体表剥脱，愈合后遗留瘢痕和粟丘疹。</w:delText>
        </w:r>
      </w:del>
    </w:p>
    <w:p w14:paraId="4D783078">
      <w:pPr>
        <w:spacing w:before="35" w:line="175" w:lineRule="auto"/>
        <w:ind w:left="37" w:right="165" w:firstLine="423"/>
        <w:jc w:val="both"/>
        <w:rPr>
          <w:del w:id="754" w:author="零 [2]" w:date="2025-11-22T17:36:30Z"/>
          <w:rFonts w:hint="eastAsia" w:ascii="PingFang SC" w:hAnsi="PingFang SC" w:eastAsia="PingFang SC" w:cs="PingFang SC"/>
          <w:spacing w:val="-1"/>
          <w:sz w:val="21"/>
          <w:szCs w:val="21"/>
          <w:lang w:val="en-US" w:eastAsia="zh-CN"/>
        </w:rPr>
      </w:pPr>
      <w:del w:id="755" w:author="零 [2]" w:date="2025-11-22T17:36:30Z">
        <w:r>
          <w:rPr>
            <w:rFonts w:hint="eastAsia" w:ascii="PingFang SC" w:hAnsi="PingFang SC" w:eastAsia="PingFang SC" w:cs="PingFang SC"/>
            <w:spacing w:val="-1"/>
            <w:sz w:val="21"/>
            <w:szCs w:val="21"/>
            <w:lang w:val="en-US" w:eastAsia="zh-CN"/>
          </w:rPr>
          <w:delText xml:space="preserve">RDEB的临床特征是双⼿和双⾜反复出现⽔疱及瘢痕导致的假性并指(趾)畸形。假性并指(趾)畸形最先表现为因近端⽪肤蹼化和粘连⽽出现的指(趾)间间隙部分融合，随后逐渐进展为全部指(趾)连接和完全融合，呈茧样、瘢痕性肿块，即“连指(趾)⼿套状”并指(趾)畸形。早在出⽣后第1年即开始出现⼿⾜挛缩。还可能发⽣近端部位挛缩，特别是在腘窝、肘前窝和腋窝内。瘢痕性脱发较常见。 </w:delText>
        </w:r>
      </w:del>
    </w:p>
    <w:p w14:paraId="675BB455">
      <w:pPr>
        <w:spacing w:before="35" w:line="175" w:lineRule="auto"/>
        <w:ind w:left="37" w:right="165" w:firstLine="423"/>
        <w:jc w:val="both"/>
        <w:rPr>
          <w:del w:id="756" w:author="零 [2]" w:date="2025-11-22T17:36:30Z"/>
          <w:rFonts w:hint="eastAsia" w:ascii="PingFang SC" w:hAnsi="PingFang SC" w:eastAsia="PingFang SC" w:cs="PingFang SC"/>
          <w:spacing w:val="-1"/>
          <w:sz w:val="21"/>
          <w:szCs w:val="21"/>
          <w:lang w:val="en-US" w:eastAsia="zh-CN"/>
        </w:rPr>
      </w:pPr>
      <w:del w:id="757" w:author="零 [2]" w:date="2025-11-22T17:36:30Z">
        <w:r>
          <w:rPr>
            <w:rFonts w:hint="eastAsia" w:ascii="PingFang SC" w:hAnsi="PingFang SC" w:eastAsia="PingFang SC" w:cs="PingFang SC"/>
            <w:spacing w:val="-1"/>
            <w:sz w:val="21"/>
            <w:szCs w:val="21"/>
            <w:lang w:val="en-US" w:eastAsia="zh-CN"/>
          </w:rPr>
          <w:delText xml:space="preserve">● 疼痛–疼痛是DEB患者的常见、主要负担。  RDEB患者存在其他来源的持续性急性和慢性全⾝性疼痛，如胃肠道、口腔黏膜、⽛齿、肌⾁⾻骼系统及眼部。 </w:delText>
        </w:r>
      </w:del>
    </w:p>
    <w:p w14:paraId="6EF7C376">
      <w:pPr>
        <w:spacing w:before="35" w:line="175" w:lineRule="auto"/>
        <w:ind w:left="37" w:right="165" w:firstLine="423"/>
        <w:jc w:val="both"/>
        <w:rPr>
          <w:del w:id="758" w:author="零 [2]" w:date="2025-11-22T17:36:30Z"/>
          <w:rFonts w:hint="eastAsia" w:ascii="PingFang SC" w:hAnsi="PingFang SC" w:eastAsia="PingFang SC" w:cs="PingFang SC"/>
          <w:spacing w:val="-1"/>
          <w:sz w:val="21"/>
          <w:szCs w:val="21"/>
          <w:lang w:val="en-US" w:eastAsia="zh-CN"/>
        </w:rPr>
      </w:pPr>
      <w:del w:id="759" w:author="零 [2]" w:date="2025-11-22T17:36:30Z">
        <w:r>
          <w:rPr>
            <w:rFonts w:hint="eastAsia" w:ascii="PingFang SC" w:hAnsi="PingFang SC" w:eastAsia="PingFang SC" w:cs="PingFang SC"/>
            <w:spacing w:val="-1"/>
            <w:sz w:val="21"/>
            <w:szCs w:val="21"/>
            <w:lang w:val="en-US" w:eastAsia="zh-CN"/>
          </w:rPr>
          <w:delText xml:space="preserve">● 瘙痒–许多患者将瘙痒列为最需要改善的核⼼症状。 </w:delText>
        </w:r>
      </w:del>
    </w:p>
    <w:p w14:paraId="7A2C9525">
      <w:pPr>
        <w:spacing w:before="35" w:line="175" w:lineRule="auto"/>
        <w:ind w:left="37" w:right="165" w:firstLine="423"/>
        <w:jc w:val="both"/>
        <w:rPr>
          <w:del w:id="760" w:author="零 [2]" w:date="2025-11-22T17:36:30Z"/>
          <w:rFonts w:hint="eastAsia" w:ascii="PingFang SC" w:hAnsi="PingFang SC" w:eastAsia="PingFang SC" w:cs="PingFang SC"/>
          <w:spacing w:val="-1"/>
          <w:sz w:val="21"/>
          <w:szCs w:val="21"/>
          <w:lang w:val="en-US" w:eastAsia="zh-CN"/>
        </w:rPr>
      </w:pPr>
      <w:del w:id="761" w:author="零 [2]" w:date="2025-11-22T17:36:30Z">
        <w:r>
          <w:rPr>
            <w:rFonts w:hint="eastAsia" w:ascii="PingFang SC" w:hAnsi="PingFang SC" w:eastAsia="PingFang SC" w:cs="PingFang SC"/>
            <w:spacing w:val="-1"/>
            <w:sz w:val="21"/>
            <w:szCs w:val="21"/>
            <w:lang w:val="en-US" w:eastAsia="zh-CN"/>
          </w:rPr>
          <w:delText xml:space="preserve">● 黏膜受累–口腔黏膜、⾷管黏膜、肛门黏膜和眼部黏膜也可受累，并形成糜烂。⽛营养不良、张口受限及瘢痕所致⾆活动受限可促发严重龋齿，合并⾷管狭窄时，可导致⾷物摄取减少及营养缺乏。 </w:delText>
        </w:r>
      </w:del>
    </w:p>
    <w:p w14:paraId="237334DD">
      <w:pPr>
        <w:spacing w:before="35" w:line="175" w:lineRule="auto"/>
        <w:ind w:left="37" w:right="165" w:firstLine="423"/>
        <w:jc w:val="both"/>
        <w:rPr>
          <w:del w:id="762" w:author="零 [2]" w:date="2025-11-22T17:36:30Z"/>
          <w:rFonts w:hint="eastAsia" w:ascii="PingFang SC" w:hAnsi="PingFang SC" w:eastAsia="PingFang SC" w:cs="PingFang SC"/>
          <w:spacing w:val="-1"/>
          <w:sz w:val="21"/>
          <w:szCs w:val="21"/>
          <w:lang w:val="en-US" w:eastAsia="zh-CN"/>
        </w:rPr>
      </w:pPr>
      <w:del w:id="763" w:author="零 [2]" w:date="2025-11-22T17:36:30Z">
        <w:r>
          <w:rPr>
            <w:rFonts w:hint="eastAsia" w:ascii="PingFang SC" w:hAnsi="PingFang SC" w:eastAsia="PingFang SC" w:cs="PingFang SC"/>
            <w:spacing w:val="-1"/>
            <w:sz w:val="21"/>
            <w:szCs w:val="21"/>
            <w:lang w:val="en-US" w:eastAsia="zh-CN"/>
          </w:rPr>
          <w:delText>● ⽪肤SCC的风险–重度型RDEB患者发⽣侵袭性SCC的风险极⾼。</w:delText>
        </w:r>
      </w:del>
    </w:p>
    <w:p w14:paraId="213B212F">
      <w:pPr>
        <w:spacing w:before="35" w:line="175" w:lineRule="auto"/>
        <w:ind w:left="37" w:right="165" w:firstLine="423"/>
        <w:jc w:val="both"/>
        <w:rPr>
          <w:del w:id="764" w:author="零 [2]" w:date="2025-11-22T17:36:30Z"/>
          <w:rFonts w:hint="eastAsia" w:ascii="PingFang SC" w:hAnsi="PingFang SC" w:eastAsia="PingFang SC" w:cs="PingFang SC"/>
          <w:spacing w:val="-1"/>
          <w:sz w:val="21"/>
          <w:szCs w:val="21"/>
          <w:lang w:eastAsia="zh-CN"/>
        </w:rPr>
      </w:pPr>
      <w:del w:id="765" w:author="零 [2]" w:date="2025-11-22T17:36:30Z">
        <w:r>
          <w:rPr>
            <w:rFonts w:hint="eastAsia" w:ascii="PingFang SC Semibold" w:hAnsi="PingFang SC Semibold" w:eastAsia="PingFang SC Semibold" w:cs="PingFang SC Semibold"/>
            <w:b/>
            <w:bCs/>
            <w:spacing w:val="-1"/>
            <w:sz w:val="21"/>
            <w:szCs w:val="21"/>
            <w:lang w:val="en-US" w:eastAsia="zh-CN"/>
          </w:rPr>
          <w:delText xml:space="preserve">中间型隐性遗传营养不良型⼤疱性表⽪松解症 </w:delText>
        </w:r>
      </w:del>
      <w:del w:id="766" w:author="零 [2]" w:date="2025-11-22T17:36:30Z">
        <w:r>
          <w:rPr>
            <w:rFonts w:ascii="PingFang SC" w:hAnsi="PingFang SC" w:eastAsia="PingFang SC" w:cs="PingFang SC"/>
            <w:spacing w:val="-1"/>
            <w:sz w:val="21"/>
            <w:szCs w:val="21"/>
            <w:lang w:val="en-US" w:eastAsia="zh-CN"/>
          </w:rPr>
          <w:delText>— 此类患者的⽔疱较轻，不会导致残毁性畸形，临床表现多样</w:delText>
        </w:r>
      </w:del>
      <w:del w:id="767" w:author="零 [2]" w:date="2025-11-22T17:36:30Z">
        <w:r>
          <w:rPr>
            <w:rFonts w:hint="eastAsia" w:ascii="PingFang SC" w:hAnsi="PingFang SC" w:eastAsia="PingFang SC" w:cs="PingFang SC"/>
            <w:spacing w:val="-1"/>
            <w:sz w:val="21"/>
            <w:szCs w:val="21"/>
            <w:lang w:val="en-US" w:eastAsia="zh-CN"/>
          </w:rPr>
          <w:delText>⼀些患者存 ⼴泛病变，⽽其他患者表现为局限于四肢的⽔疱。⽪损愈合后总是留有瘢痕和粟丘疹。口腔、⽛齿、指(趾)甲和⽑发的表现类似于重度型RDEB，但受累范围较⼩。发⽣SCC的风险增加。</w:delText>
        </w:r>
      </w:del>
    </w:p>
    <w:p w14:paraId="21266084">
      <w:pPr>
        <w:spacing w:before="35" w:line="175" w:lineRule="auto"/>
        <w:ind w:left="37" w:right="165" w:firstLine="423"/>
        <w:jc w:val="both"/>
        <w:rPr>
          <w:del w:id="768" w:author="零 [2]" w:date="2025-11-22T17:36:30Z"/>
          <w:rFonts w:hint="eastAsia" w:ascii="PingFang SC" w:hAnsi="PingFang SC" w:eastAsia="PingFang SC" w:cs="PingFang SC"/>
          <w:spacing w:val="-1"/>
          <w:sz w:val="21"/>
          <w:szCs w:val="21"/>
          <w:lang w:val="en-US" w:eastAsia="zh-CN"/>
        </w:rPr>
      </w:pPr>
      <w:del w:id="769" w:author="零 [2]" w:date="2025-11-22T17:36:30Z">
        <w:r>
          <w:rPr>
            <w:rFonts w:hint="eastAsia" w:ascii="PingFang SC" w:hAnsi="PingFang SC" w:eastAsia="PingFang SC" w:cs="PingFang SC"/>
            <w:spacing w:val="-1"/>
            <w:sz w:val="21"/>
            <w:szCs w:val="21"/>
            <w:lang w:eastAsia="zh-CN"/>
          </w:rPr>
          <w:delText>营养不良型患者中通常显性遗传的症状轻一些，隐性遗传的症状 重，其中严重泛发性 RDEB 患者是生存的患者中症状最重的。</w:delText>
        </w:r>
      </w:del>
      <w:del w:id="770" w:author="零 [2]" w:date="2025-11-22T17:36:30Z">
        <w:r>
          <w:rPr>
            <w:rFonts w:hint="eastAsia" w:ascii="PingFang SC" w:hAnsi="PingFang SC" w:eastAsia="PingFang SC" w:cs="PingFang SC"/>
            <w:spacing w:val="-1"/>
            <w:sz w:val="21"/>
            <w:szCs w:val="21"/>
            <w:lang w:val="en-US" w:eastAsia="zh-CN"/>
          </w:rPr>
          <w:delText>DDEB患者往往可活到成年，且⼏乎没有并发症。</w:delText>
        </w:r>
      </w:del>
    </w:p>
    <w:p w14:paraId="7ED13E6D">
      <w:pPr>
        <w:spacing w:before="35" w:line="175" w:lineRule="auto"/>
        <w:ind w:left="37" w:right="165" w:firstLine="423"/>
        <w:jc w:val="both"/>
        <w:rPr>
          <w:rFonts w:hint="eastAsia" w:ascii="PingFang SC" w:hAnsi="PingFang SC" w:eastAsia="PingFang SC" w:cs="PingFang SC"/>
          <w:spacing w:val="-1"/>
          <w:sz w:val="21"/>
          <w:szCs w:val="21"/>
          <w:lang w:val="en-US" w:eastAsia="zh-CN"/>
        </w:rPr>
      </w:pPr>
    </w:p>
    <w:p w14:paraId="569FAAF3">
      <w:pPr>
        <w:keepNext w:val="0"/>
        <w:keepLines w:val="0"/>
        <w:widowControl/>
        <w:suppressLineNumbers w:val="0"/>
        <w:spacing w:before="35" w:line="175" w:lineRule="auto"/>
        <w:ind w:left="37" w:right="165" w:firstLine="423"/>
        <w:jc w:val="center"/>
        <w:rPr>
          <w:ins w:id="772" w:author="零 [2]" w:date="2025-11-22T17:37:57Z"/>
          <w:rFonts w:hint="eastAsia" w:ascii="PingFang SC Semibold" w:hAnsi="PingFang SC Semibold" w:eastAsia="PingFang SC Semibold" w:cs="PingFang SC Semibold"/>
          <w:b/>
          <w:bCs/>
          <w:spacing w:val="-1"/>
          <w:sz w:val="21"/>
          <w:szCs w:val="21"/>
          <w:lang w:val="en-US" w:eastAsia="zh-CN"/>
        </w:rPr>
        <w:pPrChange w:id="771" w:author="零 [2]" w:date="2025-11-22T17:36:37Z">
          <w:pPr>
            <w:keepNext w:val="0"/>
            <w:keepLines w:val="0"/>
            <w:widowControl/>
            <w:suppressLineNumbers w:val="0"/>
            <w:spacing w:before="35" w:line="175" w:lineRule="auto"/>
            <w:ind w:left="37" w:right="165" w:firstLine="423"/>
            <w:jc w:val="both"/>
          </w:pPr>
        </w:pPrChange>
      </w:pPr>
    </w:p>
    <w:p w14:paraId="0DB2307B">
      <w:pPr>
        <w:keepNext w:val="0"/>
        <w:keepLines w:val="0"/>
        <w:widowControl/>
        <w:suppressLineNumbers w:val="0"/>
        <w:spacing w:before="35" w:line="175" w:lineRule="auto"/>
        <w:ind w:left="37" w:right="165" w:firstLine="423"/>
        <w:jc w:val="center"/>
        <w:rPr>
          <w:ins w:id="774" w:author="零 [2]" w:date="2025-11-22T17:37:57Z"/>
          <w:rFonts w:hint="eastAsia" w:ascii="PingFang SC Semibold" w:hAnsi="PingFang SC Semibold" w:eastAsia="PingFang SC Semibold" w:cs="PingFang SC Semibold"/>
          <w:b/>
          <w:bCs/>
          <w:spacing w:val="-1"/>
          <w:sz w:val="21"/>
          <w:szCs w:val="21"/>
          <w:lang w:val="en-US" w:eastAsia="zh-CN"/>
        </w:rPr>
        <w:pPrChange w:id="773" w:author="零 [2]" w:date="2025-11-22T17:36:37Z">
          <w:pPr>
            <w:keepNext w:val="0"/>
            <w:keepLines w:val="0"/>
            <w:widowControl/>
            <w:suppressLineNumbers w:val="0"/>
            <w:spacing w:before="35" w:line="175" w:lineRule="auto"/>
            <w:ind w:left="37" w:right="165" w:firstLine="423"/>
            <w:jc w:val="both"/>
          </w:pPr>
        </w:pPrChange>
      </w:pPr>
    </w:p>
    <w:p w14:paraId="07EA4B39">
      <w:pPr>
        <w:keepNext w:val="0"/>
        <w:keepLines w:val="0"/>
        <w:widowControl/>
        <w:suppressLineNumbers w:val="0"/>
        <w:spacing w:before="35" w:line="175" w:lineRule="auto"/>
        <w:ind w:left="37" w:right="165" w:firstLine="423"/>
        <w:jc w:val="center"/>
        <w:rPr>
          <w:ins w:id="776" w:author="零 [2]" w:date="2025-11-22T17:37:58Z"/>
          <w:rFonts w:hint="eastAsia" w:ascii="PingFang SC Semibold" w:hAnsi="PingFang SC Semibold" w:eastAsia="PingFang SC Semibold" w:cs="PingFang SC Semibold"/>
          <w:b/>
          <w:bCs/>
          <w:spacing w:val="-1"/>
          <w:sz w:val="21"/>
          <w:szCs w:val="21"/>
          <w:lang w:val="en-US" w:eastAsia="zh-CN"/>
        </w:rPr>
        <w:pPrChange w:id="775" w:author="零 [2]" w:date="2025-11-22T17:36:37Z">
          <w:pPr>
            <w:keepNext w:val="0"/>
            <w:keepLines w:val="0"/>
            <w:widowControl/>
            <w:suppressLineNumbers w:val="0"/>
            <w:spacing w:before="35" w:line="175" w:lineRule="auto"/>
            <w:ind w:left="37" w:right="165" w:firstLine="423"/>
            <w:jc w:val="both"/>
          </w:pPr>
        </w:pPrChange>
      </w:pPr>
    </w:p>
    <w:p w14:paraId="7D18DC17">
      <w:pPr>
        <w:keepNext w:val="0"/>
        <w:keepLines w:val="0"/>
        <w:widowControl/>
        <w:suppressLineNumbers w:val="0"/>
        <w:spacing w:before="35" w:line="175" w:lineRule="auto"/>
        <w:ind w:left="37" w:right="165" w:firstLine="423"/>
        <w:jc w:val="center"/>
        <w:rPr>
          <w:ins w:id="778" w:author="零 [2]" w:date="2025-11-22T17:37:58Z"/>
          <w:rFonts w:hint="eastAsia" w:ascii="PingFang SC Semibold" w:hAnsi="PingFang SC Semibold" w:eastAsia="PingFang SC Semibold" w:cs="PingFang SC Semibold"/>
          <w:b/>
          <w:bCs/>
          <w:spacing w:val="-1"/>
          <w:sz w:val="21"/>
          <w:szCs w:val="21"/>
          <w:lang w:val="en-US" w:eastAsia="zh-CN"/>
        </w:rPr>
        <w:pPrChange w:id="777" w:author="零 [2]" w:date="2025-11-22T17:36:37Z">
          <w:pPr>
            <w:keepNext w:val="0"/>
            <w:keepLines w:val="0"/>
            <w:widowControl/>
            <w:suppressLineNumbers w:val="0"/>
            <w:spacing w:before="35" w:line="175" w:lineRule="auto"/>
            <w:ind w:left="37" w:right="165" w:firstLine="423"/>
            <w:jc w:val="both"/>
          </w:pPr>
        </w:pPrChange>
      </w:pPr>
    </w:p>
    <w:p w14:paraId="0B54563F">
      <w:pPr>
        <w:keepNext w:val="0"/>
        <w:keepLines w:val="0"/>
        <w:widowControl/>
        <w:suppressLineNumbers w:val="0"/>
        <w:spacing w:before="35" w:line="175" w:lineRule="auto"/>
        <w:ind w:left="37" w:right="165" w:firstLine="423"/>
        <w:jc w:val="center"/>
        <w:rPr>
          <w:ins w:id="780" w:author="零 [2]" w:date="2025-11-22T17:38:16Z"/>
          <w:rFonts w:hint="eastAsia" w:ascii="PingFang SC Semibold" w:hAnsi="PingFang SC Semibold" w:eastAsia="PingFang SC Semibold" w:cs="PingFang SC Semibold"/>
          <w:b/>
          <w:bCs/>
          <w:spacing w:val="-1"/>
          <w:sz w:val="21"/>
          <w:szCs w:val="21"/>
          <w:lang w:val="en-US" w:eastAsia="zh-CN"/>
        </w:rPr>
        <w:pPrChange w:id="779" w:author="零 [2]" w:date="2025-11-22T17:36:37Z">
          <w:pPr>
            <w:keepNext w:val="0"/>
            <w:keepLines w:val="0"/>
            <w:widowControl/>
            <w:suppressLineNumbers w:val="0"/>
            <w:spacing w:before="35" w:line="175" w:lineRule="auto"/>
            <w:ind w:left="37" w:right="165" w:firstLine="423"/>
            <w:jc w:val="both"/>
          </w:pPr>
        </w:pPrChange>
      </w:pPr>
    </w:p>
    <w:p w14:paraId="6B162EA3">
      <w:pPr>
        <w:keepNext w:val="0"/>
        <w:keepLines w:val="0"/>
        <w:widowControl/>
        <w:suppressLineNumbers w:val="0"/>
        <w:spacing w:before="35" w:line="175" w:lineRule="auto"/>
        <w:ind w:left="37" w:right="165" w:firstLine="423"/>
        <w:jc w:val="center"/>
        <w:rPr>
          <w:ins w:id="782" w:author="零 [2]" w:date="2025-11-22T17:37:50Z"/>
          <w:rFonts w:hint="eastAsia" w:ascii="PingFang SC Semibold" w:hAnsi="PingFang SC Semibold" w:eastAsia="PingFang SC Semibold" w:cs="PingFang SC Semibold"/>
          <w:b/>
          <w:bCs/>
          <w:spacing w:val="-1"/>
          <w:sz w:val="21"/>
          <w:szCs w:val="21"/>
          <w:lang w:val="en-US" w:eastAsia="zh-CN"/>
        </w:rPr>
        <w:pPrChange w:id="781" w:author="零 [2]" w:date="2025-11-22T17:36:37Z">
          <w:pPr>
            <w:keepNext w:val="0"/>
            <w:keepLines w:val="0"/>
            <w:widowControl/>
            <w:suppressLineNumbers w:val="0"/>
            <w:spacing w:before="35" w:line="175" w:lineRule="auto"/>
            <w:ind w:left="37" w:right="165" w:firstLine="423"/>
            <w:jc w:val="both"/>
          </w:pPr>
        </w:pPrChange>
      </w:pPr>
      <w:r>
        <w:rPr>
          <w:rFonts w:hint="eastAsia" w:ascii="PingFang SC Semibold" w:hAnsi="PingFang SC Semibold" w:eastAsia="PingFang SC Semibold" w:cs="PingFang SC Semibold"/>
          <w:b/>
          <w:bCs/>
          <w:spacing w:val="-1"/>
          <w:sz w:val="21"/>
          <w:szCs w:val="21"/>
          <w:lang w:val="en-US" w:eastAsia="zh-CN"/>
        </w:rPr>
        <w:t>Kindler⼤疱性表⽪松解症</w:t>
      </w:r>
      <w:ins w:id="783" w:author="零 [2]" w:date="2025-11-22T17:36:41Z">
        <w:r>
          <w:rPr>
            <w:rFonts w:hint="eastAsia" w:ascii="PingFang SC Semibold" w:hAnsi="PingFang SC Semibold" w:eastAsia="PingFang SC Semibold" w:cs="PingFang SC Semibold"/>
            <w:b/>
            <w:bCs/>
            <w:spacing w:val="-1"/>
            <w:sz w:val="21"/>
            <w:szCs w:val="21"/>
            <w:lang w:val="en-US" w:eastAsia="zh-CN"/>
          </w:rPr>
          <w:t>临床</w:t>
        </w:r>
      </w:ins>
      <w:ins w:id="784" w:author="零 [2]" w:date="2025-11-22T17:36:44Z">
        <w:r>
          <w:rPr>
            <w:rFonts w:hint="eastAsia" w:ascii="PingFang SC Semibold" w:hAnsi="PingFang SC Semibold" w:eastAsia="PingFang SC Semibold" w:cs="PingFang SC Semibold"/>
            <w:b/>
            <w:bCs/>
            <w:spacing w:val="-1"/>
            <w:sz w:val="21"/>
            <w:szCs w:val="21"/>
            <w:lang w:val="en-US" w:eastAsia="zh-CN"/>
          </w:rPr>
          <w:t>表现</w:t>
        </w:r>
      </w:ins>
    </w:p>
    <w:tbl>
      <w:tblPr>
        <w:tblStyle w:val="10"/>
        <w:tblpPr w:leftFromText="180" w:rightFromText="180" w:vertAnchor="text" w:horzAnchor="page" w:tblpX="1227" w:tblpY="1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785" w:author="零 [2]" w:date="2025-11-22T17:38:51Z">
          <w:tblPr>
            <w:tblStyle w:val="10"/>
            <w:tblpPr w:leftFromText="180" w:rightFromText="180" w:vertAnchor="text" w:horzAnchor="page" w:tblpX="1227" w:tblpY="1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2185"/>
        <w:gridCol w:w="4205"/>
        <w:tblGridChange w:id="786">
          <w:tblGrid>
            <w:gridCol w:w="2185"/>
            <w:gridCol w:w="2186"/>
          </w:tblGrid>
        </w:tblGridChange>
      </w:tblGrid>
      <w:tr w14:paraId="73DE1EB6">
        <w:trPr>
          <w:wAfter w:w="0" w:type="auto"/>
          <w:trPrChange w:id="787" w:author="零 [2]" w:date="2025-11-22T17:38:51Z">
            <w:trPr>
              <w:wAfter w:w="2019" w:type="dxa"/>
            </w:trPr>
          </w:trPrChange>
        </w:trPr>
        <w:tc>
          <w:tcPr>
            <w:tcW w:w="2185" w:type="dxa"/>
            <w:vAlign w:val="center"/>
            <w:tcPrChange w:id="788" w:author="零 [2]" w:date="2025-11-22T17:38:51Z">
              <w:tcPr>
                <w:tcW w:w="2185" w:type="dxa"/>
              </w:tcPr>
            </w:tcPrChange>
          </w:tcPr>
          <w:p w14:paraId="2120BA5B">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790"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789" w:author="零 [2]" w:date="2025-11-22T17:40:43Z">
                <w:pPr>
                  <w:keepNext w:val="0"/>
                  <w:keepLines w:val="0"/>
                  <w:widowControl/>
                  <w:suppressLineNumbers w:val="0"/>
                  <w:jc w:val="left"/>
                </w:pPr>
              </w:pPrChange>
            </w:pPr>
            <w:ins w:id="791" w:author="零 [2]" w:date="2025-11-22T17:39:16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792" w:author="零 [2]" w:date="2025-11-22T17:40:43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临床特征维度</w:t>
              </w:r>
            </w:ins>
          </w:p>
        </w:tc>
        <w:tc>
          <w:tcPr>
            <w:tcW w:w="4205" w:type="dxa"/>
            <w:vAlign w:val="center"/>
            <w:tcPrChange w:id="793" w:author="零 [2]" w:date="2025-11-22T17:38:51Z">
              <w:tcPr>
                <w:tcW w:w="2186" w:type="dxa"/>
              </w:tcPr>
            </w:tcPrChange>
          </w:tcPr>
          <w:p w14:paraId="2B039DB7">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795"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794" w:author="零 [2]" w:date="2025-11-22T17:40:43Z">
                <w:pPr>
                  <w:keepNext w:val="0"/>
                  <w:keepLines w:val="0"/>
                  <w:widowControl/>
                  <w:suppressLineNumbers w:val="0"/>
                  <w:jc w:val="left"/>
                </w:pPr>
              </w:pPrChange>
            </w:pPr>
            <w:ins w:id="796" w:author="零 [2]" w:date="2025-11-22T17:39:16Z">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797" w:author="零 [2]" w:date="2025-11-22T17:40:43Z">
                    <w:rPr>
                      <w:rFonts w:hint="default" w:ascii="var(--dsw-font-markdown-table-h" w:hAnsi="var(--dsw-font-markdown-table-h" w:eastAsia="var(--dsw-font-markdown-table-h" w:cs="var(--dsw-font-markdown-table-h"/>
                      <w:b/>
                      <w:bCs/>
                      <w:i w:val="0"/>
                      <w:iCs w:val="0"/>
                      <w:caps w:val="0"/>
                      <w:snapToGrid w:val="0"/>
                      <w:color w:val="000000"/>
                      <w:spacing w:val="0"/>
                      <w:kern w:val="0"/>
                      <w:sz w:val="32"/>
                      <w:szCs w:val="32"/>
                      <w:u w:val="none"/>
                      <w:lang w:val="en-US" w:eastAsia="zh-CN" w:bidi="ar"/>
                    </w:rPr>
                  </w:rPrChange>
                </w:rPr>
                <w:t>具体表现</w:t>
              </w:r>
            </w:ins>
          </w:p>
        </w:tc>
      </w:tr>
      <w:tr w14:paraId="0043A35E">
        <w:trPr>
          <w:wAfter w:w="0" w:type="auto"/>
          <w:trPrChange w:id="798" w:author="零 [2]" w:date="2025-11-22T17:38:51Z">
            <w:trPr>
              <w:wAfter w:w="2019" w:type="dxa"/>
            </w:trPr>
          </w:trPrChange>
        </w:trPr>
        <w:tc>
          <w:tcPr>
            <w:tcW w:w="2185" w:type="dxa"/>
            <w:vAlign w:val="center"/>
            <w:tcPrChange w:id="799" w:author="零 [2]" w:date="2025-11-22T17:38:51Z">
              <w:tcPr>
                <w:tcW w:w="2185" w:type="dxa"/>
              </w:tcPr>
            </w:tcPrChange>
          </w:tcPr>
          <w:p w14:paraId="4664FDF4">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01"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00" w:author="零 [2]" w:date="2025-11-22T17:40:43Z">
                <w:pPr>
                  <w:keepNext w:val="0"/>
                  <w:keepLines w:val="0"/>
                  <w:widowControl/>
                  <w:suppressLineNumbers w:val="0"/>
                  <w:jc w:val="left"/>
                </w:pPr>
              </w:pPrChange>
            </w:pPr>
            <w:ins w:id="802"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03"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核心特征</w:t>
              </w:r>
            </w:ins>
          </w:p>
        </w:tc>
        <w:tc>
          <w:tcPr>
            <w:tcW w:w="4205" w:type="dxa"/>
            <w:vAlign w:val="center"/>
            <w:tcPrChange w:id="804" w:author="零 [2]" w:date="2025-11-22T17:38:51Z">
              <w:tcPr>
                <w:tcW w:w="2186" w:type="dxa"/>
              </w:tcPr>
            </w:tcPrChange>
          </w:tcPr>
          <w:p w14:paraId="5AF12E96">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06"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05" w:author="零 [2]" w:date="2025-11-22T17:40:43Z">
                <w:pPr>
                  <w:keepNext w:val="0"/>
                  <w:keepLines w:val="0"/>
                  <w:widowControl/>
                  <w:suppressLineNumbers w:val="0"/>
                  <w:jc w:val="left"/>
                </w:pPr>
              </w:pPrChange>
            </w:pPr>
            <w:ins w:id="807"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08"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皮肤水疱、光敏感性、广泛皮肤萎缩、皮肤异色症（皮肤萎缩、毛细血管扩张和色素改变同时出现）和硬化。</w:t>
              </w:r>
            </w:ins>
            <w:ins w:id="809"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10"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表型在患者一生中不断进展</w:t>
              </w:r>
            </w:ins>
            <w:ins w:id="811"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12"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r>
      <w:tr w14:paraId="77F2983C">
        <w:trPr>
          <w:wAfter w:w="0" w:type="auto"/>
          <w:trPrChange w:id="813" w:author="零 [2]" w:date="2025-11-22T17:38:51Z">
            <w:trPr>
              <w:wAfter w:w="2019" w:type="dxa"/>
            </w:trPr>
          </w:trPrChange>
        </w:trPr>
        <w:tc>
          <w:tcPr>
            <w:tcW w:w="2185" w:type="dxa"/>
            <w:vAlign w:val="center"/>
            <w:tcPrChange w:id="814" w:author="零 [2]" w:date="2025-11-22T17:38:51Z">
              <w:tcPr>
                <w:tcW w:w="2185" w:type="dxa"/>
              </w:tcPr>
            </w:tcPrChange>
          </w:tcPr>
          <w:p w14:paraId="090ACC33">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16"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15" w:author="零 [2]" w:date="2025-11-22T17:40:43Z">
                <w:pPr>
                  <w:keepNext w:val="0"/>
                  <w:keepLines w:val="0"/>
                  <w:widowControl/>
                  <w:suppressLineNumbers w:val="0"/>
                  <w:jc w:val="left"/>
                </w:pPr>
              </w:pPrChange>
            </w:pPr>
            <w:ins w:id="817"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18"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皮肤表现</w:t>
              </w:r>
            </w:ins>
          </w:p>
        </w:tc>
        <w:tc>
          <w:tcPr>
            <w:tcW w:w="4205" w:type="dxa"/>
            <w:vAlign w:val="center"/>
            <w:tcPrChange w:id="819" w:author="零 [2]" w:date="2025-11-22T17:38:51Z">
              <w:tcPr>
                <w:tcW w:w="2186" w:type="dxa"/>
              </w:tcPr>
            </w:tcPrChange>
          </w:tcPr>
          <w:p w14:paraId="68A96E9D">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21"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20" w:author="零 [2]" w:date="2025-11-22T17:40:43Z">
                <w:pPr>
                  <w:keepNext w:val="0"/>
                  <w:keepLines w:val="0"/>
                  <w:widowControl/>
                  <w:suppressLineNumbers w:val="0"/>
                  <w:jc w:val="left"/>
                </w:pPr>
              </w:pPrChange>
            </w:pPr>
            <w:ins w:id="822"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23"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光敏感性</w:t>
              </w:r>
            </w:ins>
            <w:ins w:id="824"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25"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：严重程度不一，多数患者为轻度或不易察觉。</w:t>
              </w:r>
            </w:ins>
            <w:ins w:id="826"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27"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828"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29"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皮肤萎缩与异色症</w:t>
              </w:r>
            </w:ins>
            <w:ins w:id="830"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31"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：1-2岁始于手足背侧，逐步蔓延至全身；皮肤异色症首发于10岁左右，从日光暴露部位扩散至全身。</w:t>
              </w:r>
            </w:ins>
            <w:ins w:id="832"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33"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834"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35"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硬化改变</w:t>
              </w:r>
            </w:ins>
            <w:ins w:id="836"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37"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：年轻成人出现手足硬化，如蹼状指/趾、手指硬皮病样表现或手指缩窄，个体差异明显。</w:t>
              </w:r>
            </w:ins>
          </w:p>
        </w:tc>
      </w:tr>
      <w:tr w14:paraId="51A5796B">
        <w:trPr>
          <w:wAfter w:w="0" w:type="auto"/>
          <w:trPrChange w:id="838" w:author="零 [2]" w:date="2025-11-22T17:38:51Z">
            <w:trPr>
              <w:wAfter w:w="2019" w:type="dxa"/>
            </w:trPr>
          </w:trPrChange>
        </w:trPr>
        <w:tc>
          <w:tcPr>
            <w:tcW w:w="2185" w:type="dxa"/>
            <w:vAlign w:val="center"/>
            <w:tcPrChange w:id="839" w:author="零 [2]" w:date="2025-11-22T17:38:51Z">
              <w:tcPr>
                <w:tcW w:w="2185" w:type="dxa"/>
              </w:tcPr>
            </w:tcPrChange>
          </w:tcPr>
          <w:p w14:paraId="47615276">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41"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40" w:author="零 [2]" w:date="2025-11-22T17:40:43Z">
                <w:pPr>
                  <w:keepNext w:val="0"/>
                  <w:keepLines w:val="0"/>
                  <w:widowControl/>
                  <w:suppressLineNumbers w:val="0"/>
                  <w:jc w:val="left"/>
                </w:pPr>
              </w:pPrChange>
            </w:pPr>
            <w:ins w:id="842"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43"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毛发和甲改变</w:t>
              </w:r>
            </w:ins>
          </w:p>
        </w:tc>
        <w:tc>
          <w:tcPr>
            <w:tcW w:w="4205" w:type="dxa"/>
            <w:vAlign w:val="center"/>
            <w:tcPrChange w:id="844" w:author="零 [2]" w:date="2025-11-22T17:38:51Z">
              <w:tcPr>
                <w:tcW w:w="2186" w:type="dxa"/>
              </w:tcPr>
            </w:tcPrChange>
          </w:tcPr>
          <w:p w14:paraId="1D0707EB">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46"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45" w:author="零 [2]" w:date="2025-11-22T17:40:43Z">
                <w:pPr>
                  <w:keepNext w:val="0"/>
                  <w:keepLines w:val="0"/>
                  <w:widowControl/>
                  <w:suppressLineNumbers w:val="0"/>
                  <w:jc w:val="left"/>
                </w:pPr>
              </w:pPrChange>
            </w:pPr>
            <w:ins w:id="847"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48"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毛发</w:t>
              </w:r>
            </w:ins>
            <w:ins w:id="849"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50"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：头发无改变，但成人体毛稀疏。</w:t>
              </w:r>
            </w:ins>
            <w:ins w:id="851"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52"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853"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54"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甲</w:t>
              </w:r>
            </w:ins>
            <w:ins w:id="855"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56"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：甲营养不良常见，可伴发甲真菌病。</w:t>
              </w:r>
            </w:ins>
          </w:p>
        </w:tc>
      </w:tr>
      <w:tr w14:paraId="33C6B202">
        <w:trPr>
          <w:wAfter w:w="0" w:type="auto"/>
          <w:trPrChange w:id="857" w:author="零 [2]" w:date="2025-11-22T17:38:51Z">
            <w:trPr>
              <w:wAfter w:w="2019" w:type="dxa"/>
            </w:trPr>
          </w:trPrChange>
        </w:trPr>
        <w:tc>
          <w:tcPr>
            <w:tcW w:w="2185" w:type="dxa"/>
            <w:vAlign w:val="center"/>
            <w:tcPrChange w:id="858" w:author="零 [2]" w:date="2025-11-22T17:38:51Z">
              <w:tcPr>
                <w:tcW w:w="2185" w:type="dxa"/>
              </w:tcPr>
            </w:tcPrChange>
          </w:tcPr>
          <w:p w14:paraId="5AD6997C">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60"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59" w:author="零 [2]" w:date="2025-11-22T17:40:43Z">
                <w:pPr>
                  <w:keepNext w:val="0"/>
                  <w:keepLines w:val="0"/>
                  <w:widowControl/>
                  <w:suppressLineNumbers w:val="0"/>
                  <w:jc w:val="left"/>
                </w:pPr>
              </w:pPrChange>
            </w:pPr>
            <w:ins w:id="861"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62"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牙齿异常</w:t>
              </w:r>
            </w:ins>
          </w:p>
        </w:tc>
        <w:tc>
          <w:tcPr>
            <w:tcW w:w="4205" w:type="dxa"/>
            <w:vAlign w:val="center"/>
            <w:tcPrChange w:id="863" w:author="零 [2]" w:date="2025-11-22T17:38:51Z">
              <w:tcPr>
                <w:tcW w:w="2186" w:type="dxa"/>
              </w:tcPr>
            </w:tcPrChange>
          </w:tcPr>
          <w:p w14:paraId="67714D87">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65"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64" w:author="零 [2]" w:date="2025-11-22T17:40:43Z">
                <w:pPr>
                  <w:keepNext w:val="0"/>
                  <w:keepLines w:val="0"/>
                  <w:widowControl/>
                  <w:suppressLineNumbers w:val="0"/>
                  <w:jc w:val="left"/>
                </w:pPr>
              </w:pPrChange>
            </w:pPr>
            <w:ins w:id="866"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67"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牙釉质结构异常</w:t>
              </w:r>
            </w:ins>
            <w:ins w:id="868"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69"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：特征为发育不全的凹陷性釉质形成缺陷症，程度不一。</w:t>
              </w:r>
            </w:ins>
          </w:p>
        </w:tc>
      </w:tr>
      <w:tr w14:paraId="6FFD0AC9">
        <w:trPr>
          <w:wAfter w:w="0" w:type="auto"/>
          <w:trPrChange w:id="870" w:author="零 [2]" w:date="2025-11-22T17:38:51Z">
            <w:trPr>
              <w:wAfter w:w="2019" w:type="dxa"/>
            </w:trPr>
          </w:trPrChange>
        </w:trPr>
        <w:tc>
          <w:tcPr>
            <w:tcW w:w="2185" w:type="dxa"/>
            <w:vAlign w:val="center"/>
            <w:tcPrChange w:id="871" w:author="零 [2]" w:date="2025-11-22T17:38:51Z">
              <w:tcPr>
                <w:tcW w:w="2185" w:type="dxa"/>
              </w:tcPr>
            </w:tcPrChange>
          </w:tcPr>
          <w:p w14:paraId="5495384F">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73"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72" w:author="零 [2]" w:date="2025-11-22T17:40:43Z">
                <w:pPr>
                  <w:keepNext w:val="0"/>
                  <w:keepLines w:val="0"/>
                  <w:widowControl/>
                  <w:suppressLineNumbers w:val="0"/>
                  <w:jc w:val="left"/>
                </w:pPr>
              </w:pPrChange>
            </w:pPr>
            <w:ins w:id="874"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75"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黏膜病变</w:t>
              </w:r>
            </w:ins>
          </w:p>
        </w:tc>
        <w:tc>
          <w:tcPr>
            <w:tcW w:w="4205" w:type="dxa"/>
            <w:vAlign w:val="center"/>
            <w:tcPrChange w:id="876" w:author="零 [2]" w:date="2025-11-22T17:38:51Z">
              <w:tcPr>
                <w:tcW w:w="2186" w:type="dxa"/>
              </w:tcPr>
            </w:tcPrChange>
          </w:tcPr>
          <w:p w14:paraId="6D94E1D8">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78"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77" w:author="零 [2]" w:date="2025-11-22T17:40:43Z">
                <w:pPr>
                  <w:keepNext w:val="0"/>
                  <w:keepLines w:val="0"/>
                  <w:widowControl/>
                  <w:suppressLineNumbers w:val="0"/>
                  <w:jc w:val="left"/>
                </w:pPr>
              </w:pPrChange>
            </w:pPr>
            <w:ins w:id="879"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80"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黏膜</w:t>
              </w:r>
            </w:ins>
            <w:ins w:id="881"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82"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：极常见黏膜脆弱。</w:t>
              </w:r>
            </w:ins>
            <w:ins w:id="883"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84"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885"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86"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其他口面部特征</w:t>
              </w:r>
            </w:ins>
            <w:ins w:id="887"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88"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：口腔病变、口角炎、唇炎、牙龈过度生长、小口畸形、前庭闭塞、慢性唇溃疡和</w:t>
              </w:r>
            </w:ins>
            <w:ins w:id="889" w:author="零 [2]" w:date="2025-11-22T17:39:16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90"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口腔鳞状细胞癌</w:t>
              </w:r>
            </w:ins>
            <w:ins w:id="891" w:author="零 [2]" w:date="2025-11-22T17:39:1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892"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w:t>
              </w:r>
            </w:ins>
          </w:p>
        </w:tc>
      </w:tr>
      <w:tr w14:paraId="19D3769E">
        <w:trPr>
          <w:wAfter w:w="0" w:type="auto"/>
          <w:trPrChange w:id="893" w:author="零 [2]" w:date="2025-11-22T17:38:51Z">
            <w:trPr>
              <w:wAfter w:w="2019" w:type="dxa"/>
            </w:trPr>
          </w:trPrChange>
        </w:trPr>
        <w:tc>
          <w:tcPr>
            <w:tcW w:w="2185" w:type="dxa"/>
            <w:vAlign w:val="center"/>
            <w:tcPrChange w:id="894" w:author="零 [2]" w:date="2025-11-22T17:38:51Z">
              <w:tcPr>
                <w:tcW w:w="2185" w:type="dxa"/>
              </w:tcPr>
            </w:tcPrChange>
          </w:tcPr>
          <w:p w14:paraId="54567EF1">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896"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895" w:author="零 [2]" w:date="2025-11-22T17:40:43Z">
                <w:pPr>
                  <w:keepNext w:val="0"/>
                  <w:keepLines w:val="0"/>
                  <w:widowControl/>
                  <w:suppressLineNumbers w:val="0"/>
                  <w:jc w:val="left"/>
                </w:pPr>
              </w:pPrChange>
            </w:pPr>
            <w:ins w:id="897"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898"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食管受累</w:t>
              </w:r>
            </w:ins>
          </w:p>
        </w:tc>
        <w:tc>
          <w:tcPr>
            <w:tcW w:w="4205" w:type="dxa"/>
            <w:vAlign w:val="center"/>
            <w:tcPrChange w:id="899" w:author="零 [2]" w:date="2025-11-22T17:38:51Z">
              <w:tcPr>
                <w:tcW w:w="2186" w:type="dxa"/>
              </w:tcPr>
            </w:tcPrChange>
          </w:tcPr>
          <w:p w14:paraId="38476F00">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901"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900" w:author="零 [2]" w:date="2025-11-22T17:40:43Z">
                <w:pPr>
                  <w:keepNext w:val="0"/>
                  <w:keepLines w:val="0"/>
                  <w:widowControl/>
                  <w:suppressLineNumbers w:val="0"/>
                  <w:jc w:val="left"/>
                </w:pPr>
              </w:pPrChange>
            </w:pPr>
            <w:ins w:id="902"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03"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年轻成人大多存在</w:t>
              </w:r>
            </w:ins>
            <w:ins w:id="904"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05"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进行性吞咽困难和食管狭窄</w:t>
              </w:r>
            </w:ins>
            <w:ins w:id="906"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07"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，需要反复行扩张术。</w:t>
              </w:r>
            </w:ins>
          </w:p>
        </w:tc>
      </w:tr>
      <w:tr w14:paraId="591A3556">
        <w:trPr>
          <w:wAfter w:w="0" w:type="auto"/>
          <w:trPrChange w:id="908" w:author="零 [2]" w:date="2025-11-22T17:38:51Z">
            <w:trPr>
              <w:wAfter w:w="2019" w:type="dxa"/>
            </w:trPr>
          </w:trPrChange>
        </w:trPr>
        <w:tc>
          <w:tcPr>
            <w:tcW w:w="2185" w:type="dxa"/>
            <w:vAlign w:val="center"/>
            <w:tcPrChange w:id="909" w:author="零 [2]" w:date="2025-11-22T17:38:51Z">
              <w:tcPr>
                <w:tcW w:w="2185" w:type="dxa"/>
              </w:tcPr>
            </w:tcPrChange>
          </w:tcPr>
          <w:p w14:paraId="25571199">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911"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910" w:author="零 [2]" w:date="2025-11-22T17:40:43Z">
                <w:pPr>
                  <w:keepNext w:val="0"/>
                  <w:keepLines w:val="0"/>
                  <w:widowControl/>
                  <w:suppressLineNumbers w:val="0"/>
                  <w:jc w:val="left"/>
                </w:pPr>
              </w:pPrChange>
            </w:pPr>
            <w:ins w:id="912"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13"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泌尿生殖系统受累</w:t>
              </w:r>
            </w:ins>
          </w:p>
        </w:tc>
        <w:tc>
          <w:tcPr>
            <w:tcW w:w="4205" w:type="dxa"/>
            <w:vAlign w:val="center"/>
            <w:tcPrChange w:id="914" w:author="零 [2]" w:date="2025-11-22T17:38:51Z">
              <w:tcPr>
                <w:tcW w:w="2186" w:type="dxa"/>
              </w:tcPr>
            </w:tcPrChange>
          </w:tcPr>
          <w:p w14:paraId="4C27223E">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b w:val="0"/>
                <w:bCs w:val="0"/>
                <w:spacing w:val="-3"/>
                <w:sz w:val="18"/>
                <w:szCs w:val="18"/>
                <w:u w:val="none"/>
                <w:vertAlign w:val="baseline"/>
                <w:lang w:val="en-US" w:eastAsia="zh-CN"/>
                <w:rPrChange w:id="916" w:author="零 [2]" w:date="2025-11-22T17:40:43Z">
                  <w:rPr>
                    <w:rFonts w:hint="eastAsia" w:ascii="PingFang SC Semibold" w:hAnsi="PingFang SC Semibold" w:eastAsia="PingFang SC Semibold" w:cs="PingFang SC Semibold"/>
                    <w:b/>
                    <w:bCs/>
                    <w:spacing w:val="-1"/>
                    <w:sz w:val="21"/>
                    <w:szCs w:val="21"/>
                    <w:vertAlign w:val="baseline"/>
                    <w:lang w:val="en-US" w:eastAsia="zh-CN"/>
                  </w:rPr>
                </w:rPrChange>
              </w:rPr>
              <w:pPrChange w:id="915" w:author="零 [2]" w:date="2025-11-22T17:40:43Z">
                <w:pPr>
                  <w:keepNext w:val="0"/>
                  <w:keepLines w:val="0"/>
                  <w:widowControl/>
                  <w:suppressLineNumbers w:val="0"/>
                  <w:jc w:val="left"/>
                </w:pPr>
              </w:pPrChange>
            </w:pPr>
            <w:ins w:id="917"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18"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男性</w:t>
              </w:r>
            </w:ins>
            <w:ins w:id="919"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20"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：儿童期或之后可发生尿道狭窄。</w:t>
              </w:r>
            </w:ins>
            <w:ins w:id="921"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22"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br w:type="textWrapping"/>
              </w:r>
            </w:ins>
            <w:ins w:id="923"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24"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女性</w:t>
              </w:r>
            </w:ins>
            <w:ins w:id="925"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26"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：报道过阴道狭窄和外生殖器消失。</w:t>
              </w:r>
            </w:ins>
          </w:p>
        </w:tc>
      </w:tr>
      <w:tr w14:paraId="69461EE6">
        <w:trPr>
          <w:ins w:id="927" w:author="零 [2]" w:date="2025-11-22T17:38:53Z"/>
        </w:trPr>
        <w:tc>
          <w:tcPr>
            <w:tcW w:w="2185" w:type="dxa"/>
            <w:vAlign w:val="center"/>
          </w:tcPr>
          <w:p w14:paraId="58A64E96">
            <w:pPr>
              <w:keepNext w:val="0"/>
              <w:keepLines w:val="0"/>
              <w:widowControl/>
              <w:suppressLineNumbers w:val="0"/>
              <w:spacing w:before="31" w:beforeAutospacing="1" w:afterAutospacing="1" w:line="176" w:lineRule="auto"/>
              <w:ind w:left="37"/>
              <w:jc w:val="both"/>
              <w:rPr>
                <w:ins w:id="929" w:author="零 [2]" w:date="2025-11-22T17:38:53Z"/>
                <w:rFonts w:hint="default" w:ascii="PingFang SC" w:hAnsi="PingFang SC" w:eastAsia="PingFang SC" w:cs="PingFang SC"/>
                <w:b w:val="0"/>
                <w:bCs w:val="0"/>
                <w:spacing w:val="-3"/>
                <w:sz w:val="18"/>
                <w:szCs w:val="18"/>
                <w:u w:val="none"/>
                <w:vertAlign w:val="baseline"/>
                <w:lang w:val="en-US" w:eastAsia="zh-CN"/>
                <w:rPrChange w:id="930" w:author="零 [2]" w:date="2025-11-22T17:40:43Z">
                  <w:rPr>
                    <w:ins w:id="931" w:author="零 [2]" w:date="2025-11-22T17:38:53Z"/>
                    <w:rFonts w:hint="eastAsia" w:ascii="PingFang SC Semibold" w:hAnsi="PingFang SC Semibold" w:eastAsia="PingFang SC Semibold" w:cs="PingFang SC Semibold"/>
                    <w:b/>
                    <w:bCs/>
                    <w:spacing w:val="-1"/>
                    <w:sz w:val="21"/>
                    <w:szCs w:val="21"/>
                    <w:vertAlign w:val="baseline"/>
                    <w:lang w:val="en-US" w:eastAsia="zh-CN"/>
                  </w:rPr>
                </w:rPrChange>
              </w:rPr>
              <w:pPrChange w:id="928" w:author="零 [2]" w:date="2025-11-22T17:40:43Z">
                <w:pPr>
                  <w:keepNext w:val="0"/>
                  <w:keepLines w:val="0"/>
                  <w:widowControl/>
                  <w:suppressLineNumbers w:val="0"/>
                  <w:jc w:val="left"/>
                </w:pPr>
              </w:pPrChange>
            </w:pPr>
            <w:ins w:id="932"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33"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眼部受累</w:t>
              </w:r>
            </w:ins>
          </w:p>
        </w:tc>
        <w:tc>
          <w:tcPr>
            <w:tcW w:w="4205" w:type="dxa"/>
            <w:vAlign w:val="center"/>
          </w:tcPr>
          <w:p w14:paraId="5C33DCF9">
            <w:pPr>
              <w:keepNext w:val="0"/>
              <w:keepLines w:val="0"/>
              <w:widowControl/>
              <w:suppressLineNumbers w:val="0"/>
              <w:spacing w:before="31" w:beforeAutospacing="1" w:afterAutospacing="1" w:line="176" w:lineRule="auto"/>
              <w:ind w:left="37"/>
              <w:jc w:val="both"/>
              <w:rPr>
                <w:ins w:id="935" w:author="零 [2]" w:date="2025-11-22T17:38:53Z"/>
                <w:rFonts w:hint="default" w:ascii="PingFang SC" w:hAnsi="PingFang SC" w:eastAsia="PingFang SC" w:cs="PingFang SC"/>
                <w:b w:val="0"/>
                <w:bCs w:val="0"/>
                <w:spacing w:val="-3"/>
                <w:sz w:val="18"/>
                <w:szCs w:val="18"/>
                <w:u w:val="none"/>
                <w:vertAlign w:val="baseline"/>
                <w:lang w:val="en-US" w:eastAsia="zh-CN"/>
                <w:rPrChange w:id="936" w:author="零 [2]" w:date="2025-11-22T17:40:43Z">
                  <w:rPr>
                    <w:ins w:id="937" w:author="零 [2]" w:date="2025-11-22T17:38:53Z"/>
                    <w:rFonts w:hint="eastAsia" w:ascii="PingFang SC Semibold" w:hAnsi="PingFang SC Semibold" w:eastAsia="PingFang SC Semibold" w:cs="PingFang SC Semibold"/>
                    <w:b/>
                    <w:bCs/>
                    <w:spacing w:val="-1"/>
                    <w:sz w:val="21"/>
                    <w:szCs w:val="21"/>
                    <w:vertAlign w:val="baseline"/>
                    <w:lang w:val="en-US" w:eastAsia="zh-CN"/>
                  </w:rPr>
                </w:rPrChange>
              </w:rPr>
              <w:pPrChange w:id="934" w:author="零 [2]" w:date="2025-11-22T17:40:43Z">
                <w:pPr>
                  <w:keepNext w:val="0"/>
                  <w:keepLines w:val="0"/>
                  <w:widowControl/>
                  <w:suppressLineNumbers w:val="0"/>
                  <w:jc w:val="left"/>
                </w:pPr>
              </w:pPrChange>
            </w:pPr>
            <w:ins w:id="938"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39"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可能出现</w:t>
              </w:r>
            </w:ins>
            <w:ins w:id="940"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41"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睑外翻</w:t>
              </w:r>
            </w:ins>
            <w:ins w:id="942"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43"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和复发性角膜结膜炎，引起睑球粘连。</w:t>
              </w:r>
            </w:ins>
          </w:p>
        </w:tc>
      </w:tr>
      <w:tr w14:paraId="64E23E48">
        <w:trPr>
          <w:ins w:id="944" w:author="零 [2]" w:date="2025-11-22T17:38:54Z"/>
        </w:trPr>
        <w:tc>
          <w:tcPr>
            <w:tcW w:w="2185" w:type="dxa"/>
            <w:vAlign w:val="center"/>
          </w:tcPr>
          <w:p w14:paraId="71A6EE76">
            <w:pPr>
              <w:keepNext w:val="0"/>
              <w:keepLines w:val="0"/>
              <w:widowControl/>
              <w:suppressLineNumbers w:val="0"/>
              <w:spacing w:before="31" w:beforeAutospacing="1" w:afterAutospacing="1" w:line="176" w:lineRule="auto"/>
              <w:ind w:left="37"/>
              <w:jc w:val="both"/>
              <w:rPr>
                <w:ins w:id="946" w:author="零 [2]" w:date="2025-11-22T17:38:54Z"/>
                <w:rFonts w:hint="default" w:ascii="PingFang SC" w:hAnsi="PingFang SC" w:eastAsia="PingFang SC" w:cs="PingFang SC"/>
                <w:b w:val="0"/>
                <w:bCs w:val="0"/>
                <w:spacing w:val="-3"/>
                <w:sz w:val="18"/>
                <w:szCs w:val="18"/>
                <w:u w:val="none"/>
                <w:vertAlign w:val="baseline"/>
                <w:lang w:val="en-US" w:eastAsia="zh-CN"/>
                <w:rPrChange w:id="947" w:author="零 [2]" w:date="2025-11-22T17:40:43Z">
                  <w:rPr>
                    <w:ins w:id="948" w:author="零 [2]" w:date="2025-11-22T17:38:54Z"/>
                    <w:rFonts w:hint="eastAsia" w:ascii="PingFang SC Semibold" w:hAnsi="PingFang SC Semibold" w:eastAsia="PingFang SC Semibold" w:cs="PingFang SC Semibold"/>
                    <w:b/>
                    <w:bCs/>
                    <w:spacing w:val="-1"/>
                    <w:sz w:val="21"/>
                    <w:szCs w:val="21"/>
                    <w:vertAlign w:val="baseline"/>
                    <w:lang w:val="en-US" w:eastAsia="zh-CN"/>
                  </w:rPr>
                </w:rPrChange>
              </w:rPr>
              <w:pPrChange w:id="945" w:author="零 [2]" w:date="2025-11-22T17:40:43Z">
                <w:pPr>
                  <w:keepNext w:val="0"/>
                  <w:keepLines w:val="0"/>
                  <w:widowControl/>
                  <w:suppressLineNumbers w:val="0"/>
                  <w:jc w:val="left"/>
                </w:pPr>
              </w:pPrChange>
            </w:pPr>
            <w:ins w:id="949"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50"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恶性肿瘤风险</w:t>
              </w:r>
            </w:ins>
          </w:p>
        </w:tc>
        <w:tc>
          <w:tcPr>
            <w:tcW w:w="4205" w:type="dxa"/>
            <w:vAlign w:val="center"/>
          </w:tcPr>
          <w:p w14:paraId="3708DDBE">
            <w:pPr>
              <w:keepNext w:val="0"/>
              <w:keepLines w:val="0"/>
              <w:widowControl/>
              <w:suppressLineNumbers w:val="0"/>
              <w:spacing w:before="31" w:beforeAutospacing="1" w:afterAutospacing="1" w:line="176" w:lineRule="auto"/>
              <w:ind w:left="37"/>
              <w:jc w:val="both"/>
              <w:rPr>
                <w:ins w:id="952" w:author="零 [2]" w:date="2025-11-22T17:38:54Z"/>
                <w:rFonts w:hint="default" w:ascii="PingFang SC" w:hAnsi="PingFang SC" w:eastAsia="PingFang SC" w:cs="PingFang SC"/>
                <w:b w:val="0"/>
                <w:bCs w:val="0"/>
                <w:spacing w:val="-3"/>
                <w:sz w:val="18"/>
                <w:szCs w:val="18"/>
                <w:u w:val="none"/>
                <w:vertAlign w:val="baseline"/>
                <w:lang w:val="en-US" w:eastAsia="zh-CN"/>
                <w:rPrChange w:id="953" w:author="零 [2]" w:date="2025-11-22T17:40:43Z">
                  <w:rPr>
                    <w:ins w:id="954" w:author="零 [2]" w:date="2025-11-22T17:38:54Z"/>
                    <w:rFonts w:hint="eastAsia" w:ascii="PingFang SC Semibold" w:hAnsi="PingFang SC Semibold" w:eastAsia="PingFang SC Semibold" w:cs="PingFang SC Semibold"/>
                    <w:b/>
                    <w:bCs/>
                    <w:spacing w:val="-1"/>
                    <w:sz w:val="21"/>
                    <w:szCs w:val="21"/>
                    <w:vertAlign w:val="baseline"/>
                    <w:lang w:val="en-US" w:eastAsia="zh-CN"/>
                  </w:rPr>
                </w:rPrChange>
              </w:rPr>
              <w:pPrChange w:id="951" w:author="零 [2]" w:date="2025-11-22T17:40:43Z">
                <w:pPr>
                  <w:keepNext w:val="0"/>
                  <w:keepLines w:val="0"/>
                  <w:widowControl/>
                  <w:suppressLineNumbers w:val="0"/>
                  <w:jc w:val="left"/>
                </w:pPr>
              </w:pPrChange>
            </w:pPr>
            <w:ins w:id="955" w:author="零 [2]" w:date="2025-11-22T17:39:5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956" w:author="零 [2]" w:date="2025-11-22T17:40:43Z">
                    <w:rPr>
                      <w:rStyle w:val="12"/>
                      <w:rFonts w:hint="default" w:ascii="var(--dsw-font-markdown-table)" w:hAnsi="var(--dsw-font-markdown-table)" w:eastAsia="var(--dsw-font-markdown-table)" w:cs="var(--dsw-font-markdown-table)"/>
                      <w:b/>
                      <w:bCs/>
                      <w:i w:val="0"/>
                      <w:iCs w:val="0"/>
                      <w:caps w:val="0"/>
                      <w:snapToGrid w:val="0"/>
                      <w:color w:val="000000"/>
                      <w:spacing w:val="0"/>
                      <w:kern w:val="0"/>
                      <w:sz w:val="32"/>
                      <w:szCs w:val="32"/>
                      <w:u w:val="none"/>
                      <w:lang w:val="en-US" w:eastAsia="zh-CN" w:bidi="ar"/>
                    </w:rPr>
                  </w:rPrChange>
                </w:rPr>
                <w:t>皮肤黏膜鳞状细胞癌 (SCC) 风险升高</w:t>
              </w:r>
            </w:ins>
            <w:ins w:id="957" w:author="零 [2]" w:date="2025-11-22T17:39:5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958" w:author="零 [2]" w:date="2025-11-22T17:40:43Z">
                    <w:rPr>
                      <w:rFonts w:hint="default" w:ascii="var(--dsw-font-markdown-table)" w:hAnsi="var(--dsw-font-markdown-table)" w:eastAsia="var(--dsw-font-markdown-table)" w:cs="var(--dsw-font-markdown-table)"/>
                      <w:i w:val="0"/>
                      <w:iCs w:val="0"/>
                      <w:caps w:val="0"/>
                      <w:snapToGrid w:val="0"/>
                      <w:color w:val="000000"/>
                      <w:spacing w:val="0"/>
                      <w:kern w:val="0"/>
                      <w:sz w:val="32"/>
                      <w:szCs w:val="32"/>
                      <w:u w:val="none"/>
                      <w:lang w:val="en-US" w:eastAsia="zh-CN" w:bidi="ar"/>
                    </w:rPr>
                  </w:rPrChange>
                </w:rPr>
                <w:t>，最常累及四肢、唇和口腔黏膜。约54%的SCC患者出现转移，肿瘤虽分化良好但行为侵袭，易复发和转移。患者预后通常良好，但因光敏感性增加，有发生皮肤癌（特别是SCC）的风险。</w:t>
              </w:r>
            </w:ins>
          </w:p>
        </w:tc>
      </w:tr>
    </w:tbl>
    <w:p w14:paraId="0E2B3A9B">
      <w:pPr>
        <w:keepNext w:val="0"/>
        <w:keepLines w:val="0"/>
        <w:widowControl/>
        <w:suppressLineNumbers w:val="0"/>
        <w:spacing w:before="31" w:beforeAutospacing="1" w:afterAutospacing="1" w:line="176" w:lineRule="auto"/>
        <w:ind w:left="37" w:right="0" w:firstLine="0"/>
        <w:jc w:val="both"/>
        <w:rPr>
          <w:ins w:id="960" w:author="零 [2]" w:date="2025-11-22T17:36:45Z"/>
          <w:rFonts w:hint="default" w:ascii="PingFang SC" w:hAnsi="PingFang SC" w:eastAsia="PingFang SC" w:cs="PingFang SC"/>
          <w:b w:val="0"/>
          <w:bCs w:val="0"/>
          <w:spacing w:val="-3"/>
          <w:sz w:val="18"/>
          <w:szCs w:val="18"/>
          <w:u w:val="none"/>
          <w:lang w:val="en-US" w:eastAsia="zh-CN"/>
          <w:rPrChange w:id="961" w:author="零 [2]" w:date="2025-11-22T17:40:43Z">
            <w:rPr>
              <w:ins w:id="962" w:author="零 [2]" w:date="2025-11-22T17:36:45Z"/>
              <w:rFonts w:hint="eastAsia" w:ascii="PingFang SC Semibold" w:hAnsi="PingFang SC Semibold" w:eastAsia="PingFang SC Semibold" w:cs="PingFang SC Semibold"/>
              <w:b/>
              <w:bCs/>
              <w:spacing w:val="-1"/>
              <w:sz w:val="21"/>
              <w:szCs w:val="21"/>
              <w:lang w:val="en-US" w:eastAsia="zh-CN"/>
            </w:rPr>
          </w:rPrChange>
        </w:rPr>
        <w:pPrChange w:id="959" w:author="零 [2]" w:date="2025-11-22T17:40:43Z">
          <w:pPr>
            <w:keepNext w:val="0"/>
            <w:keepLines w:val="0"/>
            <w:widowControl/>
            <w:suppressLineNumbers w:val="0"/>
            <w:spacing w:before="35" w:line="175" w:lineRule="auto"/>
            <w:ind w:left="37" w:right="165" w:firstLine="423"/>
            <w:jc w:val="both"/>
          </w:pPr>
        </w:pPrChange>
      </w:pPr>
    </w:p>
    <w:p w14:paraId="3206A454">
      <w:pPr>
        <w:keepNext w:val="0"/>
        <w:keepLines w:val="0"/>
        <w:widowControl/>
        <w:suppressLineNumbers w:val="0"/>
        <w:spacing w:before="31" w:beforeAutospacing="1" w:afterAutospacing="1" w:line="176" w:lineRule="auto"/>
        <w:ind w:left="0" w:right="0" w:firstLine="0"/>
        <w:jc w:val="both"/>
        <w:rPr>
          <w:ins w:id="964" w:author="零 [2]" w:date="2025-11-22T17:38:41Z"/>
          <w:rFonts w:hint="default" w:ascii="PingFang SC" w:hAnsi="PingFang SC" w:eastAsia="PingFang SC" w:cs="PingFang SC"/>
          <w:b w:val="0"/>
          <w:bCs w:val="0"/>
          <w:spacing w:val="-3"/>
          <w:sz w:val="18"/>
          <w:szCs w:val="18"/>
          <w:u w:val="none"/>
          <w:lang w:val="en-US" w:eastAsia="zh-CN"/>
          <w:rPrChange w:id="965" w:author="零 [2]" w:date="2025-11-22T17:40:43Z">
            <w:rPr>
              <w:ins w:id="966" w:author="零 [2]" w:date="2025-11-22T17:38:41Z"/>
              <w:rFonts w:hint="eastAsia" w:ascii="PingFang SC Semibold" w:hAnsi="PingFang SC Semibold" w:eastAsia="PingFang SC Semibold" w:cs="PingFang SC Semibold"/>
              <w:b/>
              <w:bCs/>
              <w:spacing w:val="-1"/>
              <w:sz w:val="21"/>
              <w:szCs w:val="21"/>
              <w:lang w:val="en-US" w:eastAsia="zh-CN"/>
            </w:rPr>
          </w:rPrChange>
        </w:rPr>
        <w:pPrChange w:id="963" w:author="零 [2]" w:date="2025-11-22T17:40:49Z">
          <w:pPr>
            <w:keepNext w:val="0"/>
            <w:keepLines w:val="0"/>
            <w:widowControl/>
            <w:suppressLineNumbers w:val="0"/>
            <w:spacing w:before="35" w:line="175" w:lineRule="auto"/>
            <w:ind w:left="37" w:right="165" w:firstLine="423"/>
            <w:jc w:val="both"/>
          </w:pPr>
        </w:pPrChange>
      </w:pPr>
    </w:p>
    <w:p w14:paraId="1BEC555E">
      <w:pPr>
        <w:keepNext w:val="0"/>
        <w:keepLines w:val="0"/>
        <w:widowControl/>
        <w:suppressLineNumbers w:val="0"/>
        <w:spacing w:before="31" w:beforeAutospacing="1" w:afterAutospacing="1" w:line="176" w:lineRule="auto"/>
        <w:ind w:left="37" w:right="0" w:firstLine="0"/>
        <w:jc w:val="both"/>
        <w:rPr>
          <w:ins w:id="968" w:author="零 [2]" w:date="2025-11-22T17:38:41Z"/>
          <w:rFonts w:hint="default" w:ascii="PingFang SC" w:hAnsi="PingFang SC" w:eastAsia="PingFang SC" w:cs="PingFang SC"/>
          <w:b w:val="0"/>
          <w:bCs w:val="0"/>
          <w:spacing w:val="-3"/>
          <w:sz w:val="18"/>
          <w:szCs w:val="18"/>
          <w:u w:val="none"/>
          <w:lang w:val="en-US" w:eastAsia="zh-CN"/>
          <w:rPrChange w:id="969" w:author="零 [2]" w:date="2025-11-22T17:40:43Z">
            <w:rPr>
              <w:ins w:id="970" w:author="零 [2]" w:date="2025-11-22T17:38:41Z"/>
              <w:rFonts w:hint="eastAsia" w:ascii="PingFang SC Semibold" w:hAnsi="PingFang SC Semibold" w:eastAsia="PingFang SC Semibold" w:cs="PingFang SC Semibold"/>
              <w:b/>
              <w:bCs/>
              <w:spacing w:val="-1"/>
              <w:sz w:val="21"/>
              <w:szCs w:val="21"/>
              <w:lang w:val="en-US" w:eastAsia="zh-CN"/>
            </w:rPr>
          </w:rPrChange>
        </w:rPr>
        <w:pPrChange w:id="967" w:author="零 [2]" w:date="2025-11-22T17:40:43Z">
          <w:pPr>
            <w:keepNext w:val="0"/>
            <w:keepLines w:val="0"/>
            <w:widowControl/>
            <w:suppressLineNumbers w:val="0"/>
            <w:spacing w:before="35" w:line="175" w:lineRule="auto"/>
            <w:ind w:left="37" w:right="165" w:firstLine="423"/>
            <w:jc w:val="both"/>
          </w:pPr>
        </w:pPrChange>
      </w:pPr>
    </w:p>
    <w:p w14:paraId="3FA0C78B">
      <w:pPr>
        <w:keepNext w:val="0"/>
        <w:keepLines w:val="0"/>
        <w:widowControl/>
        <w:suppressLineNumbers w:val="0"/>
        <w:spacing w:before="31" w:beforeAutospacing="1" w:afterAutospacing="1" w:line="176" w:lineRule="auto"/>
        <w:ind w:left="37" w:right="0" w:firstLine="0"/>
        <w:jc w:val="both"/>
        <w:rPr>
          <w:ins w:id="972" w:author="零 [2]" w:date="2025-11-22T17:38:41Z"/>
          <w:rFonts w:hint="default" w:ascii="PingFang SC" w:hAnsi="PingFang SC" w:eastAsia="PingFang SC" w:cs="PingFang SC"/>
          <w:b w:val="0"/>
          <w:bCs w:val="0"/>
          <w:spacing w:val="-3"/>
          <w:sz w:val="18"/>
          <w:szCs w:val="18"/>
          <w:u w:val="none"/>
          <w:lang w:val="en-US" w:eastAsia="zh-CN"/>
          <w:rPrChange w:id="973" w:author="零 [2]" w:date="2025-11-22T17:40:43Z">
            <w:rPr>
              <w:ins w:id="974" w:author="零 [2]" w:date="2025-11-22T17:38:41Z"/>
              <w:rFonts w:hint="eastAsia" w:ascii="PingFang SC Semibold" w:hAnsi="PingFang SC Semibold" w:eastAsia="PingFang SC Semibold" w:cs="PingFang SC Semibold"/>
              <w:b/>
              <w:bCs/>
              <w:spacing w:val="-1"/>
              <w:sz w:val="21"/>
              <w:szCs w:val="21"/>
              <w:lang w:val="en-US" w:eastAsia="zh-CN"/>
            </w:rPr>
          </w:rPrChange>
        </w:rPr>
        <w:pPrChange w:id="971" w:author="零 [2]" w:date="2025-11-22T17:40:43Z">
          <w:pPr>
            <w:keepNext w:val="0"/>
            <w:keepLines w:val="0"/>
            <w:widowControl/>
            <w:suppressLineNumbers w:val="0"/>
            <w:spacing w:before="35" w:line="175" w:lineRule="auto"/>
            <w:ind w:left="37" w:right="165" w:firstLine="423"/>
            <w:jc w:val="both"/>
          </w:pPr>
        </w:pPrChange>
      </w:pPr>
    </w:p>
    <w:p w14:paraId="6BFAC997">
      <w:pPr>
        <w:keepNext w:val="0"/>
        <w:keepLines w:val="0"/>
        <w:widowControl/>
        <w:suppressLineNumbers w:val="0"/>
        <w:spacing w:before="31" w:beforeAutospacing="1" w:afterAutospacing="1" w:line="176" w:lineRule="auto"/>
        <w:ind w:left="37" w:right="0" w:firstLine="0"/>
        <w:jc w:val="both"/>
        <w:rPr>
          <w:ins w:id="976" w:author="零 [2]" w:date="2025-11-22T17:38:41Z"/>
          <w:rFonts w:hint="default" w:ascii="PingFang SC" w:hAnsi="PingFang SC" w:eastAsia="PingFang SC" w:cs="PingFang SC"/>
          <w:b w:val="0"/>
          <w:bCs w:val="0"/>
          <w:spacing w:val="-3"/>
          <w:sz w:val="18"/>
          <w:szCs w:val="18"/>
          <w:u w:val="none"/>
          <w:lang w:val="en-US" w:eastAsia="zh-CN"/>
          <w:rPrChange w:id="977" w:author="零 [2]" w:date="2025-11-22T17:40:43Z">
            <w:rPr>
              <w:ins w:id="978" w:author="零 [2]" w:date="2025-11-22T17:38:41Z"/>
              <w:rFonts w:hint="eastAsia" w:ascii="PingFang SC Semibold" w:hAnsi="PingFang SC Semibold" w:eastAsia="PingFang SC Semibold" w:cs="PingFang SC Semibold"/>
              <w:b/>
              <w:bCs/>
              <w:spacing w:val="-1"/>
              <w:sz w:val="21"/>
              <w:szCs w:val="21"/>
              <w:lang w:val="en-US" w:eastAsia="zh-CN"/>
            </w:rPr>
          </w:rPrChange>
        </w:rPr>
        <w:pPrChange w:id="975" w:author="零 [2]" w:date="2025-11-22T17:40:43Z">
          <w:pPr>
            <w:keepNext w:val="0"/>
            <w:keepLines w:val="0"/>
            <w:widowControl/>
            <w:suppressLineNumbers w:val="0"/>
            <w:spacing w:before="35" w:line="175" w:lineRule="auto"/>
            <w:ind w:left="37" w:right="165" w:firstLine="423"/>
            <w:jc w:val="both"/>
          </w:pPr>
        </w:pPrChange>
      </w:pPr>
    </w:p>
    <w:p w14:paraId="3E1AB69A">
      <w:pPr>
        <w:keepNext w:val="0"/>
        <w:keepLines w:val="0"/>
        <w:widowControl/>
        <w:suppressLineNumbers w:val="0"/>
        <w:spacing w:before="35" w:line="175" w:lineRule="auto"/>
        <w:ind w:left="37" w:right="165" w:firstLine="423"/>
        <w:jc w:val="both"/>
        <w:rPr>
          <w:ins w:id="979" w:author="零 [2]" w:date="2025-11-22T17:38:41Z"/>
          <w:rFonts w:hint="eastAsia" w:ascii="PingFang SC Semibold" w:hAnsi="PingFang SC Semibold" w:eastAsia="PingFang SC Semibold" w:cs="PingFang SC Semibold"/>
          <w:b/>
          <w:bCs/>
          <w:spacing w:val="-1"/>
          <w:sz w:val="21"/>
          <w:szCs w:val="21"/>
          <w:lang w:val="en-US" w:eastAsia="zh-CN"/>
        </w:rPr>
      </w:pPr>
    </w:p>
    <w:p w14:paraId="25C75154">
      <w:pPr>
        <w:keepNext w:val="0"/>
        <w:keepLines w:val="0"/>
        <w:widowControl/>
        <w:suppressLineNumbers w:val="0"/>
        <w:spacing w:before="35" w:line="175" w:lineRule="auto"/>
        <w:ind w:left="37" w:right="165" w:firstLine="423"/>
        <w:jc w:val="both"/>
        <w:rPr>
          <w:del w:id="980" w:author="零 [2]" w:date="2025-11-22T17:40:57Z"/>
          <w:rFonts w:hint="eastAsia" w:ascii="PingFang SC" w:hAnsi="PingFang SC" w:eastAsia="PingFang SC" w:cs="PingFang SC"/>
          <w:snapToGrid w:val="0"/>
          <w:color w:val="000000"/>
          <w:spacing w:val="-1"/>
          <w:kern w:val="0"/>
          <w:sz w:val="21"/>
          <w:szCs w:val="21"/>
          <w:lang w:val="en-US" w:eastAsia="zh-CN" w:bidi="ar"/>
        </w:rPr>
      </w:pPr>
      <w:del w:id="981" w:author="零 [2]" w:date="2025-11-22T17:40:57Z">
        <w:r>
          <w:rPr>
            <w:rFonts w:hint="eastAsia" w:ascii="PingFang SC Semibold" w:hAnsi="PingFang SC Semibold" w:eastAsia="PingFang SC Semibold" w:cs="PingFang SC Semibold"/>
            <w:b/>
            <w:bCs/>
            <w:spacing w:val="-1"/>
            <w:sz w:val="21"/>
            <w:szCs w:val="21"/>
            <w:lang w:val="en-US" w:eastAsia="zh-CN"/>
          </w:rPr>
          <w:delText>：</w:delText>
        </w:r>
      </w:del>
      <w:del w:id="982" w:author="零 [2]" w:date="2025-11-22T17:40:57Z">
        <w:r>
          <w:rPr>
            <w:rFonts w:hint="eastAsia" w:ascii="PingFang SC" w:hAnsi="PingFang SC" w:eastAsia="PingFang SC" w:cs="PingFang SC"/>
            <w:snapToGrid w:val="0"/>
            <w:color w:val="000000"/>
            <w:spacing w:val="-1"/>
            <w:kern w:val="0"/>
            <w:sz w:val="21"/>
            <w:szCs w:val="21"/>
            <w:lang w:val="en-US" w:eastAsia="zh-CN" w:bidi="ar"/>
          </w:rPr>
          <w:delText>KEB的主要临床特征为⽪肤⽔疱、光敏感性、⼴泛⽪肤萎缩、⽪肤异⾊症(同时出现⽪肤萎缩、⽑细⾎管扩张和⾊素改变)和硬化。其表型在患者⼀⽣中不断进展。成⼈的主要⽪肤表现是⽪肤异⾊症和⽪肤黏膜瘢痕，引起⾷管及泌尿⽣殖道狭窄、睑外翻和蹼状指。</w:delText>
        </w:r>
      </w:del>
    </w:p>
    <w:p w14:paraId="0D636F9F">
      <w:pPr>
        <w:keepNext w:val="0"/>
        <w:keepLines w:val="0"/>
        <w:widowControl/>
        <w:suppressLineNumbers w:val="0"/>
        <w:spacing w:before="35" w:line="175" w:lineRule="auto"/>
        <w:ind w:left="37" w:right="165" w:firstLine="423"/>
        <w:jc w:val="both"/>
        <w:rPr>
          <w:del w:id="983" w:author="零 [2]" w:date="2025-11-22T17:40:57Z"/>
          <w:rFonts w:hint="eastAsia" w:ascii="PingFang SC Semibold" w:hAnsi="PingFang SC Semibold" w:eastAsia="PingFang SC Semibold" w:cs="PingFang SC Semibold"/>
          <w:b/>
          <w:bCs/>
          <w:spacing w:val="-1"/>
          <w:lang w:eastAsia="zh-CN" w:bidi="ar"/>
        </w:rPr>
      </w:pPr>
      <w:del w:id="984" w:author="零 [2]" w:date="2025-11-22T17:40:57Z">
        <w:r>
          <w:rPr>
            <w:rFonts w:hint="eastAsia" w:ascii="PingFang SC Semibold" w:hAnsi="PingFang SC Semibold" w:eastAsia="PingFang SC Semibold" w:cs="PingFang SC Semibold"/>
            <w:b/>
            <w:bCs/>
            <w:spacing w:val="-1"/>
            <w:lang w:val="en-US" w:eastAsia="zh-CN" w:bidi="ar"/>
          </w:rPr>
          <w:delText>⽪肤表现</w:delText>
        </w:r>
      </w:del>
    </w:p>
    <w:p w14:paraId="7F9B8C99">
      <w:pPr>
        <w:keepNext w:val="0"/>
        <w:keepLines w:val="0"/>
        <w:widowControl/>
        <w:suppressLineNumbers w:val="0"/>
        <w:spacing w:before="35" w:line="175" w:lineRule="auto"/>
        <w:ind w:left="37" w:right="165" w:firstLine="423"/>
        <w:jc w:val="both"/>
        <w:rPr>
          <w:del w:id="985" w:author="零 [2]" w:date="2025-11-22T17:40:57Z"/>
          <w:rFonts w:hint="eastAsia" w:ascii="PingFang SC" w:hAnsi="PingFang SC" w:eastAsia="PingFang SC" w:cs="PingFang SC"/>
          <w:spacing w:val="-1"/>
          <w:lang w:eastAsia="zh-CN" w:bidi="ar"/>
        </w:rPr>
      </w:pPr>
      <w:del w:id="986" w:author="零 [2]" w:date="2025-11-22T17:40:57Z">
        <w:r>
          <w:rPr>
            <w:rFonts w:hint="eastAsia" w:ascii="PingFang SC" w:hAnsi="PingFang SC" w:eastAsia="PingFang SC" w:cs="PingFang SC"/>
            <w:spacing w:val="-1"/>
            <w:lang w:val="en-US" w:eastAsia="zh-CN" w:bidi="ar"/>
          </w:rPr>
          <w:delText xml:space="preserve">● 光敏感性–严重程度不⼀。多数患者存在轻度或不易察觉的光敏感性。 </w:delText>
        </w:r>
      </w:del>
    </w:p>
    <w:p w14:paraId="525E9E63">
      <w:pPr>
        <w:keepNext w:val="0"/>
        <w:keepLines w:val="0"/>
        <w:widowControl/>
        <w:suppressLineNumbers w:val="0"/>
        <w:spacing w:before="35" w:line="175" w:lineRule="auto"/>
        <w:ind w:left="37" w:right="165" w:firstLine="423"/>
        <w:jc w:val="both"/>
        <w:rPr>
          <w:del w:id="987" w:author="零 [2]" w:date="2025-11-22T17:40:57Z"/>
          <w:rFonts w:hint="eastAsia" w:ascii="PingFang SC" w:hAnsi="PingFang SC" w:eastAsia="PingFang SC" w:cs="PingFang SC"/>
          <w:spacing w:val="-1"/>
          <w:lang w:eastAsia="zh-CN" w:bidi="ar"/>
        </w:rPr>
      </w:pPr>
      <w:del w:id="988" w:author="零 [2]" w:date="2025-11-22T17:40:57Z">
        <w:r>
          <w:rPr>
            <w:rFonts w:hint="eastAsia" w:ascii="PingFang SC" w:hAnsi="PingFang SC" w:eastAsia="PingFang SC" w:cs="PingFang SC"/>
            <w:spacing w:val="-1"/>
            <w:lang w:val="en-US" w:eastAsia="zh-CN" w:bidi="ar"/>
          </w:rPr>
          <w:delText xml:space="preserve">● ⽪肤萎缩和⽪肤异⾊症（一种以色素沉着和萎缩性变化为特征的皮肤病）–患者早在1-2岁即可出现始于⼿⾜背侧的⽪肤萎缩，⽪肤萎缩逐步蔓延⾄全⾝。⽪肤异⾊症⾸发于10岁左右，起初仅位于⽇光暴露部位，随后扩散⾄整个体表。  </w:delText>
        </w:r>
      </w:del>
    </w:p>
    <w:p w14:paraId="4D6940CE">
      <w:pPr>
        <w:keepNext w:val="0"/>
        <w:keepLines w:val="0"/>
        <w:widowControl/>
        <w:suppressLineNumbers w:val="0"/>
        <w:spacing w:before="35" w:line="175" w:lineRule="auto"/>
        <w:ind w:left="37" w:right="165" w:firstLine="423"/>
        <w:jc w:val="both"/>
        <w:rPr>
          <w:del w:id="989" w:author="零 [2]" w:date="2025-11-22T17:40:57Z"/>
          <w:rFonts w:hint="eastAsia" w:ascii="PingFang SC" w:hAnsi="PingFang SC" w:eastAsia="PingFang SC" w:cs="PingFang SC"/>
          <w:spacing w:val="-1"/>
          <w:lang w:eastAsia="zh-CN" w:bidi="ar"/>
        </w:rPr>
      </w:pPr>
      <w:del w:id="990" w:author="零 [2]" w:date="2025-11-22T17:40:57Z">
        <w:r>
          <w:rPr>
            <w:rFonts w:hint="eastAsia" w:ascii="PingFang SC" w:hAnsi="PingFang SC" w:eastAsia="PingFang SC" w:cs="PingFang SC"/>
            <w:spacing w:val="-1"/>
            <w:lang w:val="en-US" w:eastAsia="zh-CN" w:bidi="ar"/>
          </w:rPr>
          <w:delText>● 硬化改变–年轻成⼈有⼿⾜硬化特征，例如蹼状指/趾、⼿指硬⽪病样表现或⼿指缩窄 ，这些表现存在明显的个体差异，可能与环境因素暴露程度有关。</w:delText>
        </w:r>
      </w:del>
    </w:p>
    <w:p w14:paraId="3A1BA5F0">
      <w:pPr>
        <w:keepNext w:val="0"/>
        <w:keepLines w:val="0"/>
        <w:widowControl/>
        <w:suppressLineNumbers w:val="0"/>
        <w:spacing w:before="35" w:line="175" w:lineRule="auto"/>
        <w:ind w:left="37" w:right="165" w:firstLine="423"/>
        <w:jc w:val="both"/>
        <w:rPr>
          <w:del w:id="991" w:author="零 [2]" w:date="2025-11-22T17:40:57Z"/>
          <w:rFonts w:hint="eastAsia" w:ascii="PingFang SC" w:hAnsi="PingFang SC" w:eastAsia="PingFang SC" w:cs="PingFang SC"/>
          <w:spacing w:val="-1"/>
          <w:lang w:eastAsia="zh-CN" w:bidi="ar"/>
        </w:rPr>
      </w:pPr>
      <w:del w:id="992" w:author="零 [2]" w:date="2025-11-22T17:40:57Z">
        <w:r>
          <w:rPr>
            <w:rFonts w:hint="eastAsia" w:ascii="PingFang SC" w:hAnsi="PingFang SC" w:eastAsia="PingFang SC" w:cs="PingFang SC"/>
            <w:spacing w:val="-1"/>
            <w:lang w:val="en-US" w:eastAsia="zh-CN" w:bidi="ar"/>
          </w:rPr>
          <w:delText xml:space="preserve">● ⽑发和甲改变 — 头发⽆改变，但KEB成⼈体⽑稀疏。甲营养不良常见，可能伴有⼿指硬化症和⼿指缩窄，也可能伴发甲真菌病。 </w:delText>
        </w:r>
      </w:del>
    </w:p>
    <w:p w14:paraId="799E87BB">
      <w:pPr>
        <w:keepNext w:val="0"/>
        <w:keepLines w:val="0"/>
        <w:widowControl/>
        <w:suppressLineNumbers w:val="0"/>
        <w:spacing w:before="35" w:line="175" w:lineRule="auto"/>
        <w:ind w:left="37" w:right="165" w:firstLine="423"/>
        <w:jc w:val="both"/>
        <w:rPr>
          <w:del w:id="993" w:author="零 [2]" w:date="2025-11-22T17:40:57Z"/>
          <w:rFonts w:hint="eastAsia" w:ascii="PingFang SC" w:hAnsi="PingFang SC" w:eastAsia="PingFang SC" w:cs="PingFang SC"/>
          <w:spacing w:val="-1"/>
          <w:lang w:val="en-US" w:eastAsia="zh-CN" w:bidi="ar"/>
        </w:rPr>
      </w:pPr>
      <w:del w:id="994" w:author="零 [2]" w:date="2025-11-22T17:40:57Z">
        <w:r>
          <w:rPr>
            <w:rFonts w:hint="eastAsia" w:ascii="PingFang SC" w:hAnsi="PingFang SC" w:eastAsia="PingFang SC" w:cs="PingFang SC"/>
            <w:spacing w:val="-1"/>
            <w:lang w:val="en-US" w:eastAsia="zh-CN" w:bidi="ar"/>
          </w:rPr>
          <w:delText>● ⽛齿异常 — 患者的⽛釉质结构存在异常。发育不全的凹陷性釉质形成缺陷症轻重不⼀，可为⼴泛凹陷也可为局部凹陷，这是KEB的特征。</w:delText>
        </w:r>
      </w:del>
    </w:p>
    <w:p w14:paraId="0D016427">
      <w:pPr>
        <w:keepNext w:val="0"/>
        <w:keepLines w:val="0"/>
        <w:widowControl/>
        <w:suppressLineNumbers w:val="0"/>
        <w:spacing w:before="35" w:line="175" w:lineRule="auto"/>
        <w:ind w:left="37" w:right="165" w:firstLine="423"/>
        <w:jc w:val="both"/>
        <w:rPr>
          <w:del w:id="995" w:author="零 [2]" w:date="2025-11-22T17:40:57Z"/>
          <w:rFonts w:hint="eastAsia" w:ascii="PingFang SC" w:hAnsi="PingFang SC" w:eastAsia="PingFang SC" w:cs="PingFang SC"/>
          <w:spacing w:val="-1"/>
          <w:lang w:eastAsia="zh-CN" w:bidi="ar"/>
        </w:rPr>
      </w:pPr>
      <w:del w:id="996" w:author="零 [2]" w:date="2025-11-22T17:40:57Z">
        <w:r>
          <w:rPr>
            <w:rFonts w:hint="eastAsia" w:ascii="PingFang SC" w:hAnsi="PingFang SC" w:eastAsia="PingFang SC" w:cs="PingFang SC"/>
            <w:spacing w:val="-1"/>
            <w:lang w:val="en-US" w:eastAsia="zh-CN" w:bidi="ar"/>
          </w:rPr>
          <w:delText>黏膜病变 — KEB患者极常见黏膜脆弱。</w:delText>
        </w:r>
      </w:del>
    </w:p>
    <w:p w14:paraId="52B062F9">
      <w:pPr>
        <w:keepNext w:val="0"/>
        <w:keepLines w:val="0"/>
        <w:widowControl/>
        <w:suppressLineNumbers w:val="0"/>
        <w:spacing w:before="35" w:line="175" w:lineRule="auto"/>
        <w:ind w:left="37" w:right="165" w:firstLine="423"/>
        <w:jc w:val="both"/>
        <w:rPr>
          <w:del w:id="997" w:author="零 [2]" w:date="2025-11-22T17:40:57Z"/>
          <w:rFonts w:hint="eastAsia" w:ascii="PingFang SC" w:hAnsi="PingFang SC" w:eastAsia="PingFang SC" w:cs="PingFang SC"/>
          <w:spacing w:val="-1"/>
          <w:lang w:val="en-US" w:eastAsia="zh-CN" w:bidi="ar"/>
        </w:rPr>
      </w:pPr>
      <w:del w:id="998" w:author="零 [2]" w:date="2025-11-22T17:40:57Z">
        <w:r>
          <w:rPr>
            <w:rFonts w:hint="eastAsia" w:ascii="PingFang SC" w:hAnsi="PingFang SC" w:eastAsia="PingFang SC" w:cs="PingFang SC"/>
            <w:spacing w:val="-1"/>
            <w:lang w:val="en-US" w:eastAsia="zh-CN" w:bidi="ar"/>
          </w:rPr>
          <w:delText>● 其他口⾯部特征包括口腔病变、口角炎、唇炎、⽛龈过度⽣长、⼩口畸形、前庭闭塞、慢性唇溃疡和口腔鳞状细胞癌</w:delText>
        </w:r>
      </w:del>
    </w:p>
    <w:p w14:paraId="09C3870B">
      <w:pPr>
        <w:keepNext w:val="0"/>
        <w:keepLines w:val="0"/>
        <w:widowControl/>
        <w:suppressLineNumbers w:val="0"/>
        <w:spacing w:before="35" w:line="175" w:lineRule="auto"/>
        <w:ind w:left="37" w:right="165" w:firstLine="423"/>
        <w:jc w:val="both"/>
        <w:rPr>
          <w:del w:id="999" w:author="零 [2]" w:date="2025-11-22T17:40:57Z"/>
          <w:rFonts w:hint="eastAsia" w:ascii="PingFang SC" w:hAnsi="PingFang SC" w:eastAsia="PingFang SC" w:cs="PingFang SC"/>
          <w:spacing w:val="-1"/>
          <w:lang w:eastAsia="zh-CN" w:bidi="ar"/>
        </w:rPr>
      </w:pPr>
      <w:del w:id="1000" w:author="零 [2]" w:date="2025-11-22T17:40:57Z">
        <w:r>
          <w:rPr>
            <w:rFonts w:hint="eastAsia" w:ascii="PingFang SC" w:hAnsi="PingFang SC" w:eastAsia="PingFang SC" w:cs="PingFang SC"/>
            <w:spacing w:val="-1"/>
            <w:lang w:val="en-US" w:eastAsia="zh-CN" w:bidi="ar"/>
          </w:rPr>
          <w:delText>● ⾷管受累–KEB年轻成⼈⼤多存在进⾏性吞咽困难和⾷管狭窄，需要反复⾏扩张术。</w:delText>
        </w:r>
      </w:del>
    </w:p>
    <w:p w14:paraId="10A61D97">
      <w:pPr>
        <w:keepNext w:val="0"/>
        <w:keepLines w:val="0"/>
        <w:widowControl/>
        <w:suppressLineNumbers w:val="0"/>
        <w:spacing w:before="35" w:line="175" w:lineRule="auto"/>
        <w:ind w:left="37" w:right="165" w:firstLine="423"/>
        <w:jc w:val="both"/>
        <w:rPr>
          <w:del w:id="1001" w:author="零 [2]" w:date="2025-11-22T17:40:57Z"/>
          <w:rFonts w:hint="eastAsia" w:ascii="PingFang SC" w:hAnsi="PingFang SC" w:eastAsia="PingFang SC" w:cs="PingFang SC"/>
          <w:spacing w:val="-1"/>
          <w:lang w:eastAsia="zh-CN" w:bidi="ar"/>
        </w:rPr>
      </w:pPr>
      <w:del w:id="1002" w:author="零 [2]" w:date="2025-11-22T17:40:57Z">
        <w:r>
          <w:rPr>
            <w:rFonts w:hint="eastAsia" w:ascii="PingFang SC" w:hAnsi="PingFang SC" w:eastAsia="PingFang SC" w:cs="PingFang SC"/>
            <w:spacing w:val="-1"/>
            <w:lang w:val="en-US" w:eastAsia="zh-CN" w:bidi="ar"/>
          </w:rPr>
          <w:delText xml:space="preserve">● 泌尿⽣殖系统受累–肛门、泌尿⽣殖系统及眼部的黏膜也常受累。男性患者可在⼉童期或之后发⽣尿道狭窄。在⼥性患者中报道过阴道狭窄和外⽣殖器消失。 </w:delText>
        </w:r>
      </w:del>
    </w:p>
    <w:p w14:paraId="2AC25122">
      <w:pPr>
        <w:keepNext w:val="0"/>
        <w:keepLines w:val="0"/>
        <w:widowControl/>
        <w:suppressLineNumbers w:val="0"/>
        <w:spacing w:before="35" w:line="175" w:lineRule="auto"/>
        <w:ind w:left="37" w:right="165" w:firstLine="423"/>
        <w:jc w:val="both"/>
        <w:rPr>
          <w:del w:id="1003" w:author="零 [2]" w:date="2025-11-22T17:40:57Z"/>
          <w:rFonts w:hint="eastAsia" w:ascii="PingFang SC" w:hAnsi="PingFang SC" w:eastAsia="PingFang SC" w:cs="PingFang SC"/>
          <w:spacing w:val="-1"/>
          <w:lang w:eastAsia="zh-CN" w:bidi="ar"/>
        </w:rPr>
      </w:pPr>
      <w:del w:id="1004" w:author="零 [2]" w:date="2025-11-22T17:40:57Z">
        <w:r>
          <w:rPr>
            <w:rFonts w:hint="eastAsia" w:ascii="PingFang SC" w:hAnsi="PingFang SC" w:eastAsia="PingFang SC" w:cs="PingFang SC"/>
            <w:spacing w:val="-1"/>
            <w:lang w:val="en-US" w:eastAsia="zh-CN" w:bidi="ar"/>
          </w:rPr>
          <w:delText>● 眼部受累–患者可能出现睑外翻和复发性角膜结膜炎，引起睑球粘连。</w:delText>
        </w:r>
      </w:del>
    </w:p>
    <w:p w14:paraId="0E548034">
      <w:pPr>
        <w:spacing w:before="35" w:line="175" w:lineRule="auto"/>
        <w:ind w:left="37" w:right="165" w:firstLine="423"/>
        <w:jc w:val="both"/>
        <w:rPr>
          <w:del w:id="1005" w:author="零 [2]" w:date="2025-11-22T17:40:57Z"/>
          <w:rFonts w:hint="eastAsia" w:ascii="PingFang SC" w:hAnsi="PingFang SC" w:eastAsia="PingFang SC" w:cs="PingFang SC"/>
          <w:spacing w:val="-1"/>
          <w:sz w:val="21"/>
          <w:szCs w:val="21"/>
          <w:lang w:val="en-US" w:eastAsia="zh-CN"/>
        </w:rPr>
      </w:pPr>
      <w:del w:id="1006" w:author="零 [2]" w:date="2025-11-22T17:40:57Z">
        <w:r>
          <w:rPr>
            <w:rFonts w:hint="eastAsia" w:ascii="PingFang SC" w:hAnsi="PingFang SC" w:eastAsia="PingFang SC" w:cs="PingFang SC"/>
            <w:spacing w:val="-1"/>
            <w:lang w:val="en-US" w:eastAsia="zh-CN" w:bidi="ar"/>
          </w:rPr>
          <w:delText>⽪肤黏膜恶性肿瘤 — KEB患者发⽣⽪肤黏膜鳞状细胞癌的风险升⾼。最常受累的部位包括四肢、唇和⼜腔黏膜。54%的鳞状细胞癌患者出现了转移性疾病。尽管这些肿瘤的组织病理分化良好，但存在侵袭性⾏为，具有复发和转移的倾向，</w:delText>
        </w:r>
      </w:del>
      <w:del w:id="1007" w:author="零 [2]" w:date="2025-11-22T17:40:57Z">
        <w:r>
          <w:rPr>
            <w:rFonts w:hint="eastAsia" w:ascii="PingFang SC" w:hAnsi="PingFang SC" w:eastAsia="PingFang SC" w:cs="PingFang SC"/>
            <w:spacing w:val="-1"/>
            <w:sz w:val="21"/>
            <w:szCs w:val="21"/>
            <w:lang w:val="en-US" w:eastAsia="zh-CN"/>
          </w:rPr>
          <w:delText>KEB患者通常预后良好，但其⽪肤光敏感性增加，有发⽣⽪肤癌的风险，特别是SCC。</w:delText>
        </w:r>
      </w:del>
    </w:p>
    <w:p w14:paraId="4D7A090A">
      <w:pPr>
        <w:spacing w:before="35" w:line="175" w:lineRule="auto"/>
        <w:ind w:left="0" w:right="165" w:firstLine="0"/>
        <w:jc w:val="both"/>
        <w:rPr>
          <w:ins w:id="1009" w:author="零 [2]" w:date="2025-11-22T17:20:37Z"/>
          <w:rFonts w:hint="eastAsia" w:ascii="PingFang SC" w:hAnsi="PingFang SC" w:eastAsia="PingFang SC" w:cs="PingFang SC"/>
          <w:spacing w:val="-1"/>
          <w:sz w:val="21"/>
          <w:szCs w:val="21"/>
          <w:lang w:val="en-US" w:eastAsia="zh-CN"/>
        </w:rPr>
        <w:pPrChange w:id="1008" w:author="零 [2]" w:date="2025-11-22T17:41:02Z">
          <w:pPr>
            <w:spacing w:before="35" w:line="175" w:lineRule="auto"/>
            <w:ind w:left="37" w:right="165" w:firstLine="423"/>
            <w:jc w:val="both"/>
          </w:pPr>
        </w:pPrChange>
      </w:pPr>
    </w:p>
    <w:p w14:paraId="5800F64C">
      <w:pPr>
        <w:spacing w:before="35" w:line="175" w:lineRule="auto"/>
        <w:ind w:left="37" w:right="165" w:firstLine="423"/>
        <w:jc w:val="both"/>
        <w:rPr>
          <w:rFonts w:hint="eastAsia" w:ascii="PingFang SC" w:hAnsi="PingFang SC" w:eastAsia="PingFang SC" w:cs="PingFang SC"/>
          <w:spacing w:val="-1"/>
          <w:sz w:val="21"/>
          <w:szCs w:val="21"/>
          <w:lang w:val="en-US" w:eastAsia="zh-CN"/>
        </w:rPr>
      </w:pPr>
    </w:p>
    <w:p w14:paraId="624167AC">
      <w:pPr>
        <w:spacing w:before="35" w:line="175" w:lineRule="auto"/>
        <w:ind w:left="37" w:right="165" w:firstLine="423"/>
        <w:jc w:val="both"/>
        <w:rPr>
          <w:rFonts w:hint="eastAsia" w:ascii="PingFang SC Semibold" w:hAnsi="PingFang SC Semibold" w:eastAsia="PingFang SC Semibold" w:cs="PingFang SC Semibold"/>
          <w:b/>
          <w:bCs/>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随访时间建议表格：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1050"/>
        <w:gridCol w:w="1370"/>
        <w:gridCol w:w="2792"/>
        <w:tblGridChange w:id="1010">
          <w:tblGrid>
            <w:gridCol w:w="1252"/>
            <w:gridCol w:w="952"/>
            <w:gridCol w:w="98"/>
            <w:gridCol w:w="1150"/>
            <w:gridCol w:w="220"/>
            <w:gridCol w:w="1633"/>
            <w:gridCol w:w="1159"/>
          </w:tblGrid>
        </w:tblGridChange>
      </w:tblGrid>
      <w:tr w14:paraId="63A60973">
        <w:tc>
          <w:tcPr>
            <w:tcW w:w="1252" w:type="dxa"/>
            <w:vAlign w:val="center"/>
          </w:tcPr>
          <w:p w14:paraId="41B620C9">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12" w:author="零 [2]" w:date="2025-11-22T15:45:02Z">
                  <w:rPr>
                    <w:rFonts w:hint="eastAsia" w:ascii="PingFang SC" w:hAnsi="PingFang SC" w:eastAsia="PingFang SC" w:cs="PingFang SC"/>
                    <w:spacing w:val="-1"/>
                    <w:vertAlign w:val="baseline"/>
                    <w:lang w:eastAsia="zh-CN" w:bidi="ar"/>
                  </w:rPr>
                </w:rPrChange>
              </w:rPr>
              <w:pPrChange w:id="1011" w:author="零 [2]" w:date="2025-11-22T15:45:02Z">
                <w:pPr>
                  <w:keepNext w:val="0"/>
                  <w:keepLines w:val="0"/>
                  <w:widowControl/>
                  <w:suppressLineNumbers w:val="0"/>
                  <w:spacing w:before="35" w:line="175" w:lineRule="auto"/>
                  <w:ind w:left="0" w:right="165" w:firstLine="0"/>
                  <w:jc w:val="both"/>
                </w:pPr>
              </w:pPrChange>
            </w:pPr>
            <w:bookmarkStart w:id="26" w:name="bookmark13"/>
            <w:bookmarkEnd w:id="26"/>
            <w:bookmarkStart w:id="27" w:name="bookmark14"/>
            <w:bookmarkEnd w:id="27"/>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13" w:author="零 [2]" w:date="2025-11-22T15:45:02Z">
                  <w:rPr>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分类</w:t>
            </w:r>
          </w:p>
        </w:tc>
        <w:tc>
          <w:tcPr>
            <w:tcW w:w="1050" w:type="dxa"/>
            <w:vAlign w:val="center"/>
          </w:tcPr>
          <w:p w14:paraId="4DF17194">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15" w:author="零 [2]" w:date="2025-11-22T15:45:02Z">
                  <w:rPr>
                    <w:rFonts w:hint="eastAsia" w:ascii="PingFang SC" w:hAnsi="PingFang SC" w:eastAsia="PingFang SC" w:cs="PingFang SC"/>
                    <w:spacing w:val="-1"/>
                    <w:vertAlign w:val="baseline"/>
                    <w:lang w:eastAsia="zh-CN" w:bidi="ar"/>
                  </w:rPr>
                </w:rPrChange>
              </w:rPr>
              <w:pPrChange w:id="1014" w:author="零 [2]" w:date="2025-11-22T15:45:02Z">
                <w:pPr>
                  <w:keepNext w:val="0"/>
                  <w:keepLines w:val="0"/>
                  <w:widowControl/>
                  <w:suppressLineNumbers w:val="0"/>
                  <w:spacing w:before="35" w:line="175" w:lineRule="auto"/>
                  <w:ind w:left="0" w:right="165" w:firstLine="0"/>
                  <w:jc w:val="both"/>
                </w:pPr>
              </w:pPrChange>
            </w:pP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16" w:author="零 [2]" w:date="2025-11-22T15:45:02Z">
                  <w:rPr>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年龄段</w:t>
            </w:r>
          </w:p>
        </w:tc>
        <w:tc>
          <w:tcPr>
            <w:tcW w:w="1370" w:type="dxa"/>
            <w:vAlign w:val="center"/>
          </w:tcPr>
          <w:p w14:paraId="1A64295A">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18" w:author="零 [2]" w:date="2025-11-22T15:45:02Z">
                  <w:rPr>
                    <w:rFonts w:hint="eastAsia" w:ascii="PingFang SC" w:hAnsi="PingFang SC" w:eastAsia="PingFang SC" w:cs="PingFang SC"/>
                    <w:spacing w:val="-1"/>
                    <w:vertAlign w:val="baseline"/>
                    <w:lang w:eastAsia="zh-CN" w:bidi="ar"/>
                  </w:rPr>
                </w:rPrChange>
              </w:rPr>
              <w:pPrChange w:id="1017" w:author="零 [2]" w:date="2025-11-22T15:45:02Z">
                <w:pPr>
                  <w:keepNext w:val="0"/>
                  <w:keepLines w:val="0"/>
                  <w:widowControl/>
                  <w:suppressLineNumbers w:val="0"/>
                  <w:spacing w:before="35" w:line="175" w:lineRule="auto"/>
                  <w:ind w:left="0" w:right="165" w:firstLine="0"/>
                  <w:jc w:val="both"/>
                </w:pPr>
              </w:pPrChange>
            </w:pP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19" w:author="零 [2]" w:date="2025-11-22T15:45:02Z">
                  <w:rPr>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核心随访频率</w:t>
            </w:r>
          </w:p>
        </w:tc>
        <w:tc>
          <w:tcPr>
            <w:tcW w:w="2792" w:type="dxa"/>
            <w:vAlign w:val="center"/>
          </w:tcPr>
          <w:p w14:paraId="7D4B52B2">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21" w:author="零 [2]" w:date="2025-11-22T15:45:02Z">
                  <w:rPr>
                    <w:rFonts w:hint="eastAsia" w:ascii="PingFang SC" w:hAnsi="PingFang SC" w:eastAsia="PingFang SC" w:cs="PingFang SC"/>
                    <w:spacing w:val="-1"/>
                    <w:vertAlign w:val="baseline"/>
                    <w:lang w:eastAsia="zh-CN" w:bidi="ar"/>
                  </w:rPr>
                </w:rPrChange>
              </w:rPr>
              <w:pPrChange w:id="1020" w:author="零 [2]" w:date="2025-11-22T15:45:02Z">
                <w:pPr>
                  <w:keepNext w:val="0"/>
                  <w:keepLines w:val="0"/>
                  <w:widowControl/>
                  <w:suppressLineNumbers w:val="0"/>
                  <w:spacing w:before="35" w:line="175" w:lineRule="auto"/>
                  <w:ind w:left="0" w:right="165" w:firstLine="0"/>
                  <w:jc w:val="both"/>
                </w:pPr>
              </w:pPrChange>
            </w:pPr>
            <w:r>
              <w:rPr>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22" w:author="零 [2]" w:date="2025-11-22T15:45:02Z">
                  <w:rPr>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关键检查与目的</w:t>
            </w:r>
          </w:p>
        </w:tc>
      </w:tr>
      <w:tr w14:paraId="6743EC76">
        <w:tblPrEx>
          <w:tblPrExChange w:id="1023" w:author="零 [2]" w:date="2025-11-22T15:49:0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wAfter w:w="0" w:type="auto"/>
          <w:trHeight w:val="491" w:hRule="atLeast"/>
          <w:trPrChange w:id="1023" w:author="零 [2]" w:date="2025-11-22T15:49:02Z">
            <w:trPr>
              <w:gridAfter w:val="1"/>
              <w:wAfter w:w="1159" w:type="dxa"/>
            </w:trPr>
          </w:trPrChange>
        </w:trPr>
        <w:tc>
          <w:tcPr>
            <w:tcW w:w="1252" w:type="dxa"/>
            <w:vMerge w:val="restart"/>
            <w:vAlign w:val="center"/>
            <w:tcPrChange w:id="1024" w:author="零 [2]" w:date="2025-11-22T15:49:02Z"/>
          </w:tcPr>
          <w:p w14:paraId="72558207">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26" w:author="零 [2]" w:date="2025-11-22T15:45:02Z">
                  <w:rPr>
                    <w:rFonts w:hint="eastAsia" w:ascii="PingFang SC" w:hAnsi="PingFang SC" w:eastAsia="PingFang SC" w:cs="PingFang SC"/>
                    <w:spacing w:val="-1"/>
                    <w:vertAlign w:val="baseline"/>
                    <w:lang w:eastAsia="zh-CN" w:bidi="ar"/>
                  </w:rPr>
                </w:rPrChange>
              </w:rPr>
              <w:pPrChange w:id="1025" w:author="零 [2]" w:date="2025-11-22T15:45:02Z">
                <w:pPr>
                  <w:keepNext w:val="0"/>
                  <w:keepLines w:val="0"/>
                  <w:widowControl/>
                  <w:suppressLineNumbers w:val="0"/>
                  <w:spacing w:before="35" w:line="175" w:lineRule="auto"/>
                  <w:ind w:left="0" w:right="165" w:firstLine="0"/>
                  <w:jc w:val="both"/>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27"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轻型EB</w:t>
            </w:r>
            <w:ins w:id="1028" w:author="零 [2]" w:date="2025-11-22T15:45:38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w:t>
              </w:r>
            </w:ins>
            <w:del w:id="1029" w:author="零 [2]" w:date="2025-11-22T15:45:36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br w:type="textWrapping"/>
              </w:r>
            </w:del>
            <w:del w:id="1031" w:author="零 [2]" w:date="2025-11-22T15:45:3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如</w:t>
            </w:r>
            <w:del w:id="1034" w:author="零 [2]" w:date="2025-11-22T15:43:1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局部EBS</w:t>
            </w:r>
            <w:ins w:id="1037" w:author="零 [2]" w:date="2025-11-22T15:43:1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3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w:t>
              </w:r>
            </w:ins>
            <w:del w:id="1039" w:author="零 [2]" w:date="2025-11-22T15:43:17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4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4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 xml:space="preserve"> 轻度显性DEB）</w:t>
            </w:r>
          </w:p>
        </w:tc>
        <w:tc>
          <w:tcPr>
            <w:tcW w:w="1050" w:type="dxa"/>
            <w:vAlign w:val="center"/>
            <w:tcPrChange w:id="1042" w:author="零 [2]" w:date="2025-11-22T15:49:02Z"/>
          </w:tcPr>
          <w:p w14:paraId="7C44EC42">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44" w:author="零 [2]" w:date="2025-11-22T15:45:02Z">
                  <w:rPr>
                    <w:rFonts w:hint="eastAsia" w:ascii="PingFang SC" w:hAnsi="PingFang SC" w:eastAsia="PingFang SC" w:cs="PingFang SC"/>
                    <w:spacing w:val="-1"/>
                    <w:vertAlign w:val="baseline"/>
                    <w:lang w:eastAsia="zh-CN" w:bidi="ar"/>
                  </w:rPr>
                </w:rPrChange>
              </w:rPr>
              <w:pPrChange w:id="1043" w:author="零 [2]" w:date="2025-11-22T15:45:02Z">
                <w:pPr>
                  <w:keepNext w:val="0"/>
                  <w:keepLines w:val="0"/>
                  <w:widowControl/>
                  <w:suppressLineNumbers w:val="0"/>
                  <w:spacing w:before="35" w:line="175" w:lineRule="auto"/>
                  <w:ind w:left="0" w:right="165" w:firstLine="0"/>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4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婴儿期</w:t>
            </w:r>
          </w:p>
        </w:tc>
        <w:tc>
          <w:tcPr>
            <w:tcW w:w="1370" w:type="dxa"/>
            <w:vAlign w:val="center"/>
            <w:tcPrChange w:id="1046" w:author="零 [2]" w:date="2025-11-22T15:49:02Z">
              <w:tcPr>
                <w:gridSpan w:val="2"/>
              </w:tcPr>
            </w:tcPrChange>
          </w:tcPr>
          <w:p w14:paraId="7068FC63">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48" w:author="零 [2]" w:date="2025-11-22T15:45:02Z">
                  <w:rPr>
                    <w:rFonts w:hint="eastAsia" w:ascii="PingFang SC" w:hAnsi="PingFang SC" w:eastAsia="PingFang SC" w:cs="PingFang SC"/>
                    <w:spacing w:val="-1"/>
                    <w:vertAlign w:val="baseline"/>
                    <w:lang w:eastAsia="zh-CN" w:bidi="ar"/>
                  </w:rPr>
                </w:rPrChange>
              </w:rPr>
              <w:pPrChange w:id="1047" w:author="零 [2]" w:date="2025-11-22T15:45:02Z">
                <w:pPr>
                  <w:keepNext w:val="0"/>
                  <w:keepLines w:val="0"/>
                  <w:widowControl/>
                  <w:suppressLineNumbers w:val="0"/>
                  <w:spacing w:before="35" w:line="175" w:lineRule="auto"/>
                  <w:ind w:left="0" w:right="165" w:firstLine="0"/>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49"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每</w:t>
            </w:r>
            <w:del w:id="1050" w:author="零 [2]" w:date="2025-11-22T15:45:2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5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52"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3-6个</w:t>
            </w:r>
            <w:ins w:id="1053" w:author="零 [2]" w:date="2025-11-22T15:51:32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月</w:t>
              </w:r>
            </w:ins>
            <w:del w:id="1054" w:author="零 [2]" w:date="2025-11-22T15:51:30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55"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delText>月</w:delText>
              </w:r>
            </w:del>
            <w:del w:id="1056" w:author="零 [2]" w:date="2025-11-22T15:45:30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5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ins w:id="1058" w:author="零 [2]" w:date="2025-11-22T15:45:55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ins w:id="1059" w:author="零 [2]" w:date="2025-11-22T15:50:15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1</w:t>
              </w:r>
            </w:ins>
            <w:del w:id="1060" w:author="零 [2]" w:date="2025-11-22T15:45:5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6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一</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6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次</w:t>
            </w:r>
          </w:p>
        </w:tc>
        <w:tc>
          <w:tcPr>
            <w:tcW w:w="2792" w:type="dxa"/>
            <w:vMerge w:val="restart"/>
            <w:vAlign w:val="center"/>
            <w:tcPrChange w:id="1063" w:author="零 [2]" w:date="2025-11-22T15:49:02Z">
              <w:tcPr>
                <w:gridSpan w:val="2"/>
              </w:tcPr>
            </w:tcPrChange>
          </w:tcPr>
          <w:p w14:paraId="1E22EFA3">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065" w:author="零 [2]" w:date="2025-11-22T15:45:02Z">
                  <w:rPr>
                    <w:rFonts w:hint="eastAsia" w:ascii="PingFang SC" w:hAnsi="PingFang SC" w:eastAsia="PingFang SC" w:cs="PingFang SC"/>
                    <w:spacing w:val="-1"/>
                    <w:vertAlign w:val="baseline"/>
                    <w:lang w:eastAsia="zh-CN" w:bidi="ar"/>
                  </w:rPr>
                </w:rPrChange>
              </w:rPr>
              <w:pPrChange w:id="1064" w:author="零 [2]" w:date="2025-11-22T15:45:02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6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全面皮肤评估、生长发育监测、营养支持</w:t>
            </w:r>
            <w:del w:id="1067" w:author="零 [2]" w:date="2025-11-22T15:48:13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6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r>
      <w:tr w14:paraId="2D196331">
        <w:tc>
          <w:tcPr>
            <w:tcW w:w="1252" w:type="dxa"/>
            <w:vMerge w:val="continue"/>
            <w:vAlign w:val="center"/>
          </w:tcPr>
          <w:p w14:paraId="73C10932">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070" w:author="零 [2]" w:date="2025-11-22T15:45:02Z">
                  <w:rPr>
                    <w:rFonts w:hint="eastAsia" w:ascii="PingFang SC" w:hAnsi="PingFang SC" w:eastAsia="PingFang SC" w:cs="PingFang SC"/>
                    <w:spacing w:val="-1"/>
                    <w:vertAlign w:val="baseline"/>
                    <w:lang w:eastAsia="zh-CN" w:bidi="ar"/>
                  </w:rPr>
                </w:rPrChange>
              </w:rPr>
              <w:pPrChange w:id="1069" w:author="零 [2]" w:date="2025-11-22T15:45:02Z">
                <w:pPr>
                  <w:widowControl w:val="0"/>
                </w:pPr>
              </w:pPrChange>
            </w:pPr>
          </w:p>
        </w:tc>
        <w:tc>
          <w:tcPr>
            <w:tcW w:w="1050" w:type="dxa"/>
            <w:vAlign w:val="center"/>
          </w:tcPr>
          <w:p w14:paraId="18AE28B5">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072" w:author="零 [2]" w:date="2025-11-22T15:45:02Z">
                  <w:rPr>
                    <w:rFonts w:hint="eastAsia" w:ascii="PingFang SC" w:hAnsi="PingFang SC" w:eastAsia="PingFang SC" w:cs="PingFang SC"/>
                    <w:spacing w:val="-1"/>
                    <w:vertAlign w:val="baseline"/>
                    <w:lang w:eastAsia="zh-CN" w:bidi="ar"/>
                  </w:rPr>
                </w:rPrChange>
              </w:rPr>
              <w:pPrChange w:id="1071" w:author="零 [2]" w:date="2025-11-22T15:45:02Z">
                <w:pPr>
                  <w:keepNext w:val="0"/>
                  <w:keepLines w:val="0"/>
                  <w:widowControl/>
                  <w:suppressLineNumbers w:val="0"/>
                  <w:jc w:val="left"/>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7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儿童期后</w:t>
            </w:r>
          </w:p>
        </w:tc>
        <w:tc>
          <w:tcPr>
            <w:tcW w:w="1370" w:type="dxa"/>
            <w:vAlign w:val="center"/>
          </w:tcPr>
          <w:p w14:paraId="43635A8A">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075" w:author="零 [2]" w:date="2025-11-22T15:45:02Z">
                  <w:rPr>
                    <w:rFonts w:hint="eastAsia" w:ascii="PingFang SC" w:hAnsi="PingFang SC" w:eastAsia="PingFang SC" w:cs="PingFang SC"/>
                    <w:spacing w:val="-1"/>
                    <w:vertAlign w:val="baseline"/>
                    <w:lang w:eastAsia="zh-CN" w:bidi="ar"/>
                  </w:rPr>
                </w:rPrChange>
              </w:rPr>
              <w:pPrChange w:id="1074" w:author="零 [2]" w:date="2025-11-22T15:45:02Z">
                <w:pPr>
                  <w:keepNext w:val="0"/>
                  <w:keepLines w:val="0"/>
                  <w:widowControl/>
                  <w:suppressLineNumbers w:val="0"/>
                  <w:jc w:val="left"/>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76"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每</w:t>
            </w:r>
            <w:ins w:id="1077" w:author="零 [2]" w:date="2025-11-22T15:49:06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12</w:t>
              </w:r>
            </w:ins>
            <w:ins w:id="1078" w:author="零 [2]" w:date="2025-11-22T15:49:07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月</w:t>
              </w:r>
            </w:ins>
            <w:del w:id="1079" w:author="零 [2]" w:date="2025-11-22T15:49:0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80"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delText>年</w:delText>
              </w:r>
            </w:del>
            <w:ins w:id="1081" w:author="零 [2]" w:date="2025-11-22T15:46:00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w:t>
              </w:r>
            </w:ins>
            <w:ins w:id="1082" w:author="零 [2]" w:date="2025-11-22T15:50:14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1</w:t>
              </w:r>
            </w:ins>
            <w:del w:id="1083" w:author="零 [2]" w:date="2025-11-22T15:45:59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84"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del w:id="1085" w:author="零 [2]" w:date="2025-11-22T15:45:5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8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一</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8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次</w:t>
            </w:r>
          </w:p>
        </w:tc>
        <w:tc>
          <w:tcPr>
            <w:tcW w:w="2792" w:type="dxa"/>
            <w:vMerge w:val="continue"/>
            <w:vAlign w:val="center"/>
          </w:tcPr>
          <w:p w14:paraId="4D468C1F">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089" w:author="零 [2]" w:date="2025-11-22T15:45:02Z">
                  <w:rPr>
                    <w:rFonts w:hint="eastAsia" w:ascii="PingFang SC" w:hAnsi="PingFang SC" w:eastAsia="PingFang SC" w:cs="PingFang SC"/>
                    <w:spacing w:val="-1"/>
                    <w:vertAlign w:val="baseline"/>
                    <w:lang w:eastAsia="zh-CN" w:bidi="ar"/>
                  </w:rPr>
                </w:rPrChange>
              </w:rPr>
              <w:pPrChange w:id="1088" w:author="零 [2]" w:date="2025-11-22T15:45:02Z">
                <w:pPr>
                  <w:widowControl w:val="0"/>
                </w:pPr>
              </w:pPrChange>
            </w:pPr>
          </w:p>
        </w:tc>
      </w:tr>
      <w:tr w14:paraId="6E6F902B">
        <w:tblPrEx>
          <w:tblPrExChange w:id="1090" w:author="零 [2]" w:date="2025-11-22T15:49:22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27" w:hRule="atLeast"/>
        </w:trPr>
        <w:tc>
          <w:tcPr>
            <w:tcW w:w="1252" w:type="dxa"/>
            <w:vMerge w:val="restart"/>
            <w:vAlign w:val="center"/>
            <w:tcPrChange w:id="1091" w:author="零 [2]" w:date="2025-11-22T15:49:22Z">
              <w:tcPr>
                <w:tcW w:w="1252" w:type="dxa"/>
                <w:vMerge w:val="restart"/>
                <w:vAlign w:val="center"/>
              </w:tcPr>
            </w:tcPrChange>
          </w:tcPr>
          <w:p w14:paraId="70711708">
            <w:pPr>
              <w:keepNext w:val="0"/>
              <w:keepLines w:val="0"/>
              <w:widowControl/>
              <w:suppressLineNumbers w:val="0"/>
              <w:spacing w:before="31" w:beforeAutospacing="1" w:afterAutospacing="1" w:line="176" w:lineRule="auto"/>
              <w:ind w:left="0" w:right="0" w:firstLine="0"/>
              <w:jc w:val="both"/>
              <w:rPr>
                <w:rFonts w:hint="default" w:ascii="PingFang SC" w:hAnsi="PingFang SC" w:eastAsia="PingFang SC" w:cs="PingFang SC"/>
                <w:spacing w:val="-3"/>
                <w:sz w:val="18"/>
                <w:szCs w:val="18"/>
                <w:vertAlign w:val="baseline"/>
                <w:lang w:eastAsia="zh-CN" w:bidi="ar-SA"/>
                <w:rPrChange w:id="1093" w:author="零 [2]" w:date="2025-11-22T15:45:02Z">
                  <w:rPr>
                    <w:rFonts w:hint="eastAsia" w:ascii="PingFang SC" w:hAnsi="PingFang SC" w:eastAsia="PingFang SC" w:cs="PingFang SC"/>
                    <w:spacing w:val="-1"/>
                    <w:vertAlign w:val="baseline"/>
                    <w:lang w:eastAsia="zh-CN" w:bidi="ar"/>
                  </w:rPr>
                </w:rPrChange>
              </w:rPr>
              <w:pPrChange w:id="1092" w:author="零 [2]" w:date="2025-11-22T15:45:44Z">
                <w:pPr>
                  <w:keepNext w:val="0"/>
                  <w:keepLines w:val="0"/>
                  <w:widowControl/>
                  <w:suppressLineNumbers w:val="0"/>
                  <w:spacing w:before="35" w:line="175" w:lineRule="auto"/>
                  <w:ind w:left="0" w:right="165" w:firstLine="0"/>
                  <w:jc w:val="both"/>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094"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重型EB</w:t>
            </w:r>
            <w:del w:id="1095" w:author="零 [2]" w:date="2025-11-22T15:45:42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9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br w:type="textWrapping"/>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09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（如：重度隐性DEB, JEB）</w:t>
            </w:r>
          </w:p>
        </w:tc>
        <w:tc>
          <w:tcPr>
            <w:tcW w:w="1050" w:type="dxa"/>
            <w:vAlign w:val="center"/>
            <w:tcPrChange w:id="1098" w:author="零 [2]" w:date="2025-11-22T15:49:22Z">
              <w:tcPr>
                <w:tcW w:w="1050" w:type="dxa"/>
                <w:gridSpan w:val="2"/>
                <w:vAlign w:val="center"/>
              </w:tcPr>
            </w:tcPrChange>
          </w:tcPr>
          <w:p w14:paraId="3D6D3DC0">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100" w:author="零 [2]" w:date="2025-11-22T15:45:02Z">
                  <w:rPr>
                    <w:rFonts w:hint="eastAsia" w:ascii="PingFang SC" w:hAnsi="PingFang SC" w:eastAsia="PingFang SC" w:cs="PingFang SC"/>
                    <w:spacing w:val="-1"/>
                    <w:vertAlign w:val="baseline"/>
                    <w:lang w:eastAsia="zh-CN" w:bidi="ar"/>
                  </w:rPr>
                </w:rPrChange>
              </w:rPr>
              <w:pPrChange w:id="1099" w:author="零 [2]" w:date="2025-11-22T15:45:02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0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婴儿期</w:t>
            </w:r>
          </w:p>
        </w:tc>
        <w:tc>
          <w:tcPr>
            <w:tcW w:w="1370" w:type="dxa"/>
            <w:vAlign w:val="center"/>
            <w:tcPrChange w:id="1102" w:author="零 [2]" w:date="2025-11-22T15:49:22Z">
              <w:tcPr>
                <w:tcW w:w="1370" w:type="dxa"/>
                <w:gridSpan w:val="2"/>
                <w:vAlign w:val="center"/>
              </w:tcPr>
            </w:tcPrChange>
          </w:tcPr>
          <w:p w14:paraId="5459E1C2">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104" w:author="零 [2]" w:date="2025-11-22T15:45:02Z">
                  <w:rPr>
                    <w:rFonts w:hint="eastAsia" w:ascii="PingFang SC" w:hAnsi="PingFang SC" w:eastAsia="PingFang SC" w:cs="PingFang SC"/>
                    <w:spacing w:val="-1"/>
                    <w:vertAlign w:val="baseline"/>
                    <w:lang w:eastAsia="zh-CN" w:bidi="ar"/>
                  </w:rPr>
                </w:rPrChange>
              </w:rPr>
              <w:pPrChange w:id="1103" w:author="零 [2]" w:date="2025-11-22T15:45:02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0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每</w:t>
            </w:r>
            <w:del w:id="1106" w:author="零 [2]" w:date="2025-11-22T15:49:12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0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08"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3个月</w:t>
            </w:r>
            <w:del w:id="1109" w:author="零 [2]" w:date="2025-11-22T15:51:27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1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ins w:id="1111" w:author="零 [2]" w:date="2025-11-22T15:46:28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ins w:id="1112" w:author="零 [2]" w:date="2025-11-22T15:50:14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1</w:t>
              </w:r>
            </w:ins>
            <w:del w:id="1113" w:author="零 [2]" w:date="2025-11-22T15:46:2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14"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一</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1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次</w:t>
            </w:r>
          </w:p>
        </w:tc>
        <w:tc>
          <w:tcPr>
            <w:tcW w:w="2792" w:type="dxa"/>
            <w:vMerge w:val="restart"/>
            <w:vAlign w:val="center"/>
            <w:tcPrChange w:id="1116" w:author="零 [2]" w:date="2025-11-22T15:49:22Z">
              <w:tcPr>
                <w:tcW w:w="2792" w:type="dxa"/>
                <w:gridSpan w:val="2"/>
                <w:vMerge w:val="restart"/>
                <w:vAlign w:val="center"/>
              </w:tcPr>
            </w:tcPrChange>
          </w:tcPr>
          <w:p w14:paraId="5D83F6A1">
            <w:pPr>
              <w:keepNext w:val="0"/>
              <w:keepLines w:val="0"/>
              <w:widowControl/>
              <w:suppressLineNumbers w:val="0"/>
              <w:spacing w:before="31" w:beforeAutospacing="1" w:afterAutospacing="1" w:line="176" w:lineRule="auto"/>
              <w:ind w:left="0" w:right="0" w:firstLine="0"/>
              <w:jc w:val="both"/>
              <w:rPr>
                <w:rFonts w:hint="default" w:ascii="PingFang SC" w:hAnsi="PingFang SC" w:eastAsia="PingFang SC" w:cs="PingFang SC"/>
                <w:spacing w:val="-3"/>
                <w:sz w:val="18"/>
                <w:szCs w:val="18"/>
                <w:vertAlign w:val="baseline"/>
                <w:lang w:eastAsia="zh-CN" w:bidi="ar-SA"/>
                <w:rPrChange w:id="1118" w:author="零 [2]" w:date="2025-11-22T15:45:02Z">
                  <w:rPr>
                    <w:rFonts w:hint="eastAsia" w:ascii="PingFang SC" w:hAnsi="PingFang SC" w:eastAsia="PingFang SC" w:cs="PingFang SC"/>
                    <w:spacing w:val="-1"/>
                    <w:vertAlign w:val="baseline"/>
                    <w:lang w:eastAsia="zh-CN" w:bidi="ar"/>
                  </w:rPr>
                </w:rPrChange>
              </w:rPr>
              <w:pPrChange w:id="1117" w:author="零 [2]" w:date="2025-11-22T15:48:04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19"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全面皮肤评估、密切监测生长发育与营养状况、早期干预并发症</w:t>
            </w:r>
            <w:del w:id="1120" w:author="零 [2]" w:date="2025-11-22T15:48:00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2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r>
      <w:tr w14:paraId="089F4FD4">
        <w:tc>
          <w:tcPr>
            <w:tcW w:w="1252" w:type="dxa"/>
            <w:vMerge w:val="continue"/>
            <w:vAlign w:val="center"/>
          </w:tcPr>
          <w:p w14:paraId="6BEFE17D">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23" w:author="零 [2]" w:date="2025-11-22T15:45:02Z">
                  <w:rPr>
                    <w:rFonts w:hint="eastAsia" w:ascii="PingFang SC" w:hAnsi="PingFang SC" w:eastAsia="PingFang SC" w:cs="PingFang SC"/>
                    <w:spacing w:val="-1"/>
                    <w:vertAlign w:val="baseline"/>
                    <w:lang w:eastAsia="zh-CN" w:bidi="ar"/>
                  </w:rPr>
                </w:rPrChange>
              </w:rPr>
              <w:pPrChange w:id="1122" w:author="零 [2]" w:date="2025-11-22T15:45:02Z">
                <w:pPr>
                  <w:widowControl w:val="0"/>
                </w:pPr>
              </w:pPrChange>
            </w:pPr>
          </w:p>
        </w:tc>
        <w:tc>
          <w:tcPr>
            <w:tcW w:w="1050" w:type="dxa"/>
            <w:vAlign w:val="center"/>
          </w:tcPr>
          <w:p w14:paraId="20853F72">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25" w:author="零 [2]" w:date="2025-11-22T15:45:02Z">
                  <w:rPr>
                    <w:rFonts w:hint="eastAsia" w:ascii="PingFang SC" w:hAnsi="PingFang SC" w:eastAsia="PingFang SC" w:cs="PingFang SC"/>
                    <w:spacing w:val="-1"/>
                    <w:vertAlign w:val="baseline"/>
                    <w:lang w:eastAsia="zh-CN" w:bidi="ar"/>
                  </w:rPr>
                </w:rPrChange>
              </w:rPr>
              <w:pPrChange w:id="1124" w:author="零 [2]" w:date="2025-11-22T15:45:02Z">
                <w:pPr>
                  <w:keepNext w:val="0"/>
                  <w:keepLines w:val="0"/>
                  <w:widowControl/>
                  <w:suppressLineNumbers w:val="0"/>
                  <w:jc w:val="left"/>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2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儿童期后</w:t>
            </w:r>
          </w:p>
        </w:tc>
        <w:tc>
          <w:tcPr>
            <w:tcW w:w="1370" w:type="dxa"/>
            <w:vAlign w:val="center"/>
          </w:tcPr>
          <w:p w14:paraId="61846AA4">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28" w:author="零 [2]" w:date="2025-11-22T15:45:02Z">
                  <w:rPr>
                    <w:rFonts w:hint="eastAsia" w:ascii="PingFang SC" w:hAnsi="PingFang SC" w:eastAsia="PingFang SC" w:cs="PingFang SC"/>
                    <w:spacing w:val="-1"/>
                    <w:vertAlign w:val="baseline"/>
                    <w:lang w:eastAsia="zh-CN" w:bidi="ar"/>
                  </w:rPr>
                </w:rPrChange>
              </w:rPr>
              <w:pPrChange w:id="1127" w:author="零 [2]" w:date="2025-11-22T15:45:02Z">
                <w:pPr>
                  <w:keepNext w:val="0"/>
                  <w:keepLines w:val="0"/>
                  <w:widowControl/>
                  <w:suppressLineNumbers w:val="0"/>
                  <w:jc w:val="left"/>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29"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至少</w:t>
            </w:r>
            <w:del w:id="1130" w:author="零 [2]" w:date="2025-11-22T15:48:3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3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del w:id="1132" w:author="零 [2]" w:date="2025-11-22T15:48:35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33"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delText>每年2次</w:delText>
              </w:r>
            </w:del>
            <w:del w:id="1134" w:author="零 [2]" w:date="2025-11-22T15:49:09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3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del w:id="1136" w:author="零 [2]" w:date="2025-11-22T15:48:37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3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3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每6个月</w:t>
            </w:r>
            <w:ins w:id="1139" w:author="零 [2]" w:date="2025-11-22T15:48:40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ins w:id="1140" w:author="零 [2]" w:date="2025-11-22T15:50:12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1</w:t>
              </w:r>
            </w:ins>
            <w:ins w:id="1141" w:author="零 [2]" w:date="2025-11-22T15:48:41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次</w:t>
              </w:r>
            </w:ins>
            <w:del w:id="1142" w:author="零 [2]" w:date="2025-11-22T15:48:39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4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c>
          <w:tcPr>
            <w:tcW w:w="2792" w:type="dxa"/>
            <w:vMerge w:val="continue"/>
            <w:vAlign w:val="center"/>
          </w:tcPr>
          <w:p w14:paraId="589BDA25">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45" w:author="零 [2]" w:date="2025-11-22T15:45:02Z">
                  <w:rPr>
                    <w:rFonts w:hint="eastAsia" w:ascii="PingFang SC" w:hAnsi="PingFang SC" w:eastAsia="PingFang SC" w:cs="PingFang SC"/>
                    <w:spacing w:val="-1"/>
                    <w:vertAlign w:val="baseline"/>
                    <w:lang w:eastAsia="zh-CN" w:bidi="ar"/>
                  </w:rPr>
                </w:rPrChange>
              </w:rPr>
              <w:pPrChange w:id="1144" w:author="零 [2]" w:date="2025-11-22T15:45:02Z">
                <w:pPr>
                  <w:widowControl w:val="0"/>
                </w:pPr>
              </w:pPrChange>
            </w:pPr>
          </w:p>
        </w:tc>
      </w:tr>
      <w:tr w14:paraId="2D390E13">
        <w:tc>
          <w:tcPr>
            <w:tcW w:w="1252" w:type="dxa"/>
            <w:vMerge w:val="continue"/>
            <w:vAlign w:val="center"/>
          </w:tcPr>
          <w:p w14:paraId="7856F678">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47" w:author="零 [2]" w:date="2025-11-22T15:45:02Z">
                  <w:rPr>
                    <w:rFonts w:hint="eastAsia" w:ascii="PingFang SC" w:hAnsi="PingFang SC" w:eastAsia="PingFang SC" w:cs="PingFang SC"/>
                    <w:spacing w:val="-1"/>
                    <w:vertAlign w:val="baseline"/>
                    <w:lang w:eastAsia="zh-CN" w:bidi="ar"/>
                  </w:rPr>
                </w:rPrChange>
              </w:rPr>
              <w:pPrChange w:id="1146" w:author="零 [2]" w:date="2025-11-22T15:45:02Z">
                <w:pPr>
                  <w:widowControl w:val="0"/>
                </w:pPr>
              </w:pPrChange>
            </w:pPr>
          </w:p>
        </w:tc>
        <w:tc>
          <w:tcPr>
            <w:tcW w:w="1050" w:type="dxa"/>
            <w:vAlign w:val="center"/>
          </w:tcPr>
          <w:p w14:paraId="71FC92B8">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49" w:author="零 [2]" w:date="2025-11-22T15:45:02Z">
                  <w:rPr>
                    <w:rFonts w:hint="eastAsia" w:ascii="PingFang SC" w:hAnsi="PingFang SC" w:eastAsia="PingFang SC" w:cs="PingFang SC"/>
                    <w:spacing w:val="-1"/>
                    <w:vertAlign w:val="baseline"/>
                    <w:lang w:eastAsia="zh-CN" w:bidi="ar"/>
                  </w:rPr>
                </w:rPrChange>
              </w:rPr>
              <w:pPrChange w:id="1148" w:author="零 [2]" w:date="2025-11-22T15:45:02Z">
                <w:pPr>
                  <w:keepNext w:val="0"/>
                  <w:keepLines w:val="0"/>
                  <w:widowControl/>
                  <w:suppressLineNumbers w:val="0"/>
                  <w:jc w:val="left"/>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5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16岁后</w:t>
            </w:r>
          </w:p>
        </w:tc>
        <w:tc>
          <w:tcPr>
            <w:tcW w:w="1370" w:type="dxa"/>
            <w:vAlign w:val="center"/>
          </w:tcPr>
          <w:p w14:paraId="7B8311CA">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152" w:author="零 [2]" w:date="2025-11-22T15:45:02Z">
                  <w:rPr>
                    <w:rFonts w:hint="eastAsia" w:ascii="PingFang SC" w:hAnsi="PingFang SC" w:eastAsia="PingFang SC" w:cs="PingFang SC"/>
                    <w:spacing w:val="-1"/>
                    <w:vertAlign w:val="baseline"/>
                    <w:lang w:eastAsia="zh-CN" w:bidi="ar"/>
                  </w:rPr>
                </w:rPrChange>
              </w:rPr>
              <w:pPrChange w:id="1151" w:author="零 [2]" w:date="2025-11-22T15:45:02Z">
                <w:pPr>
                  <w:keepNext w:val="0"/>
                  <w:keepLines w:val="0"/>
                  <w:widowControl/>
                  <w:suppressLineNumbers w:val="0"/>
                  <w:jc w:val="left"/>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5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每</w:t>
            </w:r>
            <w:del w:id="1154" w:author="零 [2]" w:date="2025-11-22T15:49:1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5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56"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3个月</w:t>
            </w:r>
            <w:del w:id="1157" w:author="零 [2]" w:date="2025-11-22T15:51:23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5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ins w:id="1159" w:author="零 [2]" w:date="2025-11-22T15:48:23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ins w:id="1160" w:author="零 [2]" w:date="2025-11-22T15:51:22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1</w:t>
              </w:r>
            </w:ins>
            <w:del w:id="1161" w:author="零 [2]" w:date="2025-11-22T15:48:22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6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一</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6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次</w:t>
            </w:r>
          </w:p>
        </w:tc>
        <w:tc>
          <w:tcPr>
            <w:tcW w:w="2792" w:type="dxa"/>
            <w:vAlign w:val="center"/>
          </w:tcPr>
          <w:p w14:paraId="41EBA113">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165" w:author="零 [2]" w:date="2025-11-22T15:45:02Z">
                  <w:rPr>
                    <w:rFonts w:hint="eastAsia" w:ascii="PingFang SC" w:hAnsi="PingFang SC" w:eastAsia="PingFang SC" w:cs="PingFang SC"/>
                    <w:spacing w:val="-1"/>
                    <w:vertAlign w:val="baseline"/>
                    <w:lang w:eastAsia="zh-CN" w:bidi="ar"/>
                  </w:rPr>
                </w:rPrChange>
              </w:rPr>
              <w:pPrChange w:id="1164" w:author="零 [2]" w:date="2025-11-22T15:45:02Z">
                <w:pPr>
                  <w:keepNext w:val="0"/>
                  <w:keepLines w:val="0"/>
                  <w:widowControl/>
                  <w:suppressLineNumbers w:val="0"/>
                  <w:spacing w:before="35" w:line="175" w:lineRule="auto"/>
                  <w:ind w:left="37" w:right="165" w:firstLine="423"/>
                  <w:jc w:val="both"/>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66"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重点警惕和筛查鳞状细胞癌（SCC）</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6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，并管理其他慢性并发症</w:t>
            </w:r>
            <w:del w:id="1168" w:author="零 [2]" w:date="2025-11-22T15:48:14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69"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r>
      <w:tr w14:paraId="2DF111AD">
        <w:tc>
          <w:tcPr>
            <w:tcW w:w="1252" w:type="dxa"/>
            <w:vMerge w:val="restart"/>
            <w:vAlign w:val="center"/>
          </w:tcPr>
          <w:p w14:paraId="034BB88F">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171" w:author="零 [2]" w:date="2025-11-22T15:45:02Z">
                  <w:rPr>
                    <w:rFonts w:hint="eastAsia" w:ascii="PingFang SC" w:hAnsi="PingFang SC" w:eastAsia="PingFang SC" w:cs="PingFang SC"/>
                    <w:spacing w:val="-1"/>
                    <w:vertAlign w:val="baseline"/>
                    <w:lang w:eastAsia="zh-CN" w:bidi="ar"/>
                  </w:rPr>
                </w:rPrChange>
              </w:rPr>
              <w:pPrChange w:id="1170" w:author="零 [2]" w:date="2025-11-22T15:45:02Z">
                <w:pPr>
                  <w:keepNext w:val="0"/>
                  <w:keepLines w:val="0"/>
                  <w:widowControl/>
                  <w:suppressLineNumbers w:val="0"/>
                  <w:spacing w:before="35" w:line="175" w:lineRule="auto"/>
                  <w:ind w:left="37" w:right="165" w:firstLine="423"/>
                  <w:jc w:val="both"/>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72"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微量营养素监测</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7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br w:type="textWrapping"/>
            </w: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74"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（适用于所有类型EB）</w:t>
            </w:r>
          </w:p>
        </w:tc>
        <w:tc>
          <w:tcPr>
            <w:tcW w:w="1050" w:type="dxa"/>
            <w:vMerge w:val="restart"/>
            <w:vAlign w:val="center"/>
          </w:tcPr>
          <w:p w14:paraId="6DB07935">
            <w:pPr>
              <w:keepNext w:val="0"/>
              <w:keepLines w:val="0"/>
              <w:widowControl/>
              <w:suppressLineNumbers w:val="0"/>
              <w:spacing w:before="31" w:beforeAutospacing="1" w:afterAutospacing="1" w:line="176" w:lineRule="auto"/>
              <w:ind w:left="0" w:right="0" w:firstLine="0"/>
              <w:jc w:val="both"/>
              <w:rPr>
                <w:del w:id="1176" w:author="零 [2]" w:date="2025-11-22T15:49:48Z"/>
                <w:rFonts w:hint="default" w:ascii="PingFang SC" w:hAnsi="PingFang SC" w:eastAsia="PingFang SC" w:cs="PingFang SC"/>
                <w:i w:val="0"/>
                <w:iCs w:val="0"/>
                <w:caps w:val="0"/>
                <w:snapToGrid w:val="0"/>
                <w:color w:val="000000"/>
                <w:spacing w:val="-3"/>
                <w:kern w:val="0"/>
                <w:sz w:val="18"/>
                <w:szCs w:val="18"/>
                <w:u w:val="none"/>
                <w:lang w:val="en-US" w:eastAsia="zh-CN" w:bidi="ar-SA"/>
              </w:rPr>
              <w:pPrChange w:id="1175" w:author="零 [2]" w:date="2025-11-22T15:49:48Z">
                <w:pPr>
                  <w:keepNext w:val="0"/>
                  <w:keepLines w:val="0"/>
                  <w:widowControl/>
                  <w:suppressLineNumbers w:val="0"/>
                  <w:spacing w:before="31" w:beforeAutospacing="1" w:afterAutospacing="1" w:line="176" w:lineRule="auto"/>
                  <w:ind w:left="37" w:right="0" w:firstLine="0"/>
                  <w:jc w:val="both"/>
                </w:pPr>
              </w:pPrChange>
            </w:pPr>
            <w:ins w:id="1177" w:author="零 [2]" w:date="2025-11-22T15:49:51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全</w:t>
              </w:r>
            </w:ins>
            <w:ins w:id="1178" w:author="零 [2]" w:date="2025-11-22T15:49:53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年龄</w:t>
              </w:r>
            </w:ins>
            <w:ins w:id="1179" w:author="零 [2]" w:date="2025-11-22T15:49:55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段</w:t>
              </w:r>
            </w:ins>
            <w:del w:id="1180" w:author="零 [2]" w:date="2025-11-22T15:49:4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8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全年龄段</w:delText>
              </w:r>
            </w:del>
          </w:p>
          <w:p w14:paraId="72A94DE7">
            <w:pPr>
              <w:keepNext w:val="0"/>
              <w:keepLines w:val="0"/>
              <w:widowControl/>
              <w:suppressLineNumbers w:val="0"/>
              <w:spacing w:before="31" w:beforeAutospacing="1" w:afterAutospacing="1" w:line="176" w:lineRule="auto"/>
              <w:ind w:left="0"/>
              <w:jc w:val="both"/>
              <w:rPr>
                <w:rFonts w:hint="default" w:ascii="PingFang SC" w:hAnsi="PingFang SC" w:eastAsia="PingFang SC" w:cs="PingFang SC"/>
                <w:spacing w:val="-3"/>
                <w:sz w:val="18"/>
                <w:szCs w:val="18"/>
                <w:vertAlign w:val="baseline"/>
                <w:lang w:eastAsia="zh-CN" w:bidi="ar-SA"/>
                <w:rPrChange w:id="1183" w:author="零 [2]" w:date="2025-11-22T15:45:02Z">
                  <w:rPr>
                    <w:rFonts w:hint="eastAsia" w:ascii="PingFang SC" w:hAnsi="PingFang SC" w:eastAsia="PingFang SC" w:cs="PingFang SC"/>
                    <w:spacing w:val="-1"/>
                    <w:vertAlign w:val="baseline"/>
                    <w:lang w:eastAsia="zh-CN" w:bidi="ar"/>
                  </w:rPr>
                </w:rPrChange>
              </w:rPr>
              <w:pPrChange w:id="1182" w:author="零 [2]" w:date="2025-11-22T15:49:48Z">
                <w:pPr>
                  <w:keepNext w:val="0"/>
                  <w:keepLines w:val="0"/>
                  <w:widowControl/>
                  <w:suppressLineNumbers w:val="0"/>
                  <w:jc w:val="left"/>
                </w:pPr>
              </w:pPrChange>
            </w:pPr>
            <w:del w:id="1184" w:author="零 [2]" w:date="2025-11-22T15:49:4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85"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全年龄段</w:delText>
              </w:r>
            </w:del>
          </w:p>
        </w:tc>
        <w:tc>
          <w:tcPr>
            <w:tcW w:w="1370" w:type="dxa"/>
            <w:vAlign w:val="center"/>
          </w:tcPr>
          <w:p w14:paraId="2E23027C">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187" w:author="零 [2]" w:date="2025-11-22T15:45:02Z">
                  <w:rPr>
                    <w:rFonts w:hint="eastAsia" w:ascii="PingFang SC" w:hAnsi="PingFang SC" w:eastAsia="PingFang SC" w:cs="PingFang SC"/>
                    <w:spacing w:val="-1"/>
                    <w:vertAlign w:val="baseline"/>
                    <w:lang w:eastAsia="zh-CN" w:bidi="ar"/>
                  </w:rPr>
                </w:rPrChange>
              </w:rPr>
              <w:pPrChange w:id="1186" w:author="零 [2]" w:date="2025-11-22T15:45:02Z">
                <w:pPr>
                  <w:keepNext w:val="0"/>
                  <w:keepLines w:val="0"/>
                  <w:widowControl/>
                  <w:suppressLineNumbers w:val="0"/>
                  <w:spacing w:before="35" w:line="175" w:lineRule="auto"/>
                  <w:ind w:left="37" w:right="165" w:firstLine="423"/>
                  <w:jc w:val="both"/>
                </w:pPr>
              </w:pPrChange>
            </w:pP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88"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铁蛋白</w:t>
            </w:r>
            <w:ins w:id="1189" w:author="零 [2]" w:date="2025-11-22T15:50:03Z">
              <w:r>
                <w:rPr>
                  <w:rFonts w:hint="eastAsia" w:ascii="PingFang SC" w:hAnsi="PingFang SC" w:eastAsia="PingFang SC" w:cs="PingFang SC"/>
                  <w:b w:val="0"/>
                  <w:bCs w:val="0"/>
                  <w:i w:val="0"/>
                  <w:iCs w:val="0"/>
                  <w:caps w:val="0"/>
                  <w:snapToGrid w:val="0"/>
                  <w:color w:val="000000"/>
                  <w:spacing w:val="-3"/>
                  <w:kern w:val="0"/>
                  <w:sz w:val="18"/>
                  <w:szCs w:val="18"/>
                  <w:u w:val="none"/>
                  <w:lang w:val="en-US" w:eastAsia="zh-CN" w:bidi="ar-SA"/>
                </w:rPr>
                <w:t>：</w:t>
              </w:r>
            </w:ins>
            <w:del w:id="1190" w:author="零 [2]" w:date="2025-11-22T15:50:01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9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9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每 </w:t>
            </w:r>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193"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3-6个月</w:t>
            </w: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94"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 </w:t>
            </w:r>
            <w:ins w:id="1195" w:author="零 [2]" w:date="2025-11-22T15:48:21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ins w:id="1196" w:author="零 [2]" w:date="2025-11-22T15:50:17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1</w:t>
              </w:r>
            </w:ins>
            <w:del w:id="1197" w:author="零 [2]" w:date="2025-11-22T15:48:19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19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检</w:delText>
              </w:r>
            </w:del>
            <w:del w:id="1199" w:author="零 [2]" w:date="2025-11-22T15:48:19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0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查</w:delText>
              </w:r>
            </w:del>
            <w:del w:id="1201" w:author="零 [2]" w:date="2025-11-22T15:50:10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0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1</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0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次</w:t>
            </w:r>
          </w:p>
        </w:tc>
        <w:tc>
          <w:tcPr>
            <w:tcW w:w="2792" w:type="dxa"/>
            <w:vAlign w:val="center"/>
          </w:tcPr>
          <w:p w14:paraId="7DD82DB7">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205" w:author="零 [2]" w:date="2025-11-22T15:45:02Z">
                  <w:rPr>
                    <w:rFonts w:hint="eastAsia" w:ascii="PingFang SC" w:hAnsi="PingFang SC" w:eastAsia="PingFang SC" w:cs="PingFang SC"/>
                    <w:spacing w:val="-1"/>
                    <w:vertAlign w:val="baseline"/>
                    <w:lang w:eastAsia="zh-CN" w:bidi="ar"/>
                  </w:rPr>
                </w:rPrChange>
              </w:rPr>
              <w:pPrChange w:id="1204" w:author="零 [2]" w:date="2025-11-22T15:45:02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0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筛查并及时纠正贫血（缺铁性贫血常见）</w:t>
            </w:r>
            <w:del w:id="1207" w:author="零 [2]" w:date="2025-11-22T15:48:1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0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r>
      <w:tr w14:paraId="6EF6BD6D">
        <w:tc>
          <w:tcPr>
            <w:tcW w:w="1252" w:type="dxa"/>
            <w:vMerge w:val="continue"/>
            <w:vAlign w:val="center"/>
          </w:tcPr>
          <w:p w14:paraId="067893D2">
            <w:pPr>
              <w:widowControl/>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210" w:author="零 [2]" w:date="2025-11-22T15:45:02Z">
                  <w:rPr>
                    <w:rFonts w:hint="eastAsia" w:ascii="PingFang SC" w:hAnsi="PingFang SC" w:eastAsia="PingFang SC" w:cs="PingFang SC"/>
                    <w:spacing w:val="-1"/>
                    <w:vertAlign w:val="baseline"/>
                    <w:lang w:eastAsia="zh-CN" w:bidi="ar"/>
                  </w:rPr>
                </w:rPrChange>
              </w:rPr>
              <w:pPrChange w:id="1209" w:author="零 [2]" w:date="2025-11-22T15:45:02Z">
                <w:pPr>
                  <w:widowControl w:val="0"/>
                </w:pPr>
              </w:pPrChange>
            </w:pPr>
          </w:p>
        </w:tc>
        <w:tc>
          <w:tcPr>
            <w:tcW w:w="1050" w:type="dxa"/>
            <w:vMerge w:val="continue"/>
            <w:vAlign w:val="center"/>
          </w:tcPr>
          <w:p w14:paraId="61217825">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212" w:author="零 [2]" w:date="2025-11-22T15:45:02Z">
                  <w:rPr>
                    <w:rFonts w:hint="eastAsia" w:ascii="PingFang SC" w:hAnsi="PingFang SC" w:eastAsia="PingFang SC" w:cs="PingFang SC"/>
                    <w:spacing w:val="-1"/>
                    <w:vertAlign w:val="baseline"/>
                    <w:lang w:eastAsia="zh-CN" w:bidi="ar"/>
                  </w:rPr>
                </w:rPrChange>
              </w:rPr>
              <w:pPrChange w:id="1211" w:author="零 [2]" w:date="2025-11-22T15:45:02Z">
                <w:pPr>
                  <w:keepNext w:val="0"/>
                  <w:keepLines w:val="0"/>
                  <w:widowControl/>
                  <w:suppressLineNumbers w:val="0"/>
                  <w:jc w:val="left"/>
                </w:pPr>
              </w:pPrChange>
            </w:pPr>
          </w:p>
        </w:tc>
        <w:tc>
          <w:tcPr>
            <w:tcW w:w="1370" w:type="dxa"/>
            <w:vAlign w:val="center"/>
          </w:tcPr>
          <w:p w14:paraId="5150A2BF">
            <w:pPr>
              <w:keepNext w:val="0"/>
              <w:keepLines w:val="0"/>
              <w:widowControl/>
              <w:suppressLineNumbers w:val="0"/>
              <w:spacing w:before="31" w:beforeAutospacing="1" w:afterAutospacing="1" w:line="176" w:lineRule="auto"/>
              <w:ind w:left="37"/>
              <w:jc w:val="both"/>
              <w:rPr>
                <w:rFonts w:hint="default" w:ascii="PingFang SC" w:hAnsi="PingFang SC" w:eastAsia="PingFang SC" w:cs="PingFang SC"/>
                <w:spacing w:val="-3"/>
                <w:sz w:val="18"/>
                <w:szCs w:val="18"/>
                <w:vertAlign w:val="baseline"/>
                <w:lang w:eastAsia="zh-CN" w:bidi="ar-SA"/>
                <w:rPrChange w:id="1214" w:author="零 [2]" w:date="2025-11-22T15:45:02Z">
                  <w:rPr>
                    <w:rFonts w:hint="eastAsia" w:ascii="PingFang SC" w:hAnsi="PingFang SC" w:eastAsia="PingFang SC" w:cs="PingFang SC"/>
                    <w:spacing w:val="-1"/>
                    <w:vertAlign w:val="baseline"/>
                    <w:lang w:eastAsia="zh-CN" w:bidi="ar"/>
                  </w:rPr>
                </w:rPrChange>
              </w:rPr>
              <w:pPrChange w:id="1213" w:author="零 [2]" w:date="2025-11-22T15:45:02Z">
                <w:pPr>
                  <w:keepNext w:val="0"/>
                  <w:keepLines w:val="0"/>
                  <w:widowControl/>
                  <w:suppressLineNumbers w:val="0"/>
                  <w:jc w:val="left"/>
                </w:pPr>
              </w:pPrChange>
            </w:pPr>
            <w:del w:id="1215" w:author="零 [2]" w:date="2025-11-22T15:50:59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216"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delText>全</w:delText>
              </w:r>
            </w:del>
            <w:del w:id="1217" w:author="零 [2]" w:date="2025-11-22T15:50:59Z">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218"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delText>面</w:delText>
              </w:r>
            </w:del>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219"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维生素与微量元素</w:t>
            </w:r>
            <w:del w:id="1220" w:author="零 [2]" w:date="2025-11-22T15:51:01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21"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br w:type="textWrapping"/>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2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（如锌、硒、维B12、维A、叶酸）</w:t>
            </w:r>
            <w:del w:id="1223" w:author="零 [2]" w:date="2025-11-22T15:51:0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24"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r>
              <w:rPr>
                <w:rStyle w:val="11"/>
                <w:rFonts w:hint="default" w:ascii="PingFang SC" w:hAnsi="PingFang SC" w:eastAsia="PingFang SC" w:cs="PingFang SC"/>
                <w:b w:val="0"/>
                <w:bCs w:val="0"/>
                <w:i w:val="0"/>
                <w:iCs w:val="0"/>
                <w:caps w:val="0"/>
                <w:snapToGrid w:val="0"/>
                <w:color w:val="000000"/>
                <w:spacing w:val="-3"/>
                <w:kern w:val="0"/>
                <w:sz w:val="18"/>
                <w:szCs w:val="18"/>
                <w:u w:val="none"/>
                <w:lang w:val="en-US" w:eastAsia="zh-CN" w:bidi="ar-SA"/>
                <w:rPrChange w:id="1225" w:author="零 [2]" w:date="2025-11-22T15:45:02Z">
                  <w:rPr>
                    <w:rStyle w:val="11"/>
                    <w:rFonts w:hint="eastAsia" w:ascii="PingFang SC" w:hAnsi="PingFang SC" w:eastAsia="PingFang SC" w:cs="PingFang SC"/>
                    <w:b w:val="0"/>
                    <w:bCs w:val="0"/>
                    <w:i w:val="0"/>
                    <w:iCs w:val="0"/>
                    <w:caps w:val="0"/>
                    <w:snapToGrid w:val="0"/>
                    <w:color w:val="000000"/>
                    <w:spacing w:val="-1"/>
                    <w:kern w:val="0"/>
                    <w:sz w:val="21"/>
                    <w:szCs w:val="21"/>
                    <w:u w:val="none"/>
                    <w:lang w:val="en-US" w:eastAsia="zh-CN" w:bidi="ar"/>
                  </w:rPr>
                </w:rPrChange>
              </w:rPr>
              <w:t>每12个月</w:t>
            </w:r>
            <w:del w:id="1226" w:author="零 [2]" w:date="2025-11-22T15:51:08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27"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 </w:delText>
              </w:r>
            </w:del>
            <w:ins w:id="1228" w:author="零 [2]" w:date="2025-11-22T15:51:18Z">
              <w:r>
                <w:rPr>
                  <w:rFonts w:hint="eastAsia" w:ascii="PingFang SC" w:hAnsi="PingFang SC" w:eastAsia="PingFang SC" w:cs="PingFang SC"/>
                  <w:i w:val="0"/>
                  <w:iCs w:val="0"/>
                  <w:caps w:val="0"/>
                  <w:snapToGrid w:val="0"/>
                  <w:color w:val="000000"/>
                  <w:spacing w:val="-3"/>
                  <w:kern w:val="0"/>
                  <w:sz w:val="18"/>
                  <w:szCs w:val="18"/>
                  <w:u w:val="none"/>
                  <w:lang w:val="en-US" w:eastAsia="zh-CN" w:bidi="ar-SA"/>
                </w:rPr>
                <w:t>/</w:t>
              </w:r>
            </w:ins>
            <w:del w:id="1229" w:author="零 [2]" w:date="2025-11-22T15:51:17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30"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检</w:delText>
              </w:r>
            </w:del>
            <w:del w:id="1231" w:author="零 [2]" w:date="2025-11-22T15:51:17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32"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查</w:delText>
              </w:r>
            </w:del>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33"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1次</w:t>
            </w:r>
          </w:p>
        </w:tc>
        <w:tc>
          <w:tcPr>
            <w:tcW w:w="2792" w:type="dxa"/>
            <w:vAlign w:val="center"/>
          </w:tcPr>
          <w:p w14:paraId="2EF58CB4">
            <w:pPr>
              <w:keepNext w:val="0"/>
              <w:keepLines w:val="0"/>
              <w:widowControl/>
              <w:suppressLineNumbers w:val="0"/>
              <w:spacing w:before="31" w:beforeAutospacing="1" w:afterAutospacing="1" w:line="176" w:lineRule="auto"/>
              <w:ind w:left="37" w:right="0" w:firstLine="0"/>
              <w:jc w:val="both"/>
              <w:rPr>
                <w:rFonts w:hint="default" w:ascii="PingFang SC" w:hAnsi="PingFang SC" w:eastAsia="PingFang SC" w:cs="PingFang SC"/>
                <w:spacing w:val="-3"/>
                <w:sz w:val="18"/>
                <w:szCs w:val="18"/>
                <w:vertAlign w:val="baseline"/>
                <w:lang w:eastAsia="zh-CN" w:bidi="ar-SA"/>
                <w:rPrChange w:id="1235" w:author="零 [2]" w:date="2025-11-22T15:45:02Z">
                  <w:rPr>
                    <w:rFonts w:hint="eastAsia" w:ascii="PingFang SC" w:hAnsi="PingFang SC" w:eastAsia="PingFang SC" w:cs="PingFang SC"/>
                    <w:spacing w:val="-1"/>
                    <w:vertAlign w:val="baseline"/>
                    <w:lang w:eastAsia="zh-CN" w:bidi="ar"/>
                  </w:rPr>
                </w:rPrChange>
              </w:rPr>
              <w:pPrChange w:id="1234" w:author="零 [2]" w:date="2025-11-22T15:45:02Z">
                <w:pPr>
                  <w:keepNext w:val="0"/>
                  <w:keepLines w:val="0"/>
                  <w:widowControl/>
                  <w:suppressLineNumbers w:val="0"/>
                  <w:spacing w:before="35" w:line="175" w:lineRule="auto"/>
                  <w:ind w:left="37" w:right="165" w:firstLine="423"/>
                  <w:jc w:val="both"/>
                </w:pPr>
              </w:pPrChange>
            </w:pPr>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36"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t>评估整体营养状况，防止微量营养素缺乏</w:t>
            </w:r>
            <w:del w:id="1237" w:author="零 [2]" w:date="2025-11-22T15:51:45Z">
              <w:r>
                <w:rPr>
                  <w:rFonts w:hint="default" w:ascii="PingFang SC" w:hAnsi="PingFang SC" w:eastAsia="PingFang SC" w:cs="PingFang SC"/>
                  <w:i w:val="0"/>
                  <w:iCs w:val="0"/>
                  <w:caps w:val="0"/>
                  <w:snapToGrid w:val="0"/>
                  <w:color w:val="000000"/>
                  <w:spacing w:val="-3"/>
                  <w:kern w:val="0"/>
                  <w:sz w:val="18"/>
                  <w:szCs w:val="18"/>
                  <w:u w:val="none"/>
                  <w:lang w:val="en-US" w:eastAsia="zh-CN" w:bidi="ar-SA"/>
                  <w:rPrChange w:id="1238" w:author="零 [2]" w:date="2025-11-22T15:45:02Z">
                    <w:rPr>
                      <w:rFonts w:hint="eastAsia" w:ascii="PingFang SC" w:hAnsi="PingFang SC" w:eastAsia="PingFang SC" w:cs="PingFang SC"/>
                      <w:i w:val="0"/>
                      <w:iCs w:val="0"/>
                      <w:caps w:val="0"/>
                      <w:snapToGrid w:val="0"/>
                      <w:color w:val="000000"/>
                      <w:spacing w:val="-1"/>
                      <w:kern w:val="0"/>
                      <w:sz w:val="21"/>
                      <w:szCs w:val="21"/>
                      <w:u w:val="none"/>
                      <w:lang w:val="en-US" w:eastAsia="zh-CN" w:bidi="ar"/>
                    </w:rPr>
                  </w:rPrChange>
                </w:rPr>
                <w:delText>。</w:delText>
              </w:r>
            </w:del>
          </w:p>
        </w:tc>
      </w:tr>
    </w:tbl>
    <w:p w14:paraId="08FD6587">
      <w:pPr>
        <w:spacing w:before="35" w:line="175" w:lineRule="auto"/>
        <w:ind w:left="37" w:right="165" w:firstLine="423"/>
        <w:jc w:val="both"/>
        <w:rPr>
          <w:del w:id="1239" w:author="零 [2]" w:date="2025-11-22T15:52:11Z"/>
          <w:rFonts w:hint="eastAsia" w:ascii="PingFang SC" w:hAnsi="PingFang SC" w:eastAsia="PingFang SC" w:cs="PingFang SC"/>
          <w:spacing w:val="-1"/>
          <w:lang w:eastAsia="zh-CN"/>
        </w:rPr>
      </w:pPr>
    </w:p>
    <w:p w14:paraId="71F91F62">
      <w:pPr>
        <w:spacing w:before="35" w:line="175" w:lineRule="auto"/>
        <w:ind w:left="37" w:right="165" w:firstLine="423"/>
        <w:jc w:val="both"/>
        <w:rPr>
          <w:del w:id="1240" w:author="零 [2]" w:date="2025-11-22T15:52:11Z"/>
          <w:rFonts w:hint="eastAsia" w:ascii="PingFang SC" w:hAnsi="PingFang SC" w:eastAsia="PingFang SC" w:cs="PingFang SC"/>
          <w:spacing w:val="-1"/>
          <w:lang w:eastAsia="zh-CN"/>
        </w:rPr>
      </w:pPr>
      <w:del w:id="1241" w:author="零 [2]" w:date="2025-11-22T15:52:11Z">
        <w:r>
          <w:rPr>
            <w:rFonts w:hint="eastAsia" w:ascii="PingFang SC" w:hAnsi="PingFang SC" w:eastAsia="PingFang SC" w:cs="PingFang SC"/>
            <w:spacing w:val="-1"/>
            <w:lang w:eastAsia="zh-CN"/>
          </w:rPr>
          <w:delText>轻型EB（局部EBS或轻度显性遗传DEB）：婴儿期随访宜为每 3‑6 个月一次；儿童期后宜每年进行一次随访。</w:delText>
        </w:r>
      </w:del>
    </w:p>
    <w:p w14:paraId="41A0B975">
      <w:pPr>
        <w:spacing w:before="35" w:line="175" w:lineRule="auto"/>
        <w:ind w:left="37" w:right="165" w:firstLine="423"/>
        <w:jc w:val="both"/>
        <w:rPr>
          <w:del w:id="1242" w:author="零 [2]" w:date="2025-11-22T15:52:11Z"/>
          <w:rFonts w:hint="eastAsia" w:ascii="PingFang SC" w:hAnsi="PingFang SC" w:eastAsia="PingFang SC" w:cs="PingFang SC"/>
          <w:spacing w:val="-1"/>
          <w:sz w:val="21"/>
          <w:szCs w:val="21"/>
          <w:lang w:eastAsia="zh-CN"/>
        </w:rPr>
      </w:pPr>
      <w:del w:id="1243" w:author="零 [2]" w:date="2025-11-22T15:52:11Z">
        <w:r>
          <w:rPr>
            <w:rFonts w:hint="eastAsia" w:ascii="PingFang SC" w:hAnsi="PingFang SC" w:eastAsia="PingFang SC" w:cs="PingFang SC"/>
            <w:b w:val="0"/>
            <w:bCs w:val="0"/>
            <w:spacing w:val="-1"/>
            <w:sz w:val="21"/>
            <w:szCs w:val="21"/>
            <w:lang w:eastAsia="zh-CN"/>
          </w:rPr>
          <w:delText>重型EB</w:delText>
        </w:r>
      </w:del>
      <w:del w:id="1244" w:author="零 [2]" w:date="2025-11-22T15:52:11Z">
        <w:r>
          <w:rPr>
            <w:rFonts w:hint="eastAsia" w:ascii="PingFang SC" w:hAnsi="PingFang SC" w:eastAsia="PingFang SC" w:cs="PingFang SC"/>
            <w:spacing w:val="-1"/>
            <w:sz w:val="21"/>
            <w:szCs w:val="21"/>
            <w:lang w:eastAsia="zh-CN"/>
          </w:rPr>
          <w:delText>（重度、泛发性隐性遗传DEB或JEB）：婴儿期宜每三个月一次；儿童期后应至少每年两次随访，16岁后宜每3个月进行一次随访，警惕鳞状细胞癌。</w:delText>
        </w:r>
      </w:del>
    </w:p>
    <w:p w14:paraId="3488586C">
      <w:pPr>
        <w:spacing w:before="35" w:line="175" w:lineRule="auto"/>
        <w:ind w:left="37" w:right="165" w:firstLine="423"/>
        <w:jc w:val="both"/>
        <w:rPr>
          <w:del w:id="1245" w:author="零 [2]" w:date="2025-11-22T15:52:11Z"/>
          <w:rFonts w:hint="eastAsia" w:ascii="PingFang SC" w:hAnsi="PingFang SC" w:eastAsia="PingFang SC" w:cs="PingFang SC"/>
          <w:spacing w:val="-1"/>
          <w:lang w:eastAsia="zh-CN"/>
        </w:rPr>
      </w:pPr>
      <w:del w:id="1246" w:author="零 [2]" w:date="2025-11-22T15:52:11Z">
        <w:r>
          <w:rPr>
            <w:rFonts w:hint="eastAsia" w:ascii="PingFang SC Semibold" w:hAnsi="PingFang SC Semibold" w:eastAsia="PingFang SC Semibold" w:cs="PingFang SC Semibold"/>
            <w:b/>
            <w:bCs/>
            <w:spacing w:val="-1"/>
            <w:sz w:val="21"/>
            <w:szCs w:val="21"/>
            <w:lang w:val="en-US" w:eastAsia="zh-CN"/>
          </w:rPr>
          <w:delText>微量营养素：</w:delText>
        </w:r>
      </w:del>
      <w:del w:id="1247" w:author="零 [2]" w:date="2025-11-22T15:52:11Z">
        <w:r>
          <w:rPr>
            <w:rFonts w:hint="eastAsia" w:ascii="PingFang SC" w:hAnsi="PingFang SC" w:eastAsia="PingFang SC" w:cs="PingFang SC"/>
            <w:b w:val="0"/>
            <w:bCs w:val="0"/>
            <w:spacing w:val="-1"/>
            <w:sz w:val="21"/>
            <w:szCs w:val="21"/>
            <w:lang w:val="en-US" w:eastAsia="zh-CN"/>
          </w:rPr>
          <w:delText>应定期检查⾎清微量营养素⽔平，如铁、锌、硒、维⽣素B12、维⽣素A和叶酸。(铁：每3-6个⽉检查1次；维⽣素和微量元素：每12个⽉检查1次) 。</w:delText>
        </w:r>
      </w:del>
    </w:p>
    <w:p w14:paraId="14724A50">
      <w:pPr>
        <w:pStyle w:val="4"/>
        <w:spacing w:line="431" w:lineRule="auto"/>
        <w:rPr>
          <w:del w:id="1248" w:author="零 [2]" w:date="2025-11-22T15:52:11Z"/>
        </w:rPr>
      </w:pPr>
      <w:bookmarkStart w:id="28" w:name="bookmark16"/>
      <w:bookmarkEnd w:id="28"/>
      <w:bookmarkStart w:id="29" w:name="bookmark15"/>
      <w:bookmarkEnd w:id="29"/>
    </w:p>
    <w:p w14:paraId="67B907AE">
      <w:pPr>
        <w:spacing w:before="164" w:line="186" w:lineRule="auto"/>
        <w:ind w:left="41"/>
        <w:outlineLvl w:val="0"/>
        <w:rPr>
          <w:rFonts w:ascii="PingFang SC" w:hAnsi="PingFang SC" w:eastAsia="PingFang SC" w:cs="PingFang SC"/>
          <w:sz w:val="36"/>
          <w:szCs w:val="36"/>
        </w:rPr>
      </w:pPr>
      <w:bookmarkStart w:id="30" w:name="bookmark18"/>
      <w:bookmarkEnd w:id="30"/>
      <w:bookmarkStart w:id="31" w:name="bookmark17"/>
      <w:bookmarkEnd w:id="31"/>
      <w:bookmarkStart w:id="32" w:name="_Toc1533564403"/>
      <w:bookmarkStart w:id="33" w:name="_Toc931940066"/>
      <w:r>
        <w:rPr>
          <w:rFonts w:hint="eastAsia" w:ascii="PingFang SC" w:hAnsi="PingFang SC" w:eastAsia="PingFang SC" w:cs="PingFang SC"/>
          <w:b/>
          <w:bCs/>
          <w:spacing w:val="-5"/>
          <w:sz w:val="36"/>
          <w:szCs w:val="36"/>
          <w:lang w:val="en-US" w:eastAsia="zh-CN"/>
        </w:rPr>
        <w:t>3</w:t>
      </w:r>
      <w:r>
        <w:rPr>
          <w:rFonts w:ascii="PingFang SC" w:hAnsi="PingFang SC" w:eastAsia="PingFang SC" w:cs="PingFang SC"/>
          <w:spacing w:val="-5"/>
          <w:sz w:val="36"/>
          <w:szCs w:val="36"/>
        </w:rPr>
        <w:t xml:space="preserve">  </w:t>
      </w:r>
      <w:r>
        <w:rPr>
          <w:rFonts w:ascii="PingFang SC" w:hAnsi="PingFang SC" w:eastAsia="PingFang SC" w:cs="PingFang SC"/>
          <w:b/>
          <w:bCs/>
          <w:spacing w:val="-5"/>
          <w:sz w:val="36"/>
          <w:szCs w:val="36"/>
        </w:rPr>
        <w:t>常见</w:t>
      </w:r>
      <w:r>
        <w:rPr>
          <w:rFonts w:hint="eastAsia" w:ascii="PingFang SC" w:hAnsi="PingFang SC" w:eastAsia="PingFang SC" w:cs="PingFang SC"/>
          <w:b/>
          <w:bCs/>
          <w:spacing w:val="-5"/>
          <w:sz w:val="36"/>
          <w:szCs w:val="36"/>
          <w:lang w:val="en-US" w:eastAsia="zh-CN"/>
        </w:rPr>
        <w:t>皮肤黏膜具体</w:t>
      </w:r>
      <w:r>
        <w:rPr>
          <w:rFonts w:ascii="PingFang SC" w:hAnsi="PingFang SC" w:eastAsia="PingFang SC" w:cs="PingFang SC"/>
          <w:b/>
          <w:bCs/>
          <w:spacing w:val="-5"/>
          <w:sz w:val="36"/>
          <w:szCs w:val="36"/>
        </w:rPr>
        <w:t>症状</w:t>
      </w:r>
      <w:bookmarkEnd w:id="32"/>
      <w:bookmarkEnd w:id="33"/>
    </w:p>
    <w:p w14:paraId="57173A82">
      <w:pPr>
        <w:spacing w:before="2" w:line="179" w:lineRule="auto"/>
        <w:ind w:left="42" w:right="67" w:firstLine="433"/>
        <w:rPr>
          <w:rFonts w:ascii="PingFang SC" w:hAnsi="PingFang SC" w:eastAsia="PingFang SC" w:cs="PingFang SC"/>
          <w:sz w:val="21"/>
          <w:szCs w:val="21"/>
        </w:rPr>
      </w:pPr>
      <w:r>
        <w:rPr>
          <w:rFonts w:ascii="PingFang SC" w:hAnsi="PingFang SC" w:eastAsia="PingFang SC" w:cs="PingFang SC"/>
          <w:spacing w:val="-3"/>
          <w:sz w:val="21"/>
          <w:szCs w:val="21"/>
        </w:rPr>
        <w:t>因为 EB 是一种皮肤病，为了说明症状用了很多图片。新家长看</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到这些图片不要害怕。并不是每种症状都会出现在您</w:t>
      </w:r>
      <w:r>
        <w:rPr>
          <w:rFonts w:ascii="PingFang SC" w:hAnsi="PingFang SC" w:eastAsia="PingFang SC" w:cs="PingFang SC"/>
          <w:spacing w:val="-2"/>
          <w:sz w:val="21"/>
          <w:szCs w:val="21"/>
        </w:rPr>
        <w:t>孩子身上。</w:t>
      </w:r>
    </w:p>
    <w:p w14:paraId="04AB0733">
      <w:pPr>
        <w:spacing w:before="33" w:line="181" w:lineRule="auto"/>
        <w:ind w:left="55" w:right="74" w:firstLine="405"/>
        <w:rPr>
          <w:rFonts w:ascii="PingFang SC" w:hAnsi="PingFang SC" w:eastAsia="PingFang SC" w:cs="PingFang SC"/>
          <w:sz w:val="21"/>
          <w:szCs w:val="21"/>
        </w:rPr>
      </w:pPr>
      <w:r>
        <w:rPr>
          <w:rFonts w:ascii="PingFang SC" w:hAnsi="PingFang SC" w:eastAsia="PingFang SC" w:cs="PingFang SC"/>
          <w:spacing w:val="-3"/>
          <w:sz w:val="21"/>
          <w:szCs w:val="21"/>
        </w:rPr>
        <w:t>新生儿判断未来可能发生哪些症状的最好方式是做基因检测，查</w:t>
      </w:r>
      <w:r>
        <w:rPr>
          <w:rFonts w:ascii="PingFang SC" w:hAnsi="PingFang SC" w:eastAsia="PingFang SC" w:cs="PingFang SC"/>
          <w:spacing w:val="6"/>
          <w:sz w:val="21"/>
          <w:szCs w:val="21"/>
        </w:rPr>
        <w:t xml:space="preserve"> </w:t>
      </w:r>
      <w:r>
        <w:rPr>
          <w:rFonts w:ascii="PingFang SC" w:hAnsi="PingFang SC" w:eastAsia="PingFang SC" w:cs="PingFang SC"/>
          <w:spacing w:val="-10"/>
          <w:sz w:val="21"/>
          <w:szCs w:val="21"/>
        </w:rPr>
        <w:t>出亚型。</w:t>
      </w:r>
    </w:p>
    <w:p w14:paraId="548F34E5">
      <w:pPr>
        <w:spacing w:before="139" w:line="191" w:lineRule="auto"/>
        <w:ind w:left="40"/>
        <w:outlineLvl w:val="1"/>
        <w:rPr>
          <w:rFonts w:ascii="PingFang SC" w:hAnsi="PingFang SC" w:eastAsia="PingFang SC" w:cs="PingFang SC"/>
          <w:sz w:val="32"/>
          <w:szCs w:val="32"/>
        </w:rPr>
      </w:pPr>
      <w:bookmarkStart w:id="34" w:name="bookmark20"/>
      <w:bookmarkEnd w:id="34"/>
      <w:bookmarkStart w:id="35" w:name="bookmark19"/>
      <w:bookmarkEnd w:id="35"/>
      <w:bookmarkStart w:id="36" w:name="_Toc999003850"/>
      <w:bookmarkStart w:id="37" w:name="_Toc1518451691"/>
      <w:bookmarkStart w:id="38" w:name="_Toc688859715"/>
      <w:bookmarkStart w:id="39" w:name="_Toc518189927"/>
      <w:r>
        <w:rPr>
          <w:rFonts w:hint="eastAsia" w:ascii="PingFang SC" w:hAnsi="PingFang SC" w:eastAsia="PingFang SC" w:cs="PingFang SC"/>
          <w:b/>
          <w:bCs/>
          <w:spacing w:val="4"/>
          <w:sz w:val="32"/>
          <w:szCs w:val="32"/>
          <w:lang w:val="en-US" w:eastAsia="zh-CN"/>
        </w:rPr>
        <w:t>3</w:t>
      </w:r>
      <w:r>
        <w:rPr>
          <w:rFonts w:ascii="PingFang SC" w:hAnsi="PingFang SC" w:eastAsia="PingFang SC" w:cs="PingFang SC"/>
          <w:b/>
          <w:bCs/>
          <w:spacing w:val="4"/>
          <w:sz w:val="32"/>
          <w:szCs w:val="32"/>
        </w:rPr>
        <w:t>.1</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水疱和溃疡</w:t>
      </w:r>
      <w:bookmarkEnd w:id="36"/>
      <w:bookmarkEnd w:id="37"/>
      <w:bookmarkEnd w:id="38"/>
      <w:bookmarkEnd w:id="39"/>
    </w:p>
    <w:p w14:paraId="314C3B3D">
      <w:pPr>
        <w:spacing w:before="1" w:line="175" w:lineRule="auto"/>
        <w:ind w:left="35" w:right="69" w:firstLine="427"/>
        <w:rPr>
          <w:rFonts w:ascii="PingFang SC" w:hAnsi="PingFang SC" w:eastAsia="PingFang SC" w:cs="PingFang SC"/>
          <w:sz w:val="21"/>
          <w:szCs w:val="21"/>
        </w:rPr>
      </w:pPr>
      <w:r>
        <w:rPr>
          <w:rFonts w:ascii="PingFang SC" w:hAnsi="PingFang SC" w:eastAsia="PingFang SC" w:cs="PingFang SC"/>
          <w:spacing w:val="-3"/>
          <w:sz w:val="21"/>
          <w:szCs w:val="21"/>
        </w:rPr>
        <w:t>水疱的大小和多少在很大程度上由患者的亚型决定。较轻的患者</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只有在受到明显的碰撞或磨擦时才会有水疱,水疱可能集中在肢端，</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即手脚上。较重的患者可能每天都自发地产生</w:t>
      </w:r>
      <w:r>
        <w:rPr>
          <w:rFonts w:ascii="PingFang SC" w:hAnsi="PingFang SC" w:eastAsia="PingFang SC" w:cs="PingFang SC"/>
          <w:spacing w:val="2"/>
          <w:sz w:val="21"/>
          <w:szCs w:val="21"/>
        </w:rPr>
        <w:t>一些水疱,全身所有位</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置都可能发生水疱或血疱。</w:t>
      </w:r>
    </w:p>
    <w:p w14:paraId="63551699">
      <w:pPr>
        <w:spacing w:before="33" w:line="178" w:lineRule="auto"/>
        <w:ind w:left="35" w:firstLine="427"/>
        <w:rPr>
          <w:rFonts w:ascii="PingFang SC" w:hAnsi="PingFang SC" w:eastAsia="PingFang SC" w:cs="PingFang SC"/>
          <w:sz w:val="21"/>
          <w:szCs w:val="21"/>
        </w:rPr>
      </w:pPr>
      <w:r>
        <w:rPr>
          <w:rFonts w:ascii="PingFang SC" w:hAnsi="PingFang SC" w:eastAsia="PingFang SC" w:cs="PingFang SC"/>
          <w:spacing w:val="-3"/>
          <w:sz w:val="21"/>
          <w:szCs w:val="21"/>
        </w:rPr>
        <w:t>水疱也可能发生在口腔和体内的粘膜上。一般来说体内的水疱和</w:t>
      </w:r>
      <w:r>
        <w:rPr>
          <w:rFonts w:ascii="PingFang SC" w:hAnsi="PingFang SC" w:eastAsia="PingFang SC" w:cs="PingFang SC"/>
          <w:spacing w:val="4"/>
          <w:sz w:val="21"/>
          <w:szCs w:val="21"/>
        </w:rPr>
        <w:t xml:space="preserve">  </w:t>
      </w:r>
      <w:r>
        <w:rPr>
          <w:rFonts w:ascii="PingFang SC" w:hAnsi="PingFang SC" w:eastAsia="PingFang SC" w:cs="PingFang SC"/>
          <w:spacing w:val="-7"/>
          <w:sz w:val="21"/>
          <w:szCs w:val="21"/>
        </w:rPr>
        <w:t>体表的水疱严重程度正相关，即体表水疱严重的，体内的水疱也严重。</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但有某些亚型（反转性）</w:t>
      </w:r>
      <w:r>
        <w:rPr>
          <w:rFonts w:ascii="PingFang SC" w:hAnsi="PingFang SC" w:eastAsia="PingFang SC" w:cs="PingFang SC"/>
          <w:spacing w:val="-41"/>
          <w:sz w:val="21"/>
          <w:szCs w:val="21"/>
        </w:rPr>
        <w:t xml:space="preserve"> </w:t>
      </w:r>
      <w:r>
        <w:rPr>
          <w:rFonts w:ascii="PingFang SC" w:hAnsi="PingFang SC" w:eastAsia="PingFang SC" w:cs="PingFang SC"/>
          <w:spacing w:val="-2"/>
          <w:sz w:val="21"/>
          <w:szCs w:val="21"/>
        </w:rPr>
        <w:t>的水疱主要发生在粘膜上。</w:t>
      </w:r>
    </w:p>
    <w:p w14:paraId="1E22D765">
      <w:pPr>
        <w:spacing w:before="26" w:line="176" w:lineRule="auto"/>
        <w:ind w:left="36" w:right="69" w:firstLine="427"/>
        <w:rPr>
          <w:rFonts w:ascii="PingFang SC" w:hAnsi="PingFang SC" w:eastAsia="PingFang SC" w:cs="PingFang SC"/>
          <w:sz w:val="21"/>
          <w:szCs w:val="21"/>
        </w:rPr>
      </w:pPr>
      <w:r>
        <w:rPr>
          <w:rFonts w:ascii="PingFang SC" w:hAnsi="PingFang SC" w:eastAsia="PingFang SC" w:cs="PingFang SC"/>
          <w:spacing w:val="-3"/>
          <w:sz w:val="21"/>
          <w:szCs w:val="21"/>
        </w:rPr>
        <w:t>不同亚型的患者，水疱在皮肤内的深度也不同。单纯型的患者水</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疱最浅，在表皮内。交界型的患者水疱深一些，在表皮和真皮的交界</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处。营养不良型患者的水疱最深，在真皮内靠近表皮的地方。金德乐</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综合征患者的水疱在表皮真皮交界处和真皮内都有。</w:t>
      </w:r>
    </w:p>
    <w:p w14:paraId="1C99E555">
      <w:pPr>
        <w:spacing w:before="32" w:line="178" w:lineRule="auto"/>
        <w:ind w:left="39" w:right="67" w:firstLine="420"/>
        <w:rPr>
          <w:rFonts w:ascii="PingFang SC" w:hAnsi="PingFang SC" w:eastAsia="PingFang SC" w:cs="PingFang SC"/>
          <w:sz w:val="21"/>
          <w:szCs w:val="21"/>
        </w:rPr>
      </w:pPr>
      <w:r>
        <w:rPr>
          <w:rFonts w:ascii="PingFang SC" w:hAnsi="PingFang SC" w:eastAsia="PingFang SC" w:cs="PingFang SC"/>
          <w:spacing w:val="-3"/>
          <w:sz w:val="21"/>
          <w:szCs w:val="21"/>
        </w:rPr>
        <w:t>通常水疱越浅，越容易愈合，愈合后也不容易留下疤痕。但即使</w:t>
      </w:r>
      <w:r>
        <w:rPr>
          <w:rFonts w:ascii="PingFang SC" w:hAnsi="PingFang SC" w:eastAsia="PingFang SC" w:cs="PingFang SC"/>
          <w:spacing w:val="14"/>
          <w:sz w:val="21"/>
          <w:szCs w:val="21"/>
        </w:rPr>
        <w:t xml:space="preserve"> </w:t>
      </w:r>
      <w:r>
        <w:rPr>
          <w:rFonts w:ascii="PingFang SC" w:hAnsi="PingFang SC" w:eastAsia="PingFang SC" w:cs="PingFang SC"/>
          <w:spacing w:val="-10"/>
          <w:sz w:val="21"/>
          <w:szCs w:val="21"/>
        </w:rPr>
        <w:t>水疱在表皮内，如果感染了，伤口也会变深，愈合后仍可能留下疤痕。</w:t>
      </w:r>
    </w:p>
    <w:p w14:paraId="18124CCD">
      <w:pPr>
        <w:spacing w:before="45" w:line="176" w:lineRule="auto"/>
        <w:ind w:left="39" w:right="67" w:firstLine="419"/>
        <w:rPr>
          <w:rFonts w:ascii="PingFang SC" w:hAnsi="PingFang SC" w:eastAsia="PingFang SC" w:cs="PingFang SC"/>
          <w:sz w:val="21"/>
          <w:szCs w:val="21"/>
        </w:rPr>
      </w:pPr>
      <w:r>
        <w:rPr>
          <w:rFonts w:ascii="PingFang SC" w:hAnsi="PingFang SC" w:eastAsia="PingFang SC" w:cs="PingFang SC"/>
          <w:spacing w:val="-3"/>
          <w:sz w:val="21"/>
          <w:szCs w:val="21"/>
        </w:rPr>
        <w:t>疱液清澈的称作水疱，疱液含血的称作血疱。我们在这里不做区</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分，统一说水疱。一般来说血疱表示疱的位置相对深一些。</w:t>
      </w:r>
    </w:p>
    <w:p w14:paraId="07871A2B">
      <w:pPr>
        <w:spacing w:before="42" w:line="178" w:lineRule="auto"/>
        <w:ind w:left="39" w:right="69" w:firstLine="422"/>
        <w:rPr>
          <w:rFonts w:ascii="PingFang SC" w:hAnsi="PingFang SC" w:eastAsia="PingFang SC" w:cs="PingFang SC"/>
          <w:sz w:val="21"/>
          <w:szCs w:val="21"/>
        </w:rPr>
      </w:pPr>
      <w:r>
        <w:rPr>
          <w:rFonts w:ascii="PingFang SC" w:hAnsi="PingFang SC" w:eastAsia="PingFang SC" w:cs="PingFang SC"/>
          <w:spacing w:val="-3"/>
          <w:sz w:val="21"/>
          <w:szCs w:val="21"/>
        </w:rPr>
        <w:t>水疱上层的皮破溃之后形成伤口，也称作溃疡。有时候皮肤受到</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磨擦或碰撞可能直接破溃，没有水疱。</w:t>
      </w:r>
    </w:p>
    <w:p w14:paraId="405DE680">
      <w:pPr>
        <w:spacing w:before="39" w:line="178" w:lineRule="auto"/>
        <w:ind w:left="37" w:right="68" w:firstLine="428"/>
        <w:rPr>
          <w:rFonts w:ascii="PingFang SC" w:hAnsi="PingFang SC" w:eastAsia="PingFang SC" w:cs="PingFang SC"/>
          <w:sz w:val="21"/>
          <w:szCs w:val="21"/>
        </w:rPr>
      </w:pPr>
      <w:r>
        <w:rPr>
          <w:rFonts w:ascii="PingFang SC" w:hAnsi="PingFang SC" w:eastAsia="PingFang SC" w:cs="PingFang SC"/>
          <w:spacing w:val="-3"/>
          <w:sz w:val="21"/>
          <w:szCs w:val="21"/>
        </w:rPr>
        <w:t>下面是各种水疱和溃疡的图片（由于人们一般在伤比较严重的时</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候才拍照片，照片中看到的伤情会比平均情况要严重</w:t>
      </w:r>
      <w:r>
        <w:rPr>
          <w:rFonts w:ascii="PingFang SC" w:hAnsi="PingFang SC" w:eastAsia="PingFang SC" w:cs="PingFang SC"/>
          <w:spacing w:val="-32"/>
          <w:sz w:val="21"/>
          <w:szCs w:val="21"/>
        </w:rPr>
        <w:t>）：</w:t>
      </w:r>
    </w:p>
    <w:p w14:paraId="11020581">
      <w:pPr>
        <w:spacing w:line="178" w:lineRule="auto"/>
        <w:rPr>
          <w:rFonts w:ascii="PingFang SC" w:hAnsi="PingFang SC" w:eastAsia="PingFang SC" w:cs="PingFang SC"/>
          <w:sz w:val="21"/>
          <w:szCs w:val="21"/>
        </w:rPr>
        <w:sectPr>
          <w:headerReference r:id="rId16" w:type="default"/>
          <w:footerReference r:id="rId17" w:type="default"/>
          <w:pgSz w:w="8391" w:h="11909"/>
          <w:pgMar w:top="883" w:right="999" w:bottom="938" w:left="1051" w:header="869" w:footer="715" w:gutter="0"/>
          <w:cols w:space="720" w:num="1"/>
        </w:sectPr>
      </w:pPr>
    </w:p>
    <w:p w14:paraId="4750DBF8">
      <w:pPr>
        <w:spacing w:before="151"/>
      </w:pPr>
    </w:p>
    <w:p w14:paraId="267379F5">
      <w:pPr>
        <w:sectPr>
          <w:headerReference r:id="rId18" w:type="default"/>
          <w:footerReference r:id="rId19" w:type="default"/>
          <w:pgSz w:w="8391" w:h="11909"/>
          <w:pgMar w:top="883" w:right="1047" w:bottom="938" w:left="1051" w:header="869" w:footer="716" w:gutter="0"/>
          <w:cols w:equalWidth="0" w:num="1">
            <w:col w:w="6292"/>
          </w:cols>
        </w:sectPr>
      </w:pPr>
    </w:p>
    <w:p w14:paraId="1042E72C">
      <w:pPr>
        <w:spacing w:line="2776" w:lineRule="exact"/>
        <w:ind w:firstLine="309"/>
      </w:pPr>
      <w:r>
        <w:rPr>
          <w:position w:val="-55"/>
        </w:rPr>
        <w:drawing>
          <wp:inline distT="0" distB="0" distL="0" distR="0">
            <wp:extent cx="1763395" cy="176276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97"/>
                    <a:stretch>
                      <a:fillRect/>
                    </a:stretch>
                  </pic:blipFill>
                  <pic:spPr>
                    <a:xfrm>
                      <a:off x="0" y="0"/>
                      <a:ext cx="1763395" cy="1762886"/>
                    </a:xfrm>
                    <a:prstGeom prst="rect">
                      <a:avLst/>
                    </a:prstGeom>
                  </pic:spPr>
                </pic:pic>
              </a:graphicData>
            </a:graphic>
          </wp:inline>
        </w:drawing>
      </w:r>
    </w:p>
    <w:p w14:paraId="61709FA5">
      <w:pPr>
        <w:spacing w:before="25" w:line="247" w:lineRule="exact"/>
        <w:ind w:left="1185"/>
        <w:rPr>
          <w:rFonts w:ascii="PingFang SC" w:hAnsi="PingFang SC" w:eastAsia="PingFang SC" w:cs="PingFang SC"/>
          <w:sz w:val="21"/>
          <w:szCs w:val="21"/>
        </w:rPr>
      </w:pPr>
      <w:r>
        <w:rPr>
          <w:rFonts w:ascii="PingFang SC" w:hAnsi="PingFang SC" w:eastAsia="PingFang SC" w:cs="PingFang SC"/>
          <w:spacing w:val="-1"/>
          <w:sz w:val="21"/>
          <w:szCs w:val="21"/>
        </w:rPr>
        <w:t>手上的水疱</w:t>
      </w:r>
    </w:p>
    <w:p w14:paraId="7EE0B73A">
      <w:pPr>
        <w:spacing w:line="2777" w:lineRule="exact"/>
        <w:ind w:firstLine="309"/>
      </w:pPr>
      <w:r>
        <w:rPr>
          <w:position w:val="-55"/>
        </w:rPr>
        <w:drawing>
          <wp:inline distT="0" distB="0" distL="0" distR="0">
            <wp:extent cx="1763395" cy="176339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98"/>
                    <a:stretch>
                      <a:fillRect/>
                    </a:stretch>
                  </pic:blipFill>
                  <pic:spPr>
                    <a:xfrm>
                      <a:off x="0" y="0"/>
                      <a:ext cx="1763395" cy="1763395"/>
                    </a:xfrm>
                    <a:prstGeom prst="rect">
                      <a:avLst/>
                    </a:prstGeom>
                  </pic:spPr>
                </pic:pic>
              </a:graphicData>
            </a:graphic>
          </wp:inline>
        </w:drawing>
      </w:r>
    </w:p>
    <w:p w14:paraId="56B5BC57">
      <w:pPr>
        <w:spacing w:before="29" w:line="243" w:lineRule="exact"/>
        <w:ind w:left="972"/>
        <w:rPr>
          <w:rFonts w:ascii="PingFang SC" w:hAnsi="PingFang SC" w:eastAsia="PingFang SC" w:cs="PingFang SC"/>
          <w:sz w:val="21"/>
          <w:szCs w:val="21"/>
        </w:rPr>
      </w:pPr>
      <w:r>
        <w:rPr>
          <w:rFonts w:ascii="PingFang SC" w:hAnsi="PingFang SC" w:eastAsia="PingFang SC" w:cs="PingFang SC"/>
          <w:spacing w:val="-1"/>
          <w:sz w:val="21"/>
          <w:szCs w:val="21"/>
        </w:rPr>
        <w:t>膝盖上的大水疱</w:t>
      </w:r>
    </w:p>
    <w:p w14:paraId="69660947">
      <w:pPr>
        <w:spacing w:line="2777" w:lineRule="exact"/>
        <w:ind w:firstLine="309"/>
      </w:pPr>
      <w:r>
        <w:rPr>
          <w:position w:val="-55"/>
        </w:rPr>
        <w:drawing>
          <wp:inline distT="0" distB="0" distL="0" distR="0">
            <wp:extent cx="1763395" cy="176339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99"/>
                    <a:stretch>
                      <a:fillRect/>
                    </a:stretch>
                  </pic:blipFill>
                  <pic:spPr>
                    <a:xfrm>
                      <a:off x="0" y="0"/>
                      <a:ext cx="1763395" cy="1763395"/>
                    </a:xfrm>
                    <a:prstGeom prst="rect">
                      <a:avLst/>
                    </a:prstGeom>
                  </pic:spPr>
                </pic:pic>
              </a:graphicData>
            </a:graphic>
          </wp:inline>
        </w:drawing>
      </w:r>
    </w:p>
    <w:p w14:paraId="1CA23555">
      <w:pPr>
        <w:spacing w:before="29" w:line="211" w:lineRule="exact"/>
        <w:ind w:left="973"/>
        <w:rPr>
          <w:rFonts w:ascii="PingFang SC" w:hAnsi="PingFang SC" w:eastAsia="PingFang SC" w:cs="PingFang SC"/>
          <w:sz w:val="21"/>
          <w:szCs w:val="21"/>
        </w:rPr>
      </w:pPr>
      <w:r>
        <w:rPr>
          <w:rFonts w:ascii="PingFang SC" w:hAnsi="PingFang SC" w:eastAsia="PingFang SC" w:cs="PingFang SC"/>
          <w:spacing w:val="-1"/>
          <w:position w:val="-1"/>
          <w:sz w:val="21"/>
          <w:szCs w:val="21"/>
        </w:rPr>
        <w:t>额头的很多小疱</w:t>
      </w:r>
    </w:p>
    <w:p w14:paraId="20AC7557">
      <w:pPr>
        <w:pStyle w:val="4"/>
        <w:spacing w:line="14" w:lineRule="auto"/>
        <w:rPr>
          <w:sz w:val="2"/>
        </w:rPr>
      </w:pPr>
      <w:r>
        <w:rPr>
          <w:sz w:val="2"/>
          <w:szCs w:val="2"/>
        </w:rPr>
        <w:br w:type="column"/>
      </w:r>
    </w:p>
    <w:p w14:paraId="1EE30510">
      <w:pPr>
        <w:spacing w:line="2774" w:lineRule="exact"/>
      </w:pPr>
      <w:r>
        <w:rPr>
          <w:position w:val="-55"/>
        </w:rPr>
        <w:drawing>
          <wp:inline distT="0" distB="0" distL="0" distR="0">
            <wp:extent cx="1763395" cy="176149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00"/>
                    <a:stretch>
                      <a:fillRect/>
                    </a:stretch>
                  </pic:blipFill>
                  <pic:spPr>
                    <a:xfrm>
                      <a:off x="0" y="0"/>
                      <a:ext cx="1763395" cy="1762010"/>
                    </a:xfrm>
                    <a:prstGeom prst="rect">
                      <a:avLst/>
                    </a:prstGeom>
                  </pic:spPr>
                </pic:pic>
              </a:graphicData>
            </a:graphic>
          </wp:inline>
        </w:drawing>
      </w:r>
    </w:p>
    <w:p w14:paraId="358AF4C0">
      <w:pPr>
        <w:spacing w:before="25" w:line="247" w:lineRule="exact"/>
        <w:ind w:left="769"/>
        <w:rPr>
          <w:rFonts w:ascii="PingFang SC" w:hAnsi="PingFang SC" w:eastAsia="PingFang SC" w:cs="PingFang SC"/>
          <w:sz w:val="21"/>
          <w:szCs w:val="21"/>
        </w:rPr>
      </w:pPr>
      <w:r>
        <w:rPr>
          <w:rFonts w:ascii="PingFang SC" w:hAnsi="PingFang SC" w:eastAsia="PingFang SC" w:cs="PingFang SC"/>
          <w:spacing w:val="-1"/>
          <w:sz w:val="21"/>
          <w:szCs w:val="21"/>
        </w:rPr>
        <w:t>脚趾上的水疱</w:t>
      </w:r>
    </w:p>
    <w:p w14:paraId="77A36B76">
      <w:pPr>
        <w:spacing w:line="2777" w:lineRule="exact"/>
      </w:pPr>
      <w:r>
        <w:rPr>
          <w:position w:val="-55"/>
        </w:rPr>
        <w:drawing>
          <wp:inline distT="0" distB="0" distL="0" distR="0">
            <wp:extent cx="1763395" cy="176339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01"/>
                    <a:stretch>
                      <a:fillRect/>
                    </a:stretch>
                  </pic:blipFill>
                  <pic:spPr>
                    <a:xfrm>
                      <a:off x="0" y="0"/>
                      <a:ext cx="1763395" cy="1763395"/>
                    </a:xfrm>
                    <a:prstGeom prst="rect">
                      <a:avLst/>
                    </a:prstGeom>
                  </pic:spPr>
                </pic:pic>
              </a:graphicData>
            </a:graphic>
          </wp:inline>
        </w:drawing>
      </w:r>
    </w:p>
    <w:p w14:paraId="70BBD13E">
      <w:pPr>
        <w:spacing w:before="29" w:line="243" w:lineRule="exact"/>
        <w:ind w:left="351"/>
        <w:rPr>
          <w:rFonts w:ascii="PingFang SC" w:hAnsi="PingFang SC" w:eastAsia="PingFang SC" w:cs="PingFang SC"/>
          <w:sz w:val="21"/>
          <w:szCs w:val="21"/>
        </w:rPr>
      </w:pPr>
      <w:r>
        <w:rPr>
          <w:rFonts w:ascii="PingFang SC" w:hAnsi="PingFang SC" w:eastAsia="PingFang SC" w:cs="PingFang SC"/>
          <w:spacing w:val="-1"/>
          <w:sz w:val="21"/>
          <w:szCs w:val="21"/>
        </w:rPr>
        <w:t>腿上的带血水疱和血疱</w:t>
      </w:r>
    </w:p>
    <w:p w14:paraId="7B6579E1">
      <w:pPr>
        <w:spacing w:line="2777" w:lineRule="exact"/>
      </w:pPr>
      <w:r>
        <w:rPr>
          <w:position w:val="-55"/>
        </w:rPr>
        <w:drawing>
          <wp:inline distT="0" distB="0" distL="0" distR="0">
            <wp:extent cx="1763395" cy="176339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02"/>
                    <a:stretch>
                      <a:fillRect/>
                    </a:stretch>
                  </pic:blipFill>
                  <pic:spPr>
                    <a:xfrm>
                      <a:off x="0" y="0"/>
                      <a:ext cx="1763395" cy="1763395"/>
                    </a:xfrm>
                    <a:prstGeom prst="rect">
                      <a:avLst/>
                    </a:prstGeom>
                  </pic:spPr>
                </pic:pic>
              </a:graphicData>
            </a:graphic>
          </wp:inline>
        </w:drawing>
      </w:r>
    </w:p>
    <w:p w14:paraId="3868BAB9">
      <w:pPr>
        <w:spacing w:before="29" w:line="212" w:lineRule="exact"/>
        <w:ind w:left="772"/>
        <w:rPr>
          <w:rFonts w:ascii="PingFang SC" w:hAnsi="PingFang SC" w:eastAsia="PingFang SC" w:cs="PingFang SC"/>
          <w:sz w:val="21"/>
          <w:szCs w:val="21"/>
        </w:rPr>
      </w:pPr>
      <w:r>
        <w:rPr>
          <w:rFonts w:ascii="PingFang SC" w:hAnsi="PingFang SC" w:eastAsia="PingFang SC" w:cs="PingFang SC"/>
          <w:spacing w:val="-1"/>
          <w:position w:val="-1"/>
          <w:sz w:val="21"/>
          <w:szCs w:val="21"/>
        </w:rPr>
        <w:t>大腿上的水疱</w:t>
      </w:r>
    </w:p>
    <w:p w14:paraId="30A3EA5A">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1E795AF6">
      <w:pPr>
        <w:spacing w:before="151"/>
      </w:pPr>
    </w:p>
    <w:p w14:paraId="5E90D509">
      <w:pPr>
        <w:sectPr>
          <w:footerReference r:id="rId20" w:type="default"/>
          <w:pgSz w:w="8391" w:h="11909"/>
          <w:pgMar w:top="883" w:right="1047" w:bottom="938" w:left="1051" w:header="869" w:footer="716" w:gutter="0"/>
          <w:cols w:equalWidth="0" w:num="1">
            <w:col w:w="6292"/>
          </w:cols>
        </w:sectPr>
      </w:pPr>
    </w:p>
    <w:p w14:paraId="211938A2">
      <w:pPr>
        <w:spacing w:line="2776" w:lineRule="exact"/>
        <w:ind w:firstLine="309"/>
      </w:pPr>
      <w:r>
        <w:rPr>
          <w:position w:val="-55"/>
        </w:rPr>
        <w:drawing>
          <wp:inline distT="0" distB="0" distL="0" distR="0">
            <wp:extent cx="1763395" cy="176276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03"/>
                    <a:stretch>
                      <a:fillRect/>
                    </a:stretch>
                  </pic:blipFill>
                  <pic:spPr>
                    <a:xfrm>
                      <a:off x="0" y="0"/>
                      <a:ext cx="1763395" cy="1762886"/>
                    </a:xfrm>
                    <a:prstGeom prst="rect">
                      <a:avLst/>
                    </a:prstGeom>
                  </pic:spPr>
                </pic:pic>
              </a:graphicData>
            </a:graphic>
          </wp:inline>
        </w:drawing>
      </w:r>
    </w:p>
    <w:p w14:paraId="2BC1F4D6">
      <w:pPr>
        <w:spacing w:before="25" w:line="247" w:lineRule="exact"/>
        <w:ind w:left="1078"/>
        <w:rPr>
          <w:rFonts w:ascii="PingFang SC" w:hAnsi="PingFang SC" w:eastAsia="PingFang SC" w:cs="PingFang SC"/>
          <w:sz w:val="21"/>
          <w:szCs w:val="21"/>
        </w:rPr>
      </w:pPr>
      <w:r>
        <w:rPr>
          <w:rFonts w:ascii="PingFang SC" w:hAnsi="PingFang SC" w:eastAsia="PingFang SC" w:cs="PingFang SC"/>
          <w:spacing w:val="-1"/>
          <w:sz w:val="21"/>
          <w:szCs w:val="21"/>
        </w:rPr>
        <w:t>膝盖上的小伤</w:t>
      </w:r>
    </w:p>
    <w:p w14:paraId="61F16EBB">
      <w:pPr>
        <w:spacing w:line="2450" w:lineRule="exact"/>
        <w:ind w:firstLine="309"/>
      </w:pPr>
      <w:r>
        <w:rPr>
          <w:position w:val="-49"/>
        </w:rPr>
        <w:drawing>
          <wp:inline distT="0" distB="0" distL="0" distR="0">
            <wp:extent cx="1763395" cy="155575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04"/>
                    <a:stretch>
                      <a:fillRect/>
                    </a:stretch>
                  </pic:blipFill>
                  <pic:spPr>
                    <a:xfrm>
                      <a:off x="0" y="0"/>
                      <a:ext cx="1763395" cy="1556258"/>
                    </a:xfrm>
                    <a:prstGeom prst="rect">
                      <a:avLst/>
                    </a:prstGeom>
                  </pic:spPr>
                </pic:pic>
              </a:graphicData>
            </a:graphic>
          </wp:inline>
        </w:drawing>
      </w:r>
    </w:p>
    <w:p w14:paraId="62EB291B">
      <w:pPr>
        <w:spacing w:before="29" w:line="243" w:lineRule="exact"/>
        <w:ind w:left="449"/>
        <w:rPr>
          <w:rFonts w:ascii="PingFang SC" w:hAnsi="PingFang SC" w:eastAsia="PingFang SC" w:cs="PingFang SC"/>
          <w:sz w:val="21"/>
          <w:szCs w:val="21"/>
        </w:rPr>
      </w:pPr>
      <w:r>
        <w:rPr>
          <w:rFonts w:ascii="PingFang SC" w:hAnsi="PingFang SC" w:eastAsia="PingFang SC" w:cs="PingFang SC"/>
          <w:spacing w:val="-1"/>
          <w:sz w:val="21"/>
          <w:szCs w:val="21"/>
        </w:rPr>
        <w:t>脖子后面疱皮破裂后的溃疡</w:t>
      </w:r>
    </w:p>
    <w:p w14:paraId="630FB64F">
      <w:pPr>
        <w:spacing w:line="2777" w:lineRule="exact"/>
        <w:ind w:firstLine="309"/>
      </w:pPr>
      <w:r>
        <w:rPr>
          <w:position w:val="-55"/>
        </w:rPr>
        <w:drawing>
          <wp:inline distT="0" distB="0" distL="0" distR="0">
            <wp:extent cx="1763395" cy="176339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05"/>
                    <a:stretch>
                      <a:fillRect/>
                    </a:stretch>
                  </pic:blipFill>
                  <pic:spPr>
                    <a:xfrm>
                      <a:off x="0" y="0"/>
                      <a:ext cx="1763395" cy="1763395"/>
                    </a:xfrm>
                    <a:prstGeom prst="rect">
                      <a:avLst/>
                    </a:prstGeom>
                  </pic:spPr>
                </pic:pic>
              </a:graphicData>
            </a:graphic>
          </wp:inline>
        </w:drawing>
      </w:r>
    </w:p>
    <w:p w14:paraId="097FDE0F">
      <w:pPr>
        <w:spacing w:before="29" w:line="211" w:lineRule="exact"/>
        <w:ind w:left="976"/>
        <w:rPr>
          <w:rFonts w:ascii="PingFang SC" w:hAnsi="PingFang SC" w:eastAsia="PingFang SC" w:cs="PingFang SC"/>
          <w:sz w:val="21"/>
          <w:szCs w:val="21"/>
        </w:rPr>
      </w:pPr>
      <w:r>
        <w:rPr>
          <w:rFonts w:ascii="PingFang SC" w:hAnsi="PingFang SC" w:eastAsia="PingFang SC" w:cs="PingFang SC"/>
          <w:spacing w:val="-1"/>
          <w:position w:val="-1"/>
          <w:sz w:val="21"/>
          <w:szCs w:val="21"/>
        </w:rPr>
        <w:t>背部大面积溃疡</w:t>
      </w:r>
    </w:p>
    <w:p w14:paraId="170289C3">
      <w:pPr>
        <w:pStyle w:val="4"/>
        <w:spacing w:line="14" w:lineRule="auto"/>
        <w:rPr>
          <w:sz w:val="2"/>
        </w:rPr>
      </w:pPr>
      <w:r>
        <w:rPr>
          <w:sz w:val="2"/>
          <w:szCs w:val="2"/>
        </w:rPr>
        <w:br w:type="column"/>
      </w:r>
    </w:p>
    <w:p w14:paraId="54AC3AA6">
      <w:pPr>
        <w:spacing w:line="2774" w:lineRule="exact"/>
      </w:pPr>
      <w:r>
        <w:rPr>
          <w:position w:val="-55"/>
        </w:rPr>
        <w:drawing>
          <wp:inline distT="0" distB="0" distL="0" distR="0">
            <wp:extent cx="1763395" cy="176149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06"/>
                    <a:stretch>
                      <a:fillRect/>
                    </a:stretch>
                  </pic:blipFill>
                  <pic:spPr>
                    <a:xfrm>
                      <a:off x="0" y="0"/>
                      <a:ext cx="1763395" cy="1762010"/>
                    </a:xfrm>
                    <a:prstGeom prst="rect">
                      <a:avLst/>
                    </a:prstGeom>
                  </pic:spPr>
                </pic:pic>
              </a:graphicData>
            </a:graphic>
          </wp:inline>
        </w:drawing>
      </w:r>
    </w:p>
    <w:p w14:paraId="3F73D56E">
      <w:pPr>
        <w:spacing w:before="25" w:line="247" w:lineRule="exact"/>
        <w:ind w:left="672"/>
        <w:rPr>
          <w:rFonts w:ascii="PingFang SC" w:hAnsi="PingFang SC" w:eastAsia="PingFang SC" w:cs="PingFang SC"/>
          <w:sz w:val="21"/>
          <w:szCs w:val="21"/>
        </w:rPr>
      </w:pPr>
      <w:r>
        <w:rPr>
          <w:rFonts w:ascii="PingFang SC" w:hAnsi="PingFang SC" w:eastAsia="PingFang SC" w:cs="PingFang SC"/>
          <w:spacing w:val="-2"/>
          <w:sz w:val="21"/>
          <w:szCs w:val="21"/>
        </w:rPr>
        <w:t>嘴唇和口腔溃疡</w:t>
      </w:r>
    </w:p>
    <w:p w14:paraId="55C7D10C">
      <w:pPr>
        <w:spacing w:line="2445" w:lineRule="exact"/>
        <w:ind w:firstLine="2"/>
      </w:pPr>
      <w:r>
        <w:rPr>
          <w:position w:val="-48"/>
        </w:rPr>
        <w:drawing>
          <wp:inline distT="0" distB="0" distL="0" distR="0">
            <wp:extent cx="1758950" cy="155257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07"/>
                    <a:stretch>
                      <a:fillRect/>
                    </a:stretch>
                  </pic:blipFill>
                  <pic:spPr>
                    <a:xfrm>
                      <a:off x="0" y="0"/>
                      <a:ext cx="1759584" cy="1552575"/>
                    </a:xfrm>
                    <a:prstGeom prst="rect">
                      <a:avLst/>
                    </a:prstGeom>
                  </pic:spPr>
                </pic:pic>
              </a:graphicData>
            </a:graphic>
          </wp:inline>
        </w:drawing>
      </w:r>
    </w:p>
    <w:p w14:paraId="3CDF94A3">
      <w:pPr>
        <w:spacing w:before="24" w:line="159" w:lineRule="auto"/>
        <w:ind w:left="980"/>
        <w:rPr>
          <w:rFonts w:ascii="PingFang SC" w:hAnsi="PingFang SC" w:eastAsia="PingFang SC" w:cs="PingFang SC"/>
          <w:sz w:val="21"/>
          <w:szCs w:val="21"/>
        </w:rPr>
      </w:pPr>
      <w:r>
        <w:rPr>
          <w:rFonts w:ascii="PingFang SC" w:hAnsi="PingFang SC" w:eastAsia="PingFang SC" w:cs="PingFang SC"/>
          <w:spacing w:val="-1"/>
          <w:sz w:val="21"/>
          <w:szCs w:val="21"/>
        </w:rPr>
        <w:t>胸部溃疡</w:t>
      </w:r>
    </w:p>
    <w:p w14:paraId="43D4E045">
      <w:pPr>
        <w:spacing w:line="2777" w:lineRule="exact"/>
      </w:pPr>
      <w:r>
        <w:rPr>
          <w:position w:val="-55"/>
        </w:rPr>
        <w:drawing>
          <wp:inline distT="0" distB="0" distL="0" distR="0">
            <wp:extent cx="1763395" cy="176339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08"/>
                    <a:stretch>
                      <a:fillRect/>
                    </a:stretch>
                  </pic:blipFill>
                  <pic:spPr>
                    <a:xfrm>
                      <a:off x="0" y="0"/>
                      <a:ext cx="1763395" cy="1763395"/>
                    </a:xfrm>
                    <a:prstGeom prst="rect">
                      <a:avLst/>
                    </a:prstGeom>
                  </pic:spPr>
                </pic:pic>
              </a:graphicData>
            </a:graphic>
          </wp:inline>
        </w:drawing>
      </w:r>
    </w:p>
    <w:p w14:paraId="6796F26B">
      <w:pPr>
        <w:spacing w:before="29" w:line="211" w:lineRule="exact"/>
        <w:ind w:left="663"/>
        <w:rPr>
          <w:rFonts w:ascii="PingFang SC" w:hAnsi="PingFang SC" w:eastAsia="PingFang SC" w:cs="PingFang SC"/>
          <w:sz w:val="21"/>
          <w:szCs w:val="21"/>
        </w:rPr>
      </w:pPr>
      <w:r>
        <w:rPr>
          <w:rFonts w:ascii="PingFang SC" w:hAnsi="PingFang SC" w:eastAsia="PingFang SC" w:cs="PingFang SC"/>
          <w:spacing w:val="-1"/>
          <w:position w:val="-1"/>
          <w:sz w:val="21"/>
          <w:szCs w:val="21"/>
        </w:rPr>
        <w:t>膝盖内侧的溃疡</w:t>
      </w:r>
    </w:p>
    <w:p w14:paraId="6F7D2456">
      <w:pPr>
        <w:spacing w:line="211"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0D645F9F">
      <w:pPr>
        <w:pStyle w:val="4"/>
        <w:spacing w:line="287" w:lineRule="auto"/>
      </w:pPr>
    </w:p>
    <w:p w14:paraId="5B6B82EB">
      <w:pPr>
        <w:spacing w:before="139" w:line="191" w:lineRule="auto"/>
        <w:ind w:left="40"/>
        <w:outlineLvl w:val="1"/>
        <w:rPr>
          <w:rFonts w:hint="eastAsia" w:ascii="PingFang SC" w:hAnsi="PingFang SC" w:eastAsia="PingFang SC" w:cs="PingFang SC"/>
          <w:b/>
          <w:bCs/>
          <w:spacing w:val="4"/>
          <w:sz w:val="32"/>
          <w:szCs w:val="32"/>
          <w:lang w:eastAsia="zh-CN"/>
        </w:rPr>
      </w:pPr>
      <w:bookmarkStart w:id="40" w:name="bookmark22"/>
      <w:bookmarkEnd w:id="40"/>
      <w:bookmarkStart w:id="41" w:name="bookmark21"/>
      <w:bookmarkEnd w:id="41"/>
      <w:bookmarkStart w:id="42" w:name="_Toc580889028"/>
      <w:bookmarkStart w:id="43" w:name="_Toc1230554704"/>
      <w:bookmarkStart w:id="44" w:name="_Toc1171914504"/>
      <w:bookmarkStart w:id="45" w:name="_Toc2069393336"/>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.2</w:t>
      </w:r>
      <w:r>
        <w:rPr>
          <w:rFonts w:hint="eastAsia" w:ascii="PingFang SC" w:hAnsi="PingFang SC" w:eastAsia="PingFang SC" w:cs="PingFang SC"/>
          <w:b/>
          <w:bCs/>
          <w:spacing w:val="4"/>
          <w:w w:val="100"/>
          <w:sz w:val="32"/>
          <w:szCs w:val="32"/>
          <w:lang w:eastAsia="zh-CN"/>
        </w:rPr>
        <w:t xml:space="preserve"> </w:t>
      </w:r>
      <w:r>
        <w:rPr>
          <w:rFonts w:hint="eastAsia" w:ascii="PingFang SC" w:hAnsi="PingFang SC" w:eastAsia="PingFang SC" w:cs="PingFang SC"/>
          <w:b/>
          <w:bCs/>
          <w:spacing w:val="4"/>
          <w:sz w:val="32"/>
          <w:szCs w:val="32"/>
          <w:lang w:eastAsia="zh-CN"/>
        </w:rPr>
        <w:t>粟丘疹</w:t>
      </w:r>
      <w:bookmarkEnd w:id="42"/>
      <w:bookmarkEnd w:id="43"/>
      <w:bookmarkEnd w:id="44"/>
      <w:bookmarkEnd w:id="45"/>
    </w:p>
    <w:p w14:paraId="69742F10">
      <w:pPr>
        <w:spacing w:before="4" w:line="174" w:lineRule="auto"/>
        <w:ind w:left="35" w:right="19"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有时候在已愈合伤口的边缘长一些白色的小疙瘩，不疼不痒，这</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是粟丘疹。有些粟丘疹是自己形成的，没有相伴随的伤口。粟丘疹在</w:t>
      </w:r>
      <w:r>
        <w:rPr>
          <w:rFonts w:ascii="PingFang SC" w:hAnsi="PingFang SC" w:eastAsia="PingFang SC" w:cs="PingFang SC"/>
          <w:spacing w:val="17"/>
          <w:sz w:val="21"/>
          <w:szCs w:val="21"/>
        </w:rPr>
        <w:t xml:space="preserve"> </w:t>
      </w:r>
      <w:r>
        <w:rPr>
          <w:rFonts w:ascii="PingFang SC" w:hAnsi="PingFang SC" w:eastAsia="PingFang SC" w:cs="PingFang SC"/>
          <w:spacing w:val="-6"/>
          <w:sz w:val="21"/>
          <w:szCs w:val="21"/>
        </w:rPr>
        <w:t>RDEB 患者身上最常见，像是一些微型水疱遗留的</w:t>
      </w:r>
      <w:r>
        <w:rPr>
          <w:rFonts w:ascii="PingFang SC" w:hAnsi="PingFang SC" w:eastAsia="PingFang SC" w:cs="PingFang SC"/>
          <w:spacing w:val="-7"/>
          <w:sz w:val="21"/>
          <w:szCs w:val="21"/>
        </w:rPr>
        <w:t>痕迹。</w:t>
      </w:r>
    </w:p>
    <w:p w14:paraId="591AE7F8">
      <w:pPr>
        <w:spacing w:before="37" w:line="164" w:lineRule="auto"/>
        <w:ind w:left="41" w:right="22" w:firstLine="422"/>
        <w:rPr>
          <w:rFonts w:ascii="PingFang SC" w:hAnsi="PingFang SC" w:eastAsia="PingFang SC" w:cs="PingFang SC"/>
          <w:sz w:val="21"/>
          <w:szCs w:val="21"/>
        </w:rPr>
      </w:pPr>
      <w:r>
        <w:rPr>
          <w:rFonts w:ascii="PingFang SC" w:hAnsi="PingFang SC" w:eastAsia="PingFang SC" w:cs="PingFang SC"/>
          <w:spacing w:val="-3"/>
          <w:sz w:val="21"/>
          <w:szCs w:val="21"/>
        </w:rPr>
        <w:t>粟丘疹对皮肤没有实际影响，时间长了以后会自己消退，不需要</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处理，也没办法处理。</w:t>
      </w:r>
    </w:p>
    <w:p w14:paraId="5209A875">
      <w:pPr>
        <w:spacing w:line="2776" w:lineRule="exact"/>
        <w:ind w:firstLine="321"/>
      </w:pPr>
      <w:r>
        <w:drawing>
          <wp:anchor distT="0" distB="0" distL="0" distR="0" simplePos="0" relativeHeight="251671552" behindDoc="0" locked="0" layoutInCell="1" allowOverlap="1">
            <wp:simplePos x="0" y="0"/>
            <wp:positionH relativeFrom="column">
              <wp:posOffset>2039620</wp:posOffset>
            </wp:positionH>
            <wp:positionV relativeFrom="paragraph">
              <wp:posOffset>0</wp:posOffset>
            </wp:positionV>
            <wp:extent cx="1747520" cy="176276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09"/>
                    <a:stretch>
                      <a:fillRect/>
                    </a:stretch>
                  </pic:blipFill>
                  <pic:spPr>
                    <a:xfrm>
                      <a:off x="0" y="0"/>
                      <a:ext cx="1747647" cy="1762887"/>
                    </a:xfrm>
                    <a:prstGeom prst="rect">
                      <a:avLst/>
                    </a:prstGeom>
                  </pic:spPr>
                </pic:pic>
              </a:graphicData>
            </a:graphic>
          </wp:anchor>
        </w:drawing>
      </w:r>
      <w:r>
        <w:rPr>
          <w:position w:val="-55"/>
        </w:rPr>
        <w:drawing>
          <wp:inline distT="0" distB="0" distL="0" distR="0">
            <wp:extent cx="1763395" cy="176276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10"/>
                    <a:stretch>
                      <a:fillRect/>
                    </a:stretch>
                  </pic:blipFill>
                  <pic:spPr>
                    <a:xfrm>
                      <a:off x="0" y="0"/>
                      <a:ext cx="1763395" cy="1762887"/>
                    </a:xfrm>
                    <a:prstGeom prst="rect">
                      <a:avLst/>
                    </a:prstGeom>
                  </pic:spPr>
                </pic:pic>
              </a:graphicData>
            </a:graphic>
          </wp:inline>
        </w:drawing>
      </w:r>
    </w:p>
    <w:p w14:paraId="78FEDE56">
      <w:pPr>
        <w:spacing w:before="25" w:line="191" w:lineRule="auto"/>
        <w:ind w:left="877"/>
        <w:rPr>
          <w:rFonts w:ascii="PingFang SC" w:hAnsi="PingFang SC" w:eastAsia="PingFang SC" w:cs="PingFang SC"/>
          <w:sz w:val="21"/>
          <w:szCs w:val="21"/>
        </w:rPr>
      </w:pPr>
      <w:r>
        <w:rPr>
          <w:rFonts w:ascii="PingFang SC" w:hAnsi="PingFang SC" w:eastAsia="PingFang SC" w:cs="PingFang SC"/>
          <w:spacing w:val="-1"/>
          <w:sz w:val="21"/>
          <w:szCs w:val="21"/>
        </w:rPr>
        <w:t>伤口边缘的粟丘疹</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耳朵上的粟丘疹</w:t>
      </w:r>
    </w:p>
    <w:p w14:paraId="4E52B384">
      <w:pPr>
        <w:spacing w:before="139" w:line="191" w:lineRule="auto"/>
        <w:ind w:left="40"/>
        <w:outlineLvl w:val="1"/>
        <w:rPr>
          <w:rFonts w:hint="eastAsia" w:ascii="PingFang SC" w:hAnsi="PingFang SC" w:eastAsia="PingFang SC" w:cs="PingFang SC"/>
          <w:b/>
          <w:bCs/>
          <w:spacing w:val="4"/>
          <w:sz w:val="32"/>
          <w:szCs w:val="32"/>
          <w:lang w:eastAsia="zh-CN"/>
        </w:rPr>
      </w:pPr>
      <w:bookmarkStart w:id="46" w:name="_Toc1796134987"/>
      <w:bookmarkStart w:id="47" w:name="_Toc1665389518"/>
      <w:bookmarkStart w:id="48" w:name="_Toc541234334"/>
      <w:bookmarkStart w:id="49" w:name="_Toc1794542091"/>
      <w:r>
        <w:rPr>
          <w:rFonts w:hint="eastAsia" w:ascii="PingFang SC" w:hAnsi="PingFang SC" w:eastAsia="PingFang SC" w:cs="PingFang SC"/>
          <w:b/>
          <w:bCs/>
          <w:spacing w:val="4"/>
          <w:sz w:val="32"/>
          <w:szCs w:val="32"/>
          <w:lang w:eastAsia="zh-CN"/>
        </w:rPr>
        <w:drawing>
          <wp:anchor distT="0" distB="0" distL="0" distR="0" simplePos="0" relativeHeight="251672576" behindDoc="0" locked="0" layoutInCell="1" allowOverlap="1">
            <wp:simplePos x="0" y="0"/>
            <wp:positionH relativeFrom="column">
              <wp:posOffset>2251710</wp:posOffset>
            </wp:positionH>
            <wp:positionV relativeFrom="paragraph">
              <wp:posOffset>156210</wp:posOffset>
            </wp:positionV>
            <wp:extent cx="1663700" cy="1834515"/>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11"/>
                    <a:stretch>
                      <a:fillRect/>
                    </a:stretch>
                  </pic:blipFill>
                  <pic:spPr>
                    <a:xfrm>
                      <a:off x="0" y="0"/>
                      <a:ext cx="1663700" cy="1834515"/>
                    </a:xfrm>
                    <a:prstGeom prst="rect">
                      <a:avLst/>
                    </a:prstGeom>
                  </pic:spPr>
                </pic:pic>
              </a:graphicData>
            </a:graphic>
          </wp:anchor>
        </w:drawing>
      </w:r>
      <w:bookmarkStart w:id="50" w:name="bookmark23"/>
      <w:bookmarkEnd w:id="50"/>
      <w:bookmarkStart w:id="51" w:name="bookmark24"/>
      <w:bookmarkEnd w:id="51"/>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.3 皮肤萎缩</w:t>
      </w:r>
      <w:bookmarkEnd w:id="46"/>
      <w:bookmarkEnd w:id="47"/>
      <w:bookmarkEnd w:id="48"/>
      <w:bookmarkEnd w:id="49"/>
    </w:p>
    <w:p w14:paraId="446F5ED7">
      <w:pPr>
        <w:spacing w:before="15" w:line="174" w:lineRule="auto"/>
        <w:ind w:left="35" w:right="2755"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有些曾经多次破损的地方，新长</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出来的皮会变的很薄，没有汗毛，缺</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乏弹性，像一层塑料纸或锡纸。这种</w:t>
      </w:r>
      <w:r>
        <w:rPr>
          <w:rFonts w:ascii="PingFang SC" w:hAnsi="PingFang SC" w:eastAsia="PingFang SC" w:cs="PingFang SC"/>
          <w:spacing w:val="2"/>
          <w:sz w:val="21"/>
          <w:szCs w:val="21"/>
        </w:rPr>
        <w:t xml:space="preserve">   </w:t>
      </w:r>
      <w:r>
        <w:rPr>
          <w:rFonts w:ascii="PingFang SC" w:hAnsi="PingFang SC" w:eastAsia="PingFang SC" w:cs="PingFang SC"/>
          <w:spacing w:val="-2"/>
          <w:sz w:val="21"/>
          <w:szCs w:val="21"/>
        </w:rPr>
        <w:t>情况是皮肤萎缩。有时候这种萎缩的</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皮肤反而不容易长水疱。这种情况不</w:t>
      </w:r>
      <w:r>
        <w:rPr>
          <w:rFonts w:ascii="PingFang SC" w:hAnsi="PingFang SC" w:eastAsia="PingFang SC" w:cs="PingFang SC"/>
          <w:spacing w:val="1"/>
          <w:sz w:val="21"/>
          <w:szCs w:val="21"/>
        </w:rPr>
        <w:t xml:space="preserve">   </w:t>
      </w:r>
      <w:r>
        <w:rPr>
          <w:rFonts w:ascii="PingFang SC" w:hAnsi="PingFang SC" w:eastAsia="PingFang SC" w:cs="PingFang SC"/>
          <w:spacing w:val="-5"/>
          <w:sz w:val="21"/>
          <w:szCs w:val="21"/>
        </w:rPr>
        <w:t>需要处理也没办法处理。为预防起疱，</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可做一些润滑和保湿。</w:t>
      </w:r>
    </w:p>
    <w:p w14:paraId="41AAC42C">
      <w:pPr>
        <w:spacing w:before="28" w:line="191" w:lineRule="auto"/>
        <w:ind w:left="461"/>
        <w:rPr>
          <w:rFonts w:ascii="PingFang SC" w:hAnsi="PingFang SC" w:eastAsia="PingFang SC" w:cs="PingFang SC"/>
          <w:sz w:val="21"/>
          <w:szCs w:val="21"/>
        </w:rPr>
      </w:pPr>
      <w:r>
        <w:rPr>
          <w:rFonts w:ascii="PingFang SC" w:hAnsi="PingFang SC" w:eastAsia="PingFang SC" w:cs="PingFang SC"/>
          <w:spacing w:val="-4"/>
          <w:sz w:val="21"/>
          <w:szCs w:val="21"/>
        </w:rPr>
        <w:t>右图是皮肤萎缩。</w:t>
      </w:r>
    </w:p>
    <w:p w14:paraId="0A38B8F8">
      <w:pPr>
        <w:pStyle w:val="4"/>
        <w:spacing w:line="321" w:lineRule="auto"/>
      </w:pPr>
      <w:bookmarkStart w:id="52" w:name="bookmark25"/>
      <w:bookmarkEnd w:id="52"/>
      <w:bookmarkStart w:id="53" w:name="bookmark26"/>
      <w:bookmarkEnd w:id="53"/>
    </w:p>
    <w:p w14:paraId="6E0A050D">
      <w:pPr>
        <w:spacing w:before="138" w:line="196" w:lineRule="auto"/>
        <w:ind w:left="38"/>
        <w:outlineLvl w:val="9"/>
        <w:rPr>
          <w:rFonts w:ascii="PingFang SC" w:hAnsi="PingFang SC" w:eastAsia="PingFang SC" w:cs="PingFang SC"/>
          <w:spacing w:val="-12"/>
          <w:sz w:val="27"/>
          <w:szCs w:val="27"/>
        </w:rPr>
      </w:pPr>
      <w:bookmarkStart w:id="54" w:name="bookmark27"/>
      <w:bookmarkEnd w:id="54"/>
      <w:bookmarkStart w:id="55" w:name="bookmark28"/>
      <w:bookmarkEnd w:id="55"/>
      <w:bookmarkStart w:id="56" w:name="_Toc815941900"/>
    </w:p>
    <w:p w14:paraId="09F6B332">
      <w:pPr>
        <w:spacing w:before="138" w:line="196" w:lineRule="auto"/>
        <w:ind w:left="38"/>
        <w:outlineLvl w:val="9"/>
        <w:rPr>
          <w:rFonts w:ascii="PingFang SC" w:hAnsi="PingFang SC" w:eastAsia="PingFang SC" w:cs="PingFang SC"/>
          <w:spacing w:val="-12"/>
          <w:sz w:val="27"/>
          <w:szCs w:val="27"/>
        </w:rPr>
      </w:pPr>
    </w:p>
    <w:p w14:paraId="3D7C627D">
      <w:pPr>
        <w:spacing w:before="138" w:line="196" w:lineRule="auto"/>
        <w:ind w:left="38"/>
        <w:outlineLvl w:val="9"/>
        <w:rPr>
          <w:rFonts w:ascii="PingFang SC" w:hAnsi="PingFang SC" w:eastAsia="PingFang SC" w:cs="PingFang SC"/>
          <w:spacing w:val="-12"/>
          <w:sz w:val="27"/>
          <w:szCs w:val="27"/>
        </w:rPr>
      </w:pPr>
    </w:p>
    <w:p w14:paraId="5E3A837A">
      <w:pPr>
        <w:spacing w:before="139" w:line="191" w:lineRule="auto"/>
        <w:ind w:left="40"/>
        <w:outlineLvl w:val="1"/>
        <w:rPr>
          <w:rFonts w:hint="eastAsia" w:ascii="PingFang SC" w:hAnsi="PingFang SC" w:eastAsia="PingFang SC" w:cs="PingFang SC"/>
          <w:b/>
          <w:bCs/>
          <w:spacing w:val="4"/>
          <w:sz w:val="32"/>
          <w:szCs w:val="32"/>
          <w:lang w:eastAsia="zh-CN"/>
        </w:rPr>
      </w:pPr>
      <w:bookmarkStart w:id="57" w:name="_Toc1932206493"/>
      <w:bookmarkStart w:id="58" w:name="_Toc2047257675"/>
      <w:bookmarkStart w:id="59" w:name="_Toc463100630"/>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w:t>
      </w:r>
      <w:r>
        <w:rPr>
          <w:rFonts w:hint="eastAsia" w:ascii="PingFang SC" w:hAnsi="PingFang SC" w:eastAsia="PingFang SC" w:cs="PingFang SC"/>
          <w:b/>
          <w:bCs/>
          <w:spacing w:val="4"/>
          <w:sz w:val="32"/>
          <w:szCs w:val="32"/>
          <w:lang w:val="en-US" w:eastAsia="zh-CN"/>
        </w:rPr>
        <w:t>4</w:t>
      </w:r>
      <w:r>
        <w:rPr>
          <w:rFonts w:hint="eastAsia" w:ascii="PingFang SC" w:hAnsi="PingFang SC" w:eastAsia="PingFang SC" w:cs="PingFang SC"/>
          <w:b/>
          <w:bCs/>
          <w:spacing w:val="4"/>
          <w:sz w:val="32"/>
          <w:szCs w:val="32"/>
          <w:lang w:eastAsia="zh-CN"/>
        </w:rPr>
        <w:t xml:space="preserve"> EB 痣</w:t>
      </w:r>
      <w:bookmarkEnd w:id="56"/>
      <w:bookmarkEnd w:id="57"/>
      <w:bookmarkEnd w:id="58"/>
      <w:bookmarkEnd w:id="59"/>
    </w:p>
    <w:p w14:paraId="351B8263">
      <w:pPr>
        <w:spacing w:before="16" w:line="176" w:lineRule="auto"/>
        <w:ind w:left="40" w:right="19" w:firstLine="420"/>
        <w:rPr>
          <w:rFonts w:ascii="PingFang SC" w:hAnsi="PingFang SC" w:eastAsia="PingFang SC" w:cs="PingFang SC"/>
          <w:sz w:val="21"/>
          <w:szCs w:val="21"/>
        </w:rPr>
      </w:pPr>
      <w:r>
        <w:rPr>
          <w:rFonts w:ascii="PingFang SC" w:hAnsi="PingFang SC" w:eastAsia="PingFang SC" w:cs="PingFang SC"/>
          <w:spacing w:val="-6"/>
          <w:sz w:val="21"/>
          <w:szCs w:val="21"/>
        </w:rPr>
        <w:t>有些患者皮肤上有黑色素沉积，这是 EB 痣。</w:t>
      </w:r>
      <w:r>
        <w:rPr>
          <w:rFonts w:ascii="PingFang SC" w:hAnsi="PingFang SC" w:eastAsia="PingFang SC" w:cs="PingFang SC"/>
          <w:spacing w:val="-7"/>
          <w:sz w:val="21"/>
          <w:szCs w:val="21"/>
        </w:rPr>
        <w:t>一般情况下，EB 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没有影响，可以不处理。</w:t>
      </w:r>
    </w:p>
    <w:p w14:paraId="1607CB85">
      <w:pPr>
        <w:spacing w:before="45" w:line="165" w:lineRule="auto"/>
        <w:ind w:left="42" w:right="25" w:firstLine="416"/>
        <w:rPr>
          <w:rFonts w:ascii="PingFang SC" w:hAnsi="PingFang SC" w:eastAsia="PingFang SC" w:cs="PingFang SC"/>
          <w:sz w:val="21"/>
          <w:szCs w:val="21"/>
        </w:rPr>
      </w:pPr>
      <w:r>
        <w:rPr>
          <w:rFonts w:ascii="PingFang SC" w:hAnsi="PingFang SC" w:eastAsia="PingFang SC" w:cs="PingFang SC"/>
          <w:spacing w:val="-9"/>
          <w:sz w:val="21"/>
          <w:szCs w:val="21"/>
        </w:rPr>
        <w:t>对于较大面积的 EB 痣，应该密切观察。如果痣的范围不断增大，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黑色的地方隆起，需要去医院检查，必要时做病理活检。如果发展成</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了恶性黑素瘤（可能性很小</w:t>
      </w:r>
      <w:r>
        <w:rPr>
          <w:rFonts w:ascii="PingFang SC" w:hAnsi="PingFang SC" w:eastAsia="PingFang SC" w:cs="PingFang SC"/>
          <w:spacing w:val="-13"/>
          <w:sz w:val="21"/>
          <w:szCs w:val="21"/>
        </w:rPr>
        <w:t>），</w:t>
      </w:r>
      <w:r>
        <w:rPr>
          <w:rFonts w:ascii="PingFang SC" w:hAnsi="PingFang SC" w:eastAsia="PingFang SC" w:cs="PingFang SC"/>
          <w:spacing w:val="-5"/>
          <w:sz w:val="21"/>
          <w:szCs w:val="21"/>
        </w:rPr>
        <w:t>需要及早手术切除。</w:t>
      </w:r>
    </w:p>
    <w:p w14:paraId="09F4D605">
      <w:pPr>
        <w:spacing w:line="165" w:lineRule="auto"/>
        <w:rPr>
          <w:rFonts w:ascii="PingFang SC" w:hAnsi="PingFang SC" w:eastAsia="PingFang SC" w:cs="PingFang SC"/>
          <w:sz w:val="21"/>
          <w:szCs w:val="21"/>
        </w:rPr>
        <w:sectPr>
          <w:footerReference r:id="rId21" w:type="default"/>
          <w:pgSz w:w="8391" w:h="11909"/>
          <w:pgMar w:top="883" w:right="1047" w:bottom="938" w:left="1051" w:header="869" w:footer="716" w:gutter="0"/>
          <w:cols w:equalWidth="0" w:num="1">
            <w:col w:w="6292"/>
          </w:cols>
        </w:sectPr>
      </w:pPr>
    </w:p>
    <w:p w14:paraId="12B8A724">
      <w:pPr>
        <w:pStyle w:val="4"/>
        <w:spacing w:line="300" w:lineRule="auto"/>
      </w:pPr>
    </w:p>
    <w:p w14:paraId="0EDA1A46">
      <w:pPr>
        <w:pStyle w:val="4"/>
        <w:spacing w:line="301" w:lineRule="auto"/>
      </w:pPr>
    </w:p>
    <w:p w14:paraId="2DC02176">
      <w:pPr>
        <w:spacing w:line="1785" w:lineRule="exact"/>
        <w:ind w:firstLine="252"/>
      </w:pPr>
      <w:r>
        <w:rPr>
          <w:position w:val="-35"/>
        </w:rPr>
        <w:drawing>
          <wp:inline distT="0" distB="0" distL="0" distR="0">
            <wp:extent cx="1798955" cy="113347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12"/>
                    <a:stretch>
                      <a:fillRect/>
                    </a:stretch>
                  </pic:blipFill>
                  <pic:spPr>
                    <a:xfrm>
                      <a:off x="0" y="0"/>
                      <a:ext cx="1799209" cy="1133475"/>
                    </a:xfrm>
                    <a:prstGeom prst="rect">
                      <a:avLst/>
                    </a:prstGeom>
                  </pic:spPr>
                </pic:pic>
              </a:graphicData>
            </a:graphic>
          </wp:inline>
        </w:drawing>
      </w:r>
    </w:p>
    <w:p w14:paraId="579C56F2">
      <w:pPr>
        <w:spacing w:before="28" w:line="192" w:lineRule="auto"/>
        <w:ind w:left="1104"/>
        <w:rPr>
          <w:sz w:val="2"/>
        </w:rPr>
      </w:pPr>
      <w:r>
        <w:rPr>
          <w:rFonts w:ascii="PingFang SC" w:hAnsi="PingFang SC" w:eastAsia="PingFang SC" w:cs="PingFang SC"/>
          <w:spacing w:val="-13"/>
          <w:sz w:val="21"/>
          <w:szCs w:val="21"/>
        </w:rPr>
        <w:t>身上的</w:t>
      </w:r>
      <w:r>
        <w:rPr>
          <w:rFonts w:ascii="PingFang SC" w:hAnsi="PingFang SC" w:eastAsia="PingFang SC" w:cs="PingFang SC"/>
          <w:spacing w:val="-11"/>
          <w:sz w:val="21"/>
          <w:szCs w:val="21"/>
        </w:rPr>
        <w:t xml:space="preserve"> </w:t>
      </w:r>
      <w:r>
        <w:rPr>
          <w:rFonts w:ascii="PingFang SC" w:hAnsi="PingFang SC" w:eastAsia="PingFang SC" w:cs="PingFang SC"/>
          <w:spacing w:val="-13"/>
          <w:sz w:val="21"/>
          <w:szCs w:val="21"/>
        </w:rPr>
        <w:t>EB 痣</w:t>
      </w:r>
      <w:r>
        <w:rPr>
          <w:sz w:val="2"/>
          <w:szCs w:val="2"/>
        </w:rPr>
        <w:br w:type="column"/>
      </w:r>
    </w:p>
    <w:p w14:paraId="2D0B2C0E">
      <w:pPr>
        <w:spacing w:line="2995" w:lineRule="exact"/>
      </w:pPr>
      <w:r>
        <w:rPr>
          <w:position w:val="-59"/>
        </w:rPr>
        <w:drawing>
          <wp:inline distT="0" distB="0" distL="0" distR="0">
            <wp:extent cx="1798955" cy="19018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13"/>
                    <a:stretch>
                      <a:fillRect/>
                    </a:stretch>
                  </pic:blipFill>
                  <pic:spPr>
                    <a:xfrm>
                      <a:off x="0" y="0"/>
                      <a:ext cx="1799589" cy="1901964"/>
                    </a:xfrm>
                    <a:prstGeom prst="rect">
                      <a:avLst/>
                    </a:prstGeom>
                  </pic:spPr>
                </pic:pic>
              </a:graphicData>
            </a:graphic>
          </wp:inline>
        </w:drawing>
      </w:r>
    </w:p>
    <w:p w14:paraId="0C47D0AC">
      <w:pPr>
        <w:spacing w:before="26" w:line="212" w:lineRule="exact"/>
        <w:ind w:left="746"/>
        <w:rPr>
          <w:rFonts w:ascii="PingFang SC" w:hAnsi="PingFang SC" w:eastAsia="PingFang SC" w:cs="PingFang SC"/>
          <w:sz w:val="21"/>
          <w:szCs w:val="21"/>
        </w:rPr>
      </w:pPr>
      <w:r>
        <w:rPr>
          <w:rFonts w:ascii="PingFang SC" w:hAnsi="PingFang SC" w:eastAsia="PingFang SC" w:cs="PingFang SC"/>
          <w:spacing w:val="-11"/>
          <w:position w:val="-1"/>
          <w:sz w:val="21"/>
          <w:szCs w:val="21"/>
        </w:rPr>
        <w:t>手背上的 EB</w:t>
      </w:r>
      <w:r>
        <w:rPr>
          <w:rFonts w:ascii="PingFang SC" w:hAnsi="PingFang SC" w:eastAsia="PingFang SC" w:cs="PingFang SC"/>
          <w:spacing w:val="-12"/>
          <w:position w:val="-1"/>
          <w:sz w:val="21"/>
          <w:szCs w:val="21"/>
        </w:rPr>
        <w:t xml:space="preserve"> </w:t>
      </w:r>
      <w:r>
        <w:rPr>
          <w:rFonts w:ascii="PingFang SC" w:hAnsi="PingFang SC" w:eastAsia="PingFang SC" w:cs="PingFang SC"/>
          <w:spacing w:val="-11"/>
          <w:position w:val="-1"/>
          <w:sz w:val="21"/>
          <w:szCs w:val="21"/>
        </w:rPr>
        <w:t>痣</w:t>
      </w:r>
    </w:p>
    <w:p w14:paraId="0DE2A9CB">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09C9E8ED">
      <w:pPr>
        <w:spacing w:before="139" w:line="191" w:lineRule="auto"/>
        <w:ind w:left="40"/>
        <w:outlineLvl w:val="1"/>
        <w:rPr>
          <w:rFonts w:hint="eastAsia" w:ascii="PingFang SC" w:hAnsi="PingFang SC" w:eastAsia="PingFang SC" w:cs="PingFang SC"/>
          <w:b/>
          <w:bCs/>
          <w:spacing w:val="4"/>
          <w:sz w:val="32"/>
          <w:szCs w:val="32"/>
          <w:lang w:eastAsia="zh-CN"/>
        </w:rPr>
      </w:pPr>
      <w:commentRangeStart w:id="0"/>
      <w:bookmarkStart w:id="60" w:name="bookmark34"/>
      <w:bookmarkEnd w:id="60"/>
      <w:bookmarkStart w:id="61" w:name="bookmark33"/>
      <w:bookmarkEnd w:id="61"/>
      <w:bookmarkStart w:id="62" w:name="bookmark30"/>
      <w:bookmarkEnd w:id="62"/>
      <w:bookmarkStart w:id="63" w:name="bookmark29"/>
      <w:bookmarkEnd w:id="63"/>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w:t>
      </w:r>
      <w:r>
        <w:rPr>
          <w:rFonts w:hint="eastAsia" w:ascii="PingFang SC" w:hAnsi="PingFang SC" w:eastAsia="PingFang SC" w:cs="PingFang SC"/>
          <w:b/>
          <w:bCs/>
          <w:spacing w:val="4"/>
          <w:sz w:val="32"/>
          <w:szCs w:val="32"/>
          <w:lang w:val="en-US" w:eastAsia="zh-CN"/>
        </w:rPr>
        <w:t xml:space="preserve">5 </w:t>
      </w:r>
      <w:r>
        <w:rPr>
          <w:rFonts w:hint="eastAsia" w:ascii="PingFang SC" w:hAnsi="PingFang SC" w:eastAsia="PingFang SC" w:cs="PingFang SC"/>
          <w:b/>
          <w:bCs/>
          <w:spacing w:val="4"/>
          <w:sz w:val="32"/>
          <w:szCs w:val="32"/>
          <w:lang w:eastAsia="zh-CN"/>
        </w:rPr>
        <w:t>指甲发育不良或脱落</w:t>
      </w:r>
      <w:commentRangeEnd w:id="0"/>
      <w:r>
        <w:commentReference w:id="0"/>
      </w:r>
    </w:p>
    <w:p w14:paraId="19A56ADF">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EB 患者部分或全部手指甲、脚趾甲发育不良或脱落的情况非常多。有些指甲脱落没有直接原因，无法预防。有些指甲脱落是外伤引起的，可以考虑做些预防性的包扎，不确定是否有效。</w:t>
      </w:r>
    </w:p>
    <w:p w14:paraId="1B8B8422">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有些患者的指甲是增厚</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建议用生理盐水浸泡软后使用指甲锉，儿童每周使用1次，成人可隔天1次。</w:t>
      </w:r>
    </w:p>
    <w:p w14:paraId="21611C33">
      <w:pPr>
        <w:spacing w:line="1927" w:lineRule="exact"/>
        <w:ind w:firstLine="168"/>
      </w:pPr>
      <w:r>
        <w:rPr>
          <w:position w:val="-38"/>
        </w:rPr>
        <w:drawing>
          <wp:inline distT="0" distB="0" distL="0" distR="0">
            <wp:extent cx="1799590" cy="1223010"/>
            <wp:effectExtent l="0" t="0" r="3810" b="21590"/>
            <wp:docPr id="40" name="IM 84"/>
            <wp:cNvGraphicFramePr/>
            <a:graphic xmlns:a="http://schemas.openxmlformats.org/drawingml/2006/main">
              <a:graphicData uri="http://schemas.openxmlformats.org/drawingml/2006/picture">
                <pic:pic xmlns:pic="http://schemas.openxmlformats.org/drawingml/2006/picture">
                  <pic:nvPicPr>
                    <pic:cNvPr id="40" name="IM 84"/>
                    <pic:cNvPicPr/>
                  </pic:nvPicPr>
                  <pic:blipFill>
                    <a:blip r:embed="rId114"/>
                    <a:stretch>
                      <a:fillRect/>
                    </a:stretch>
                  </pic:blipFill>
                  <pic:spPr>
                    <a:xfrm>
                      <a:off x="0" y="0"/>
                      <a:ext cx="1799590" cy="1223416"/>
                    </a:xfrm>
                    <a:prstGeom prst="rect">
                      <a:avLst/>
                    </a:prstGeom>
                  </pic:spPr>
                </pic:pic>
              </a:graphicData>
            </a:graphic>
          </wp:inline>
        </w:drawing>
      </w:r>
      <w:r>
        <w:drawing>
          <wp:anchor distT="0" distB="0" distL="0" distR="0" simplePos="0" relativeHeight="251708416" behindDoc="0" locked="0" layoutInCell="1" allowOverlap="1">
            <wp:simplePos x="0" y="0"/>
            <wp:positionH relativeFrom="column">
              <wp:posOffset>1958975</wp:posOffset>
            </wp:positionH>
            <wp:positionV relativeFrom="paragraph">
              <wp:posOffset>10795</wp:posOffset>
            </wp:positionV>
            <wp:extent cx="1870710" cy="1196340"/>
            <wp:effectExtent l="0" t="0" r="8890" b="22860"/>
            <wp:wrapNone/>
            <wp:docPr id="41" name="IM 82"/>
            <wp:cNvGraphicFramePr/>
            <a:graphic xmlns:a="http://schemas.openxmlformats.org/drawingml/2006/main">
              <a:graphicData uri="http://schemas.openxmlformats.org/drawingml/2006/picture">
                <pic:pic xmlns:pic="http://schemas.openxmlformats.org/drawingml/2006/picture">
                  <pic:nvPicPr>
                    <pic:cNvPr id="41" name="IM 82"/>
                    <pic:cNvPicPr/>
                  </pic:nvPicPr>
                  <pic:blipFill>
                    <a:blip r:embed="rId115"/>
                    <a:stretch>
                      <a:fillRect/>
                    </a:stretch>
                  </pic:blipFill>
                  <pic:spPr>
                    <a:xfrm>
                      <a:off x="0" y="0"/>
                      <a:ext cx="1870710" cy="1196340"/>
                    </a:xfrm>
                    <a:prstGeom prst="rect">
                      <a:avLst/>
                    </a:prstGeom>
                  </pic:spPr>
                </pic:pic>
              </a:graphicData>
            </a:graphic>
          </wp:anchor>
        </w:drawing>
      </w:r>
    </w:p>
    <w:p w14:paraId="794348F6">
      <w:pPr>
        <w:spacing w:before="27" w:line="191" w:lineRule="auto"/>
        <w:ind w:left="1063"/>
        <w:rPr>
          <w:rFonts w:ascii="PingFang SC" w:hAnsi="PingFang SC" w:eastAsia="PingFang SC" w:cs="PingFang SC"/>
          <w:sz w:val="21"/>
          <w:szCs w:val="21"/>
        </w:rPr>
      </w:pPr>
      <w:r>
        <w:rPr>
          <w:rFonts w:ascii="PingFang SC" w:hAnsi="PingFang SC" w:eastAsia="PingFang SC" w:cs="PingFang SC"/>
          <w:spacing w:val="1"/>
          <w:sz w:val="21"/>
          <w:szCs w:val="21"/>
        </w:rPr>
        <w:t xml:space="preserve">脚趾甲增厚                    </w:t>
      </w:r>
      <w:r>
        <w:rPr>
          <w:rFonts w:ascii="PingFang SC" w:hAnsi="PingFang SC" w:eastAsia="PingFang SC" w:cs="PingFang SC"/>
          <w:sz w:val="21"/>
          <w:szCs w:val="21"/>
        </w:rPr>
        <w:t xml:space="preserve">        脚趾甲增厚</w:t>
      </w:r>
    </w:p>
    <w:p w14:paraId="75AA6608">
      <w:pPr>
        <w:spacing w:before="139" w:line="191" w:lineRule="auto"/>
        <w:ind w:left="0"/>
        <w:outlineLvl w:val="1"/>
        <w:rPr>
          <w:rFonts w:ascii="PingFang SC" w:hAnsi="PingFang SC" w:eastAsia="PingFang SC" w:cs="PingFang SC"/>
          <w:sz w:val="21"/>
          <w:szCs w:val="21"/>
        </w:rPr>
        <w:sectPr>
          <w:headerReference r:id="rId22" w:type="default"/>
          <w:footerReference r:id="rId23" w:type="default"/>
          <w:pgSz w:w="8391" w:h="11909"/>
          <w:pgMar w:top="883" w:right="892" w:bottom="938" w:left="1051" w:header="869" w:footer="716" w:gutter="0"/>
          <w:cols w:space="720" w:num="1"/>
        </w:sectPr>
      </w:pPr>
    </w:p>
    <w:p w14:paraId="4111E3BD">
      <w:pPr>
        <w:spacing w:before="139" w:line="191" w:lineRule="auto"/>
        <w:ind w:left="40"/>
        <w:outlineLvl w:val="1"/>
        <w:rPr>
          <w:rFonts w:hint="eastAsia" w:ascii="PingFang SC" w:hAnsi="PingFang SC" w:eastAsia="PingFang SC" w:cs="PingFang SC"/>
          <w:b/>
          <w:bCs/>
          <w:spacing w:val="4"/>
          <w:sz w:val="32"/>
          <w:szCs w:val="32"/>
          <w:lang w:eastAsia="zh-CN"/>
        </w:rPr>
      </w:pPr>
      <w:bookmarkStart w:id="64" w:name="bookmark40"/>
      <w:bookmarkEnd w:id="64"/>
      <w:bookmarkStart w:id="65" w:name="bookmark39"/>
      <w:bookmarkEnd w:id="65"/>
      <w:bookmarkStart w:id="66" w:name="bookmark36"/>
      <w:bookmarkEnd w:id="66"/>
      <w:bookmarkStart w:id="67" w:name="bookmark35"/>
      <w:bookmarkEnd w:id="67"/>
      <w:bookmarkStart w:id="68" w:name="bookmark37"/>
      <w:bookmarkEnd w:id="68"/>
      <w:bookmarkStart w:id="69" w:name="bookmark38"/>
      <w:bookmarkEnd w:id="69"/>
      <w:bookmarkStart w:id="70" w:name="_Toc1546282856"/>
      <w:bookmarkStart w:id="71" w:name="_Toc1970950380"/>
      <w:bookmarkStart w:id="72" w:name="_Toc93055785"/>
      <w:bookmarkStart w:id="73" w:name="_Toc1105945622"/>
      <w:r>
        <w:rPr>
          <w:rFonts w:hint="eastAsia" w:ascii="PingFang SC" w:hAnsi="PingFang SC" w:eastAsia="PingFang SC" w:cs="PingFang SC"/>
          <w:b/>
          <w:bCs/>
          <w:spacing w:val="4"/>
          <w:sz w:val="32"/>
          <w:szCs w:val="32"/>
          <w:lang w:val="en-US" w:eastAsia="zh-CN"/>
        </w:rPr>
        <w:t>3.6</w:t>
      </w:r>
      <w:r>
        <w:rPr>
          <w:rFonts w:hint="eastAsia" w:ascii="PingFang SC" w:hAnsi="PingFang SC" w:eastAsia="PingFang SC" w:cs="PingFang SC"/>
          <w:b/>
          <w:bCs/>
          <w:spacing w:val="4"/>
          <w:sz w:val="32"/>
          <w:szCs w:val="32"/>
          <w:lang w:eastAsia="zh-CN"/>
        </w:rPr>
        <w:t>手指粘连挛缩， 角质化</w:t>
      </w:r>
      <w:bookmarkEnd w:id="70"/>
      <w:bookmarkEnd w:id="71"/>
      <w:bookmarkEnd w:id="72"/>
      <w:bookmarkEnd w:id="73"/>
    </w:p>
    <w:p w14:paraId="4D1651F3">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较重的患者</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如</w:t>
      </w:r>
      <w:r>
        <w:rPr>
          <w:rFonts w:ascii="PingFang SC" w:hAnsi="PingFang SC" w:eastAsia="PingFang SC" w:cs="PingFang SC"/>
          <w:spacing w:val="-3"/>
          <w:sz w:val="21"/>
          <w:szCs w:val="21"/>
        </w:rPr>
        <w:t>RDEB 患者</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有发生手指粘连挛缩的可能性，需要从婴儿期开始积极预防。手指粘连严重影响患者的生活自理能力。虽然可以做分指手术予以矫正，但分指手术后的患者经常会在两三年之内重新粘连，快的可能几个月之内重新粘连</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在分指手术后需要精心护理并做康复训练，以延长再次手术的间隔。</w:t>
      </w:r>
    </w:p>
    <w:p w14:paraId="2A6BF43E">
      <w:pPr>
        <w:spacing w:line="2038" w:lineRule="exact"/>
        <w:ind w:firstLine="103"/>
      </w:pPr>
      <w:r>
        <w:drawing>
          <wp:anchor distT="0" distB="0" distL="0" distR="0" simplePos="0" relativeHeight="251710464" behindDoc="0" locked="0" layoutInCell="1" allowOverlap="1">
            <wp:simplePos x="0" y="0"/>
            <wp:positionH relativeFrom="column">
              <wp:posOffset>2384425</wp:posOffset>
            </wp:positionH>
            <wp:positionV relativeFrom="paragraph">
              <wp:posOffset>0</wp:posOffset>
            </wp:positionV>
            <wp:extent cx="1541145" cy="1294130"/>
            <wp:effectExtent l="0" t="0" r="8255" b="1270"/>
            <wp:wrapNone/>
            <wp:docPr id="42" name="IM 86"/>
            <wp:cNvGraphicFramePr/>
            <a:graphic xmlns:a="http://schemas.openxmlformats.org/drawingml/2006/main">
              <a:graphicData uri="http://schemas.openxmlformats.org/drawingml/2006/picture">
                <pic:pic xmlns:pic="http://schemas.openxmlformats.org/drawingml/2006/picture">
                  <pic:nvPicPr>
                    <pic:cNvPr id="42" name="IM 86"/>
                    <pic:cNvPicPr/>
                  </pic:nvPicPr>
                  <pic:blipFill>
                    <a:blip r:embed="rId116"/>
                    <a:stretch>
                      <a:fillRect/>
                    </a:stretch>
                  </pic:blipFill>
                  <pic:spPr>
                    <a:xfrm>
                      <a:off x="0" y="0"/>
                      <a:ext cx="1541018" cy="1294129"/>
                    </a:xfrm>
                    <a:prstGeom prst="rect">
                      <a:avLst/>
                    </a:prstGeom>
                  </pic:spPr>
                </pic:pic>
              </a:graphicData>
            </a:graphic>
          </wp:anchor>
        </w:drawing>
      </w:r>
      <w:r>
        <w:rPr>
          <w:position w:val="-40"/>
        </w:rPr>
        <w:drawing>
          <wp:inline distT="0" distB="0" distL="0" distR="0">
            <wp:extent cx="2245360" cy="1293495"/>
            <wp:effectExtent l="0" t="0" r="15240" b="1905"/>
            <wp:docPr id="43" name="IM 88"/>
            <wp:cNvGraphicFramePr/>
            <a:graphic xmlns:a="http://schemas.openxmlformats.org/drawingml/2006/main">
              <a:graphicData uri="http://schemas.openxmlformats.org/drawingml/2006/picture">
                <pic:pic xmlns:pic="http://schemas.openxmlformats.org/drawingml/2006/picture">
                  <pic:nvPicPr>
                    <pic:cNvPr id="43" name="IM 88"/>
                    <pic:cNvPicPr/>
                  </pic:nvPicPr>
                  <pic:blipFill>
                    <a:blip r:embed="rId117"/>
                    <a:stretch>
                      <a:fillRect/>
                    </a:stretch>
                  </pic:blipFill>
                  <pic:spPr>
                    <a:xfrm>
                      <a:off x="0" y="0"/>
                      <a:ext cx="2245741" cy="1294129"/>
                    </a:xfrm>
                    <a:prstGeom prst="rect">
                      <a:avLst/>
                    </a:prstGeom>
                  </pic:spPr>
                </pic:pic>
              </a:graphicData>
            </a:graphic>
          </wp:inline>
        </w:drawing>
      </w:r>
    </w:p>
    <w:p w14:paraId="50E95B4E">
      <w:pPr>
        <w:spacing w:before="28" w:line="184" w:lineRule="auto"/>
        <w:ind w:left="625"/>
        <w:rPr>
          <w:rFonts w:ascii="PingFang SC" w:hAnsi="PingFang SC" w:eastAsia="PingFang SC" w:cs="PingFang SC"/>
          <w:sz w:val="21"/>
          <w:szCs w:val="21"/>
        </w:rPr>
      </w:pPr>
      <w:r>
        <w:rPr>
          <w:rFonts w:ascii="PingFang SC" w:hAnsi="PingFang SC" w:eastAsia="PingFang SC" w:cs="PingFang SC"/>
          <w:sz w:val="21"/>
          <w:szCs w:val="21"/>
        </w:rPr>
        <w:t>指蹼延长，手指粘连的前奏                 脚趾完全粘连</w:t>
      </w:r>
    </w:p>
    <w:p w14:paraId="3CBA5AA0">
      <w:pPr>
        <w:spacing w:before="142" w:line="2834" w:lineRule="exact"/>
        <w:ind w:firstLine="136"/>
      </w:pPr>
      <w:r>
        <w:drawing>
          <wp:anchor distT="0" distB="0" distL="0" distR="0" simplePos="0" relativeHeight="251709440" behindDoc="0" locked="0" layoutInCell="1" allowOverlap="1">
            <wp:simplePos x="0" y="0"/>
            <wp:positionH relativeFrom="column">
              <wp:posOffset>1958340</wp:posOffset>
            </wp:positionH>
            <wp:positionV relativeFrom="paragraph">
              <wp:posOffset>90170</wp:posOffset>
            </wp:positionV>
            <wp:extent cx="1946910" cy="1799590"/>
            <wp:effectExtent l="0" t="0" r="8890" b="3810"/>
            <wp:wrapNone/>
            <wp:docPr id="45" name="IM 90"/>
            <wp:cNvGraphicFramePr/>
            <a:graphic xmlns:a="http://schemas.openxmlformats.org/drawingml/2006/main">
              <a:graphicData uri="http://schemas.openxmlformats.org/drawingml/2006/picture">
                <pic:pic xmlns:pic="http://schemas.openxmlformats.org/drawingml/2006/picture">
                  <pic:nvPicPr>
                    <pic:cNvPr id="45" name="IM 90"/>
                    <pic:cNvPicPr/>
                  </pic:nvPicPr>
                  <pic:blipFill>
                    <a:blip r:embed="rId118"/>
                    <a:stretch>
                      <a:fillRect/>
                    </a:stretch>
                  </pic:blipFill>
                  <pic:spPr>
                    <a:xfrm>
                      <a:off x="0" y="0"/>
                      <a:ext cx="1946910" cy="1799590"/>
                    </a:xfrm>
                    <a:prstGeom prst="rect">
                      <a:avLst/>
                    </a:prstGeom>
                  </pic:spPr>
                </pic:pic>
              </a:graphicData>
            </a:graphic>
          </wp:anchor>
        </w:drawing>
      </w:r>
      <w:r>
        <w:rPr>
          <w:position w:val="-56"/>
        </w:rPr>
        <w:drawing>
          <wp:inline distT="0" distB="0" distL="0" distR="0">
            <wp:extent cx="1799590" cy="1799590"/>
            <wp:effectExtent l="0" t="0" r="3810" b="3810"/>
            <wp:docPr id="47" name="IM 92"/>
            <wp:cNvGraphicFramePr/>
            <a:graphic xmlns:a="http://schemas.openxmlformats.org/drawingml/2006/main">
              <a:graphicData uri="http://schemas.openxmlformats.org/drawingml/2006/picture">
                <pic:pic xmlns:pic="http://schemas.openxmlformats.org/drawingml/2006/picture">
                  <pic:nvPicPr>
                    <pic:cNvPr id="47" name="IM 92"/>
                    <pic:cNvPicPr/>
                  </pic:nvPicPr>
                  <pic:blipFill>
                    <a:blip r:embed="rId119"/>
                    <a:stretch>
                      <a:fillRect/>
                    </a:stretch>
                  </pic:blipFill>
                  <pic:spPr>
                    <a:xfrm>
                      <a:off x="0" y="0"/>
                      <a:ext cx="1799590" cy="1799590"/>
                    </a:xfrm>
                    <a:prstGeom prst="rect">
                      <a:avLst/>
                    </a:prstGeom>
                  </pic:spPr>
                </pic:pic>
              </a:graphicData>
            </a:graphic>
          </wp:inline>
        </w:drawing>
      </w:r>
    </w:p>
    <w:p w14:paraId="22F40B09">
      <w:pPr>
        <w:spacing w:before="28" w:line="192" w:lineRule="auto"/>
        <w:ind w:left="830"/>
        <w:rPr>
          <w:rFonts w:ascii="PingFang SC" w:hAnsi="PingFang SC" w:eastAsia="PingFang SC" w:cs="PingFang SC"/>
          <w:sz w:val="21"/>
          <w:szCs w:val="21"/>
        </w:rPr>
      </w:pPr>
      <w:r>
        <w:rPr>
          <w:rFonts w:ascii="PingFang SC" w:hAnsi="PingFang SC" w:eastAsia="PingFang SC" w:cs="PingFang SC"/>
          <w:sz w:val="21"/>
          <w:szCs w:val="21"/>
        </w:rPr>
        <w:t>严重的手指粘连                        手指弯曲粘连</w:t>
      </w:r>
    </w:p>
    <w:p w14:paraId="430FF0F1">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脚趾也可能粘连。脚趾粘连后仍能走路，考虑到分趾手术的</w:t>
      </w:r>
      <w:r>
        <w:rPr>
          <w:rFonts w:hint="eastAsia" w:ascii="PingFang SC" w:hAnsi="PingFang SC" w:eastAsia="PingFang SC" w:cs="PingFang SC"/>
          <w:spacing w:val="-3"/>
          <w:sz w:val="21"/>
          <w:szCs w:val="21"/>
          <w:lang w:val="en-US" w:eastAsia="zh-CN"/>
        </w:rPr>
        <w:t>巨大</w:t>
      </w:r>
      <w:r>
        <w:rPr>
          <w:rFonts w:ascii="PingFang SC" w:hAnsi="PingFang SC" w:eastAsia="PingFang SC" w:cs="PingFang SC"/>
          <w:spacing w:val="-3"/>
          <w:sz w:val="21"/>
          <w:szCs w:val="21"/>
        </w:rPr>
        <w:t>痛苦</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不建议做脚趾分离手术。</w:t>
      </w:r>
    </w:p>
    <w:p w14:paraId="51AFA9C9">
      <w:pPr>
        <w:spacing w:before="31" w:line="176" w:lineRule="auto"/>
        <w:ind w:left="39" w:right="174" w:firstLine="422"/>
        <w:jc w:val="both"/>
        <w:rPr>
          <w:rFonts w:hint="eastAsia" w:ascii="PingFang SC" w:hAnsi="PingFang SC" w:eastAsia="PingFang SC" w:cs="PingFang SC"/>
          <w:spacing w:val="-3"/>
          <w:sz w:val="21"/>
          <w:szCs w:val="21"/>
          <w:lang w:eastAsia="zh-CN"/>
        </w:rPr>
        <w:sectPr>
          <w:headerReference r:id="rId24" w:type="default"/>
          <w:footerReference r:id="rId25" w:type="default"/>
          <w:pgSz w:w="8391" w:h="11909"/>
          <w:pgMar w:top="883" w:right="1003" w:bottom="937" w:left="1051" w:header="869" w:footer="716" w:gutter="0"/>
          <w:cols w:space="720" w:num="1"/>
        </w:sectPr>
      </w:pPr>
      <w:r>
        <w:rPr>
          <w:rFonts w:ascii="PingFang SC" w:hAnsi="PingFang SC" w:eastAsia="PingFang SC" w:cs="PingFang SC"/>
          <w:spacing w:val="-3"/>
          <w:sz w:val="21"/>
          <w:szCs w:val="21"/>
        </w:rPr>
        <w:t>患者的手掌、手背和手指反复受伤以后，表面可能会逐渐角质</w:t>
      </w:r>
      <w:r>
        <w:rPr>
          <w:rFonts w:hint="eastAsia" w:ascii="PingFang SC" w:hAnsi="PingFang SC" w:eastAsia="PingFang SC" w:cs="PingFang SC"/>
          <w:spacing w:val="-3"/>
          <w:sz w:val="21"/>
          <w:szCs w:val="21"/>
          <w:lang w:val="en-US" w:eastAsia="zh-CN"/>
        </w:rPr>
        <w:t>化。</w:t>
      </w:r>
      <w:r>
        <w:rPr>
          <w:rFonts w:ascii="PingFang SC" w:hAnsi="PingFang SC" w:eastAsia="PingFang SC" w:cs="PingFang SC"/>
          <w:spacing w:val="-3"/>
          <w:sz w:val="21"/>
          <w:szCs w:val="21"/>
        </w:rPr>
        <w:t>角质化会影响手掌和手指的发育，患者的手可能会停留在 4、5 岁时的大小。患者的脚也可能受角质化影响而偏小。有很多患者的手是从上图右侧这种弯曲逐渐演变成完全粘连的。 日常护理中应该经常活动手指，避免手指向内弯曲。</w:t>
      </w:r>
      <w:r>
        <w:rPr>
          <w:rFonts w:ascii="PingFang SC" w:hAnsi="PingFang SC" w:eastAsia="PingFang SC" w:cs="PingFang SC"/>
          <w:spacing w:val="-3"/>
          <w:sz w:val="21"/>
          <w:szCs w:val="21"/>
          <w:highlight w:val="yellow"/>
        </w:rPr>
        <w:t>预防的方法请参考第</w:t>
      </w:r>
      <w:r>
        <w:rPr>
          <w:rFonts w:ascii="PingFang SC" w:hAnsi="PingFang SC" w:eastAsia="PingFang SC" w:cs="PingFang SC"/>
          <w:spacing w:val="-3"/>
          <w:highlight w:val="yellow"/>
        </w:rPr>
        <w:fldChar w:fldCharType="begin"/>
      </w:r>
      <w:r>
        <w:rPr>
          <w:rFonts w:ascii="PingFang SC" w:hAnsi="PingFang SC" w:eastAsia="PingFang SC" w:cs="PingFang SC"/>
          <w:spacing w:val="-3"/>
          <w:highlight w:val="yellow"/>
        </w:rPr>
        <w:instrText xml:space="preserve"> HYPERLINK \l "bookmark104" </w:instrText>
      </w:r>
      <w:r>
        <w:rPr>
          <w:rFonts w:ascii="PingFang SC" w:hAnsi="PingFang SC" w:eastAsia="PingFang SC" w:cs="PingFang SC"/>
          <w:spacing w:val="-3"/>
          <w:highlight w:val="yellow"/>
        </w:rPr>
        <w:fldChar w:fldCharType="separate"/>
      </w:r>
      <w:r>
        <w:rPr>
          <w:rFonts w:hint="default" w:ascii="PingFang SC" w:hAnsi="PingFang SC" w:eastAsia="PingFang SC" w:cs="PingFang SC"/>
          <w:spacing w:val="-3"/>
          <w:highlight w:val="yellow"/>
          <w:lang w:val="en-US" w:eastAsia="zh-CN"/>
        </w:rPr>
        <w:t>6</w:t>
      </w:r>
      <w:r>
        <w:rPr>
          <w:rFonts w:ascii="PingFang SC" w:hAnsi="PingFang SC" w:eastAsia="PingFang SC" w:cs="PingFang SC"/>
          <w:spacing w:val="-3"/>
          <w:sz w:val="21"/>
          <w:szCs w:val="21"/>
          <w:highlight w:val="yellow"/>
        </w:rPr>
        <w:t>.</w:t>
      </w:r>
      <w:r>
        <w:rPr>
          <w:rFonts w:hint="default" w:ascii="PingFang SC" w:hAnsi="PingFang SC" w:eastAsia="PingFang SC" w:cs="PingFang SC"/>
          <w:spacing w:val="-3"/>
          <w:sz w:val="21"/>
          <w:szCs w:val="21"/>
          <w:highlight w:val="yellow"/>
          <w:lang w:val="en-US" w:eastAsia="zh-CN"/>
        </w:rPr>
        <w:t>6</w:t>
      </w:r>
      <w:r>
        <w:rPr>
          <w:rFonts w:ascii="PingFang SC" w:hAnsi="PingFang SC" w:eastAsia="PingFang SC" w:cs="PingFang SC"/>
          <w:spacing w:val="-3"/>
          <w:sz w:val="21"/>
          <w:szCs w:val="21"/>
          <w:highlight w:val="yellow"/>
        </w:rPr>
        <w:t xml:space="preserve"> 章</w:t>
      </w:r>
      <w:r>
        <w:rPr>
          <w:rFonts w:ascii="PingFang SC" w:hAnsi="PingFang SC" w:eastAsia="PingFang SC" w:cs="PingFang SC"/>
          <w:spacing w:val="-3"/>
          <w:sz w:val="21"/>
          <w:szCs w:val="21"/>
          <w:highlight w:val="yellow"/>
        </w:rPr>
        <w:fldChar w:fldCharType="end"/>
      </w:r>
      <w:r>
        <w:rPr>
          <w:rFonts w:ascii="PingFang SC" w:hAnsi="PingFang SC" w:eastAsia="PingFang SC" w:cs="PingFang SC"/>
          <w:spacing w:val="-3"/>
          <w:sz w:val="21"/>
          <w:szCs w:val="21"/>
          <w:highlight w:val="yellow"/>
        </w:rPr>
        <w:t>节</w:t>
      </w:r>
      <w:r>
        <w:rPr>
          <w:rFonts w:hint="eastAsia" w:ascii="PingFang SC" w:hAnsi="PingFang SC" w:eastAsia="PingFang SC" w:cs="PingFang SC"/>
          <w:spacing w:val="-3"/>
          <w:sz w:val="21"/>
          <w:szCs w:val="21"/>
          <w:highlight w:val="yellow"/>
          <w:lang w:eastAsia="zh-CN"/>
        </w:rPr>
        <w:t>。</w:t>
      </w:r>
    </w:p>
    <w:p w14:paraId="4690BB7F">
      <w:pPr>
        <w:spacing w:before="44" w:line="177" w:lineRule="auto"/>
        <w:jc w:val="both"/>
        <w:outlineLvl w:val="1"/>
      </w:pPr>
      <w:bookmarkStart w:id="74" w:name="_Toc827781685"/>
      <w:bookmarkStart w:id="75" w:name="_Toc1676348445"/>
      <w:bookmarkStart w:id="76" w:name="_Toc1157104169"/>
      <w:r>
        <w:rPr>
          <w:rFonts w:hint="eastAsia" w:ascii="PingFang SC" w:hAnsi="PingFang SC" w:eastAsia="PingFang SC" w:cs="PingFang SC"/>
          <w:b/>
          <w:bCs/>
          <w:spacing w:val="6"/>
          <w:sz w:val="32"/>
          <w:szCs w:val="32"/>
          <w:lang w:val="en-US" w:eastAsia="zh-CN"/>
        </w:rPr>
        <w:t>3.7</w:t>
      </w:r>
      <w:r>
        <w:rPr>
          <w:rFonts w:hint="default" w:ascii="PingFang SC" w:hAnsi="PingFang SC" w:eastAsia="PingFang SC" w:cs="PingFang SC"/>
          <w:b/>
          <w:bCs/>
          <w:spacing w:val="6"/>
          <w:sz w:val="32"/>
          <w:szCs w:val="32"/>
          <w:lang w:val="en-US" w:eastAsia="zh-CN"/>
        </w:rPr>
        <w:t>.影响</w:t>
      </w:r>
      <w:r>
        <w:rPr>
          <w:rFonts w:hint="eastAsia" w:ascii="PingFang SC" w:hAnsi="PingFang SC" w:eastAsia="PingFang SC" w:cs="PingFang SC"/>
          <w:b/>
          <w:bCs/>
          <w:spacing w:val="6"/>
          <w:sz w:val="32"/>
          <w:szCs w:val="32"/>
          <w:lang w:val="en-US" w:eastAsia="zh-CN"/>
        </w:rPr>
        <w:t>伤口</w:t>
      </w:r>
      <w:r>
        <w:rPr>
          <w:rFonts w:hint="default" w:ascii="PingFang SC" w:hAnsi="PingFang SC" w:eastAsia="PingFang SC" w:cs="PingFang SC"/>
          <w:b/>
          <w:bCs/>
          <w:spacing w:val="6"/>
          <w:sz w:val="32"/>
          <w:szCs w:val="32"/>
          <w:lang w:val="en-US" w:eastAsia="zh-CN"/>
        </w:rPr>
        <w:t>愈合的因素</w:t>
      </w:r>
      <w:bookmarkEnd w:id="74"/>
      <w:bookmarkEnd w:id="75"/>
    </w:p>
    <w:bookmarkEnd w:id="76"/>
    <w:p w14:paraId="2A91BA1D">
      <w:pPr>
        <w:spacing w:before="52" w:line="195" w:lineRule="auto"/>
        <w:ind w:left="41"/>
        <w:rPr>
          <w:rFonts w:ascii="PingFang SC" w:hAnsi="PingFang SC" w:eastAsia="PingFang SC" w:cs="PingFang SC"/>
          <w:sz w:val="27"/>
          <w:szCs w:val="27"/>
        </w:rPr>
      </w:pPr>
      <w:r>
        <w:rPr>
          <w:rFonts w:hint="eastAsia" w:ascii="PingFang SC" w:hAnsi="PingFang SC" w:eastAsia="PingFang SC" w:cs="PingFang SC"/>
          <w:b/>
          <w:bCs/>
          <w:spacing w:val="1"/>
          <w:sz w:val="27"/>
          <w:szCs w:val="27"/>
          <w:lang w:val="en-US" w:eastAsia="zh-CN"/>
        </w:rPr>
        <w:t>3.7.1</w:t>
      </w:r>
      <w:r>
        <w:rPr>
          <w:rFonts w:ascii="PingFang SC" w:hAnsi="PingFang SC" w:eastAsia="PingFang SC" w:cs="PingFang SC"/>
          <w:b/>
          <w:bCs/>
          <w:spacing w:val="1"/>
          <w:sz w:val="27"/>
          <w:szCs w:val="27"/>
        </w:rPr>
        <w:t>贫血</w:t>
      </w:r>
    </w:p>
    <w:p w14:paraId="1CAC935B">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大疱性表皮松解症患者的贫血主要原因是创伤引起的体液及蛋 白流失，伤口愈合时的消耗</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以及营养摄入不足。</w:t>
      </w:r>
    </w:p>
    <w:p w14:paraId="12C8BF56">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贫血的患者除了易疲劳之外，伤口的愈合还会减慢</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也可能导致瘙痒加剧</w:t>
      </w:r>
      <w:r>
        <w:rPr>
          <w:rFonts w:ascii="PingFang SC" w:hAnsi="PingFang SC" w:eastAsia="PingFang SC" w:cs="PingFang SC"/>
          <w:spacing w:val="-3"/>
          <w:sz w:val="21"/>
          <w:szCs w:val="21"/>
        </w:rPr>
        <w:t>。所以要积极纠正贫血。</w:t>
      </w:r>
    </w:p>
    <w:p w14:paraId="420817C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极度贫血的患者短期内可通过输血纠正。但血液制品本身有传染 疾病的风险，不建议患者经常输血。频繁输血还可能产生输血性铁过 载，即体内铁元素过多。</w:t>
      </w:r>
    </w:p>
    <w:p w14:paraId="605B0511">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有些贫血与身体的炎症反应有关。持续的伤口导致身体产生炎症   因子，进而肝脏产生肝杀菌肽，肝杀菌肽会把铁元素限制在细胞内部</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这是一种防止细菌得到铁元素的防御机制，但因为可用的铁元素不多</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也会导致身体无法产生足量的血红蛋白。所以积极促进伤口愈合对纠正贫血有多方面的好处。</w:t>
      </w:r>
    </w:p>
    <w:p w14:paraId="609D3010">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传</w:t>
      </w:r>
      <w:r>
        <w:rPr>
          <w:rFonts w:ascii="PingFang SC" w:hAnsi="PingFang SC" w:eastAsia="PingFang SC" w:cs="PingFang SC"/>
          <w:spacing w:val="-3"/>
          <w:sz w:val="21"/>
          <w:szCs w:val="21"/>
          <w:shd w:val="clear" w:fill="auto"/>
        </w:rPr>
        <w:t>统的红枣、红糖补血没有任何道理。 E</w:t>
      </w:r>
      <w:r>
        <w:rPr>
          <w:rFonts w:ascii="PingFang SC" w:hAnsi="PingFang SC" w:eastAsia="PingFang SC" w:cs="PingFang SC"/>
          <w:spacing w:val="-3"/>
          <w:sz w:val="21"/>
          <w:szCs w:val="21"/>
        </w:rPr>
        <w:t>B患者补血要通过饮食  补充铁元素，更重要的是补充蛋白质。最好的食物是普通的</w:t>
      </w:r>
      <w:r>
        <w:rPr>
          <w:rFonts w:hint="eastAsia" w:ascii="PingFang SC" w:hAnsi="PingFang SC" w:eastAsia="PingFang SC" w:cs="PingFang SC"/>
          <w:spacing w:val="-3"/>
          <w:sz w:val="21"/>
          <w:szCs w:val="21"/>
          <w:lang w:val="en-US" w:eastAsia="zh-CN"/>
        </w:rPr>
        <w:t>红</w:t>
      </w:r>
      <w:r>
        <w:rPr>
          <w:rFonts w:ascii="PingFang SC" w:hAnsi="PingFang SC" w:eastAsia="PingFang SC" w:cs="PingFang SC"/>
          <w:spacing w:val="-3"/>
          <w:sz w:val="21"/>
          <w:szCs w:val="21"/>
        </w:rPr>
        <w:t>肉、蛋</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 xml:space="preserve"> 奶，核心问题是多吃。也可以补充一些铁剂，如速力菲等。</w:t>
      </w:r>
    </w:p>
    <w:p w14:paraId="551EDCD3">
      <w:pPr>
        <w:spacing w:before="35" w:line="175" w:lineRule="auto"/>
        <w:ind w:left="37" w:right="165" w:firstLine="423"/>
        <w:jc w:val="both"/>
        <w:rPr>
          <w:rFonts w:hint="eastAsia" w:ascii="PingFang SC" w:hAnsi="PingFang SC" w:eastAsia="PingFang SC" w:cs="PingFang SC"/>
          <w:spacing w:val="-1"/>
          <w:lang w:eastAsia="zh-CN"/>
        </w:rPr>
      </w:pPr>
      <w:r>
        <w:rPr>
          <w:rFonts w:hint="eastAsia" w:ascii="PingFang SC" w:hAnsi="PingFang SC" w:eastAsia="PingFang SC" w:cs="PingFang SC"/>
          <w:b w:val="0"/>
          <w:bCs w:val="0"/>
          <w:spacing w:val="-1"/>
          <w:sz w:val="21"/>
          <w:szCs w:val="21"/>
          <w:lang w:val="en-US" w:eastAsia="zh-CN"/>
        </w:rPr>
        <w:t>应定期检查⾎清微量营养素⽔平，铁：每3-6个⽉检查1次；</w:t>
      </w:r>
    </w:p>
    <w:p w14:paraId="55116590">
      <w:pPr>
        <w:spacing w:line="175" w:lineRule="auto"/>
        <w:rPr>
          <w:rFonts w:ascii="PingFang SC" w:hAnsi="PingFang SC" w:eastAsia="PingFang SC" w:cs="PingFang SC"/>
          <w:sz w:val="21"/>
          <w:szCs w:val="21"/>
        </w:rPr>
        <w:sectPr>
          <w:headerReference r:id="rId26" w:type="default"/>
          <w:footerReference r:id="rId27" w:type="default"/>
          <w:pgSz w:w="8391" w:h="11909"/>
          <w:pgMar w:top="883" w:right="907" w:bottom="937" w:left="1051" w:header="869" w:footer="715" w:gutter="0"/>
          <w:cols w:space="720" w:num="1"/>
        </w:sectPr>
      </w:pPr>
    </w:p>
    <w:p w14:paraId="3CF39515">
      <w:pPr>
        <w:spacing w:before="52" w:line="195" w:lineRule="auto"/>
        <w:ind w:left="41"/>
        <w:outlineLvl w:val="9"/>
        <w:rPr>
          <w:rFonts w:hint="eastAsia" w:ascii="PingFang SC" w:hAnsi="PingFang SC" w:eastAsia="PingFang SC" w:cs="PingFang SC"/>
          <w:b/>
          <w:bCs/>
          <w:spacing w:val="1"/>
          <w:sz w:val="27"/>
          <w:szCs w:val="27"/>
          <w:lang w:eastAsia="zh-CN"/>
        </w:rPr>
      </w:pPr>
      <w:bookmarkStart w:id="77" w:name="bookmark46"/>
      <w:bookmarkEnd w:id="77"/>
      <w:bookmarkStart w:id="78" w:name="bookmark45"/>
      <w:bookmarkEnd w:id="78"/>
      <w:bookmarkStart w:id="79" w:name="_Toc89112900"/>
      <w:r>
        <w:rPr>
          <w:rFonts w:hint="eastAsia" w:ascii="PingFang SC" w:hAnsi="PingFang SC" w:eastAsia="PingFang SC" w:cs="PingFang SC"/>
          <w:b/>
          <w:bCs/>
          <w:spacing w:val="1"/>
          <w:sz w:val="27"/>
          <w:szCs w:val="27"/>
          <w:lang w:val="en-US" w:eastAsia="zh-CN"/>
        </w:rPr>
        <w:t>3.7</w:t>
      </w:r>
      <w:r>
        <w:rPr>
          <w:rFonts w:hint="default" w:ascii="PingFang SC" w:hAnsi="PingFang SC" w:eastAsia="PingFang SC" w:cs="PingFang SC"/>
          <w:b/>
          <w:bCs/>
          <w:spacing w:val="1"/>
          <w:sz w:val="27"/>
          <w:szCs w:val="27"/>
          <w:lang w:val="en-US" w:eastAsia="zh-CN"/>
        </w:rPr>
        <w:t>.2</w:t>
      </w:r>
      <w:r>
        <w:rPr>
          <w:rFonts w:hint="eastAsia" w:ascii="PingFang SC" w:hAnsi="PingFang SC" w:eastAsia="PingFang SC" w:cs="PingFang SC"/>
          <w:b/>
          <w:bCs/>
          <w:spacing w:val="1"/>
          <w:sz w:val="27"/>
          <w:szCs w:val="27"/>
          <w:lang w:eastAsia="zh-CN"/>
        </w:rPr>
        <w:t>营养不良，发育迟缓</w:t>
      </w:r>
      <w:bookmarkEnd w:id="79"/>
    </w:p>
    <w:p w14:paraId="591A935D">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营养不良和发育迟缓同样源于伤口的消耗和营养摄入不足。营养摄入不足，会进入一种恶性循环。</w:t>
      </w:r>
    </w:p>
    <w:p w14:paraId="682AFEF7">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严重的发育迟缓可能会导致青春期延后，可能需要通过服用或注射生长素或性激素予以纠正。</w:t>
      </w:r>
    </w:p>
    <w:p w14:paraId="0D89134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营养状况对所有人的健康都至关重要。由于人体的适应性，当营养显著不足时肌体仍能继续维持。但营养不良必然损害我们短期和长期的身体健康和心理平衡，所有人都应该尽量吃好。这里的关键问题是饮食平衡，我们每天都要摄入各种养分。</w:t>
      </w:r>
    </w:p>
    <w:p w14:paraId="7C911623">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食物中包含很多营养成分，通常这样分类：</w:t>
      </w:r>
    </w:p>
    <w:p w14:paraId="58F8014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蛋白质  － 脂肪  － 碳水化合物  － 维生素  － 矿物质  －</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纤 维素 － 水</w:t>
      </w:r>
    </w:p>
    <w:p w14:paraId="74C35D0A">
      <w:pPr>
        <w:spacing w:before="2" w:line="2730" w:lineRule="exact"/>
        <w:ind w:firstLine="562"/>
      </w:pPr>
      <w:r>
        <w:rPr>
          <w:position w:val="-54"/>
        </w:rPr>
        <w:drawing>
          <wp:inline distT="0" distB="0" distL="0" distR="0">
            <wp:extent cx="3277235" cy="173355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20"/>
                    <a:stretch>
                      <a:fillRect/>
                    </a:stretch>
                  </pic:blipFill>
                  <pic:spPr>
                    <a:xfrm>
                      <a:off x="0" y="0"/>
                      <a:ext cx="3277362" cy="1733550"/>
                    </a:xfrm>
                    <a:prstGeom prst="rect">
                      <a:avLst/>
                    </a:prstGeom>
                  </pic:spPr>
                </pic:pic>
              </a:graphicData>
            </a:graphic>
          </wp:inline>
        </w:drawing>
      </w:r>
    </w:p>
    <w:p w14:paraId="61D627D0">
      <w:pPr>
        <w:spacing w:before="31" w:line="176" w:lineRule="auto"/>
        <w:ind w:left="0" w:right="176" w:firstLine="408" w:firstLineChars="20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很多食物包含多种营养成分。比如全脂牛奶包含蛋白质，</w:t>
      </w:r>
      <w:r>
        <w:rPr>
          <w:rFonts w:hint="default" w:ascii="PingFang SC" w:hAnsi="PingFang SC" w:eastAsia="PingFang SC" w:cs="PingFang SC"/>
          <w:spacing w:val="-3"/>
          <w:sz w:val="21"/>
          <w:szCs w:val="21"/>
          <w:lang w:val="en-US" w:eastAsia="zh-CN"/>
        </w:rPr>
        <w:t>脂肪，</w:t>
      </w:r>
      <w:r>
        <w:rPr>
          <w:rFonts w:ascii="PingFang SC" w:hAnsi="PingFang SC" w:eastAsia="PingFang SC" w:cs="PingFang SC"/>
          <w:spacing w:val="-3"/>
          <w:sz w:val="21"/>
          <w:szCs w:val="21"/>
        </w:rPr>
        <w:t>碳水化合物和钙；面食含有碳水化合物，蛋白质和纤维；奶酪含有蛋白质和脂肪。另一方面，有些食物主要只有一种营养，比如糖几乎是纯碳水化合物；奶油几乎全是脂肪。</w:t>
      </w:r>
    </w:p>
    <w:p w14:paraId="63DB9F1B">
      <w:pPr>
        <w:spacing w:before="31" w:line="176" w:lineRule="auto"/>
        <w:ind w:left="0" w:right="176" w:firstLine="408" w:firstLineChars="200"/>
        <w:jc w:val="both"/>
        <w:rPr>
          <w:rFonts w:hint="eastAsia"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对营养而言，平衡就是好，每天都要摄入上述所有营养成分</w:t>
      </w:r>
      <w:r>
        <w:rPr>
          <w:rFonts w:hint="eastAsia" w:ascii="PingFang SC" w:hAnsi="PingFang SC" w:eastAsia="PingFang SC" w:cs="PingFang SC"/>
          <w:spacing w:val="-3"/>
          <w:sz w:val="21"/>
          <w:szCs w:val="21"/>
          <w:lang w:eastAsia="zh-CN"/>
        </w:rPr>
        <w:t>。提供</w:t>
      </w:r>
      <w:r>
        <w:rPr>
          <w:rFonts w:hint="eastAsia" w:ascii="PingFang SC Semibold" w:hAnsi="PingFang SC Semibold" w:eastAsia="PingFang SC Semibold" w:cs="PingFang SC Semibold"/>
          <w:b/>
          <w:bCs/>
          <w:spacing w:val="-3"/>
          <w:sz w:val="21"/>
          <w:szCs w:val="21"/>
          <w:lang w:eastAsia="zh-CN"/>
        </w:rPr>
        <w:t>高蛋白、高维生素、温凉、细软易吞咽</w:t>
      </w:r>
      <w:r>
        <w:rPr>
          <w:rFonts w:hint="eastAsia" w:ascii="PingFang SC" w:hAnsi="PingFang SC" w:eastAsia="PingFang SC" w:cs="PingFang SC"/>
          <w:spacing w:val="-3"/>
          <w:sz w:val="21"/>
          <w:szCs w:val="21"/>
          <w:lang w:eastAsia="zh-CN"/>
        </w:rPr>
        <w:t>的食物，</w:t>
      </w:r>
      <w:r>
        <w:rPr>
          <w:rFonts w:hint="eastAsia" w:ascii="PingFang SC Semibold" w:hAnsi="PingFang SC Semibold" w:eastAsia="PingFang SC Semibold" w:cs="PingFang SC Semibold"/>
          <w:b/>
          <w:bCs/>
          <w:spacing w:val="-3"/>
          <w:sz w:val="21"/>
          <w:szCs w:val="21"/>
          <w:lang w:eastAsia="zh-CN"/>
        </w:rPr>
        <w:t>避免坚硬、过热、辛辣食物</w:t>
      </w:r>
      <w:r>
        <w:rPr>
          <w:rFonts w:hint="eastAsia" w:ascii="PingFang SC" w:hAnsi="PingFang SC" w:eastAsia="PingFang SC" w:cs="PingFang SC"/>
          <w:spacing w:val="-3"/>
          <w:sz w:val="21"/>
          <w:szCs w:val="21"/>
          <w:lang w:eastAsia="zh-CN"/>
        </w:rPr>
        <w:t>刺激口腔。</w:t>
      </w:r>
      <w:r>
        <w:rPr>
          <w:rFonts w:hint="eastAsia" w:ascii="PingFang SC" w:hAnsi="PingFang SC" w:eastAsia="PingFang SC" w:cs="PingFang SC"/>
          <w:spacing w:val="-3"/>
          <w:sz w:val="21"/>
          <w:szCs w:val="21"/>
          <w:lang w:val="en-US" w:eastAsia="zh-CN"/>
        </w:rPr>
        <w:t>出现食道狭窄患者但仍可</w:t>
      </w:r>
      <w:r>
        <w:rPr>
          <w:rFonts w:hint="eastAsia" w:ascii="PingFang SC" w:hAnsi="PingFang SC" w:eastAsia="PingFang SC" w:cs="PingFang SC"/>
          <w:spacing w:val="-3"/>
          <w:sz w:val="21"/>
          <w:szCs w:val="21"/>
          <w:lang w:eastAsia="zh-CN"/>
        </w:rPr>
        <w:t>吞咽者，选择软烂、糊状、流质食物、</w:t>
      </w:r>
      <w:r>
        <w:rPr>
          <w:rFonts w:hint="eastAsia" w:ascii="PingFang SC" w:hAnsi="PingFang SC" w:eastAsia="PingFang SC" w:cs="PingFang SC"/>
          <w:spacing w:val="-3"/>
          <w:sz w:val="21"/>
          <w:szCs w:val="21"/>
          <w:lang w:val="en-US" w:eastAsia="zh-CN"/>
        </w:rPr>
        <w:t>及时</w:t>
      </w:r>
      <w:r>
        <w:rPr>
          <w:rFonts w:hint="eastAsia" w:ascii="PingFang SC" w:hAnsi="PingFang SC" w:eastAsia="PingFang SC" w:cs="PingFang SC"/>
          <w:spacing w:val="-3"/>
          <w:sz w:val="21"/>
          <w:szCs w:val="21"/>
          <w:lang w:eastAsia="zh-CN"/>
        </w:rPr>
        <w:t>添加肠内营养粉。</w:t>
      </w:r>
      <w:r>
        <w:rPr>
          <w:rFonts w:hint="eastAsia" w:ascii="PingFang SC" w:hAnsi="PingFang SC" w:eastAsia="PingFang SC" w:cs="PingFang SC"/>
          <w:spacing w:val="-3"/>
          <w:sz w:val="21"/>
          <w:szCs w:val="21"/>
          <w:lang w:val="en-US" w:eastAsia="zh-CN"/>
        </w:rPr>
        <w:t>若不能吞咽者，及时就医，做食管扩张术。</w:t>
      </w:r>
    </w:p>
    <w:p w14:paraId="5CCE6D6E">
      <w:pPr>
        <w:spacing w:before="31" w:line="176" w:lineRule="auto"/>
        <w:ind w:left="0" w:right="176" w:firstLine="408" w:firstLineChars="200"/>
        <w:jc w:val="both"/>
        <w:rPr>
          <w:rFonts w:hint="default" w:ascii="PingFang SC" w:hAnsi="PingFang SC" w:eastAsia="PingFang SC" w:cs="PingFang SC"/>
          <w:spacing w:val="-3"/>
          <w:sz w:val="21"/>
          <w:szCs w:val="21"/>
          <w:lang w:val="en-US" w:eastAsia="zh-CN"/>
        </w:rPr>
      </w:pPr>
      <w:r>
        <w:rPr>
          <w:rFonts w:hint="default" w:ascii="PingFang SC" w:hAnsi="PingFang SC" w:eastAsia="PingFang SC" w:cs="PingFang SC"/>
          <w:spacing w:val="-3"/>
          <w:sz w:val="21"/>
          <w:szCs w:val="21"/>
          <w:lang w:val="en-US" w:eastAsia="zh-CN"/>
        </w:rPr>
        <w:t>对于EB婴儿，推荐使用母乳喂养，若不能母乳喂养或体重增长缓慢，应及时就医更换为补充加强营养的配方奶粉。</w:t>
      </w:r>
    </w:p>
    <w:p w14:paraId="265F269C">
      <w:pPr>
        <w:spacing w:before="31" w:line="176" w:lineRule="auto"/>
        <w:ind w:left="39" w:right="174" w:firstLine="422"/>
        <w:jc w:val="both"/>
        <w:rPr>
          <w:rFonts w:ascii="PingFang SC" w:hAnsi="PingFang SC" w:eastAsia="PingFang SC" w:cs="PingFang SC"/>
          <w:spacing w:val="-3"/>
          <w:sz w:val="21"/>
          <w:szCs w:val="21"/>
        </w:rPr>
        <w:sectPr>
          <w:headerReference r:id="rId28" w:type="default"/>
          <w:footerReference r:id="rId29" w:type="default"/>
          <w:pgSz w:w="8391" w:h="11909"/>
          <w:pgMar w:top="883" w:right="1002" w:bottom="937" w:left="1051" w:header="869" w:footer="716" w:gutter="0"/>
          <w:cols w:space="720" w:num="1"/>
        </w:sectPr>
      </w:pPr>
    </w:p>
    <w:p w14:paraId="54132587">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尽管母乳喂养是最好的方式，但对 EB 患儿很困难。婴儿嘴里有 水疱和溃疡，吸母乳或从奶瓶中吸奶都有困难。母亲可以挤出奶给婴 儿吃。父母可能需要找到适合小孩儿的不需要用力吸的喂奶方式，</w:t>
      </w:r>
      <w:r>
        <w:rPr>
          <w:rFonts w:hint="eastAsia" w:ascii="PingFang SC Semibold" w:hAnsi="PingFang SC Semibold" w:eastAsia="PingFang SC Semibold" w:cs="PingFang SC Semibold"/>
          <w:b/>
          <w:bCs/>
          <w:spacing w:val="-3"/>
          <w:sz w:val="21"/>
          <w:szCs w:val="21"/>
        </w:rPr>
        <w:t xml:space="preserve">可 以把普通奶嘴的口剪大一些用，可以选择 Y 型开口、十字开口或大 圆孔 </w:t>
      </w:r>
      <w:r>
        <w:rPr>
          <w:rFonts w:ascii="PingFang SC" w:hAnsi="PingFang SC" w:eastAsia="PingFang SC" w:cs="PingFang SC"/>
          <w:spacing w:val="-3"/>
          <w:sz w:val="21"/>
          <w:szCs w:val="21"/>
        </w:rPr>
        <w:t>。也可以试用唇腭裂患者专用的奶瓶和奶嘴。</w:t>
      </w:r>
    </w:p>
    <w:p w14:paraId="538C4821">
      <w:pPr>
        <w:spacing w:before="34" w:line="176" w:lineRule="auto"/>
        <w:ind w:left="37" w:right="179" w:firstLine="422"/>
        <w:rPr>
          <w:rFonts w:ascii="PingFang SC" w:hAnsi="PingFang SC" w:eastAsia="PingFang SC" w:cs="PingFang SC"/>
          <w:spacing w:val="-2"/>
          <w:sz w:val="21"/>
          <w:szCs w:val="21"/>
        </w:rPr>
      </w:pPr>
      <w:r>
        <w:rPr>
          <w:rFonts w:ascii="PingFang SC" w:hAnsi="PingFang SC" w:eastAsia="PingFang SC" w:cs="PingFang SC"/>
          <w:spacing w:val="-3"/>
          <w:sz w:val="21"/>
          <w:szCs w:val="21"/>
        </w:rPr>
        <w:t>干奶嘴可能粘到嘴唇和水疱上，造成伤害。可以在</w:t>
      </w:r>
      <w:r>
        <w:rPr>
          <w:rFonts w:ascii="PingFang SC" w:hAnsi="PingFang SC" w:eastAsia="PingFang SC" w:cs="PingFang SC"/>
          <w:b/>
          <w:bCs/>
          <w:spacing w:val="-3"/>
          <w:sz w:val="21"/>
          <w:szCs w:val="21"/>
        </w:rPr>
        <w:t>使用前</w:t>
      </w:r>
      <w:r>
        <w:rPr>
          <w:rFonts w:ascii="PingFang SC" w:hAnsi="PingFang SC" w:eastAsia="PingFang SC" w:cs="PingFang SC"/>
          <w:b/>
          <w:bCs/>
          <w:spacing w:val="-4"/>
          <w:sz w:val="21"/>
          <w:szCs w:val="21"/>
        </w:rPr>
        <w:t>把奶嘴</w:t>
      </w:r>
      <w:r>
        <w:rPr>
          <w:rFonts w:ascii="PingFang SC" w:hAnsi="PingFang SC" w:eastAsia="PingFang SC" w:cs="PingFang SC"/>
          <w:sz w:val="21"/>
          <w:szCs w:val="21"/>
        </w:rPr>
        <w:t xml:space="preserve"> </w:t>
      </w:r>
      <w:r>
        <w:rPr>
          <w:rFonts w:ascii="PingFang SC" w:hAnsi="PingFang SC" w:eastAsia="PingFang SC" w:cs="PingFang SC"/>
          <w:b/>
          <w:bCs/>
          <w:spacing w:val="-3"/>
          <w:sz w:val="21"/>
          <w:szCs w:val="21"/>
        </w:rPr>
        <w:t>湿一下</w:t>
      </w:r>
      <w:r>
        <w:rPr>
          <w:rFonts w:ascii="PingFang SC" w:hAnsi="PingFang SC" w:eastAsia="PingFang SC" w:cs="PingFang SC"/>
          <w:spacing w:val="-41"/>
          <w:sz w:val="21"/>
          <w:szCs w:val="21"/>
        </w:rPr>
        <w:t xml:space="preserve"> </w:t>
      </w:r>
      <w:r>
        <w:rPr>
          <w:rFonts w:ascii="PingFang SC" w:hAnsi="PingFang SC" w:eastAsia="PingFang SC" w:cs="PingFang SC"/>
          <w:spacing w:val="-3"/>
          <w:sz w:val="21"/>
          <w:szCs w:val="21"/>
        </w:rPr>
        <w:t>。在热水中泡一下，可以软化奶嘴。</w:t>
      </w:r>
      <w:r>
        <w:rPr>
          <w:rFonts w:hint="eastAsia" w:ascii="PingFang SC" w:hAnsi="PingFang SC" w:eastAsia="PingFang SC" w:cs="PingFang SC"/>
          <w:spacing w:val="-3"/>
          <w:sz w:val="21"/>
          <w:szCs w:val="21"/>
          <w:lang w:val="en-US" w:eastAsia="zh-CN"/>
        </w:rPr>
        <w:t>或在乳头周围或奶瓶奶嘴附近（如果是奶瓶喂养）以及新生儿面颊和嘴唇上</w:t>
      </w:r>
      <w:r>
        <w:rPr>
          <w:rFonts w:hint="eastAsia" w:ascii="PingFang SC Semibold" w:hAnsi="PingFang SC Semibold" w:eastAsia="PingFang SC Semibold" w:cs="PingFang SC Semibold"/>
          <w:b/>
          <w:bCs/>
          <w:spacing w:val="-3"/>
          <w:sz w:val="21"/>
          <w:szCs w:val="21"/>
          <w:lang w:val="en-US" w:eastAsia="zh-CN"/>
        </w:rPr>
        <w:t>涂抹润肤剂</w:t>
      </w:r>
      <w:r>
        <w:rPr>
          <w:rFonts w:hint="eastAsia" w:ascii="PingFang SC" w:hAnsi="PingFang SC" w:eastAsia="PingFang SC" w:cs="PingFang SC"/>
          <w:spacing w:val="-3"/>
          <w:sz w:val="21"/>
          <w:szCs w:val="21"/>
          <w:lang w:val="en-US" w:eastAsia="zh-CN"/>
        </w:rPr>
        <w:t>，减少摩擦；</w:t>
      </w:r>
      <w:r>
        <w:rPr>
          <w:rFonts w:hint="eastAsia" w:ascii="PingFang SC Semibold" w:hAnsi="PingFang SC Semibold" w:eastAsia="PingFang SC Semibold" w:cs="PingFang SC Semibold"/>
          <w:b/>
          <w:bCs/>
          <w:spacing w:val="-3"/>
          <w:sz w:val="21"/>
          <w:szCs w:val="21"/>
          <w:lang w:val="en-US" w:eastAsia="zh-CN"/>
        </w:rPr>
        <w:t>口腔黏膜或嘴唇附近广泛起水疱或伤口时不涂抹润肤剂。</w:t>
      </w:r>
      <w:r>
        <w:rPr>
          <w:rFonts w:ascii="PingFang SC" w:hAnsi="PingFang SC" w:eastAsia="PingFang SC" w:cs="PingFang SC"/>
          <w:spacing w:val="-2"/>
          <w:sz w:val="21"/>
          <w:szCs w:val="21"/>
        </w:rPr>
        <w:t>婴儿口腔护理可以用海绵材质的婴儿牙刷。</w:t>
      </w:r>
    </w:p>
    <w:p w14:paraId="048DD926">
      <w:pPr>
        <w:spacing w:line="3195" w:lineRule="exact"/>
        <w:ind w:firstLine="28"/>
        <w:rPr>
          <w:rFonts w:hint="eastAsia" w:eastAsia="宋体"/>
          <w:lang w:val="en-US" w:eastAsia="zh-CN"/>
        </w:rPr>
      </w:pPr>
      <w:r>
        <w:rPr>
          <w:position w:val="-63"/>
        </w:rPr>
        <w:drawing>
          <wp:inline distT="0" distB="0" distL="0" distR="0">
            <wp:extent cx="2209165" cy="2028825"/>
            <wp:effectExtent l="0" t="0" r="635" b="3175"/>
            <wp:docPr id="57" name="IM 116"/>
            <wp:cNvGraphicFramePr/>
            <a:graphic xmlns:a="http://schemas.openxmlformats.org/drawingml/2006/main">
              <a:graphicData uri="http://schemas.openxmlformats.org/drawingml/2006/picture">
                <pic:pic xmlns:pic="http://schemas.openxmlformats.org/drawingml/2006/picture">
                  <pic:nvPicPr>
                    <pic:cNvPr id="57" name="IM 116"/>
                    <pic:cNvPicPr/>
                  </pic:nvPicPr>
                  <pic:blipFill>
                    <a:blip r:embed="rId121"/>
                    <a:stretch>
                      <a:fillRect/>
                    </a:stretch>
                  </pic:blipFill>
                  <pic:spPr>
                    <a:xfrm>
                      <a:off x="0" y="0"/>
                      <a:ext cx="2209673" cy="2028825"/>
                    </a:xfrm>
                    <a:prstGeom prst="rect">
                      <a:avLst/>
                    </a:prstGeom>
                  </pic:spPr>
                </pic:pic>
              </a:graphicData>
            </a:graphic>
          </wp:inline>
        </w:drawing>
      </w:r>
      <w:r>
        <w:rPr>
          <w:rFonts w:hint="eastAsia" w:eastAsia="宋体"/>
          <w:position w:val="-63"/>
          <w:lang w:val="en-US" w:eastAsia="zh-CN"/>
        </w:rPr>
        <w:t xml:space="preserve"> </w:t>
      </w:r>
      <w:r>
        <w:rPr>
          <w:position w:val="-99"/>
        </w:rPr>
        <w:drawing>
          <wp:inline distT="0" distB="0" distL="0" distR="0">
            <wp:extent cx="779145" cy="2226310"/>
            <wp:effectExtent l="0" t="0" r="8255" b="8890"/>
            <wp:docPr id="59" name="IM 118"/>
            <wp:cNvGraphicFramePr/>
            <a:graphic xmlns:a="http://schemas.openxmlformats.org/drawingml/2006/main">
              <a:graphicData uri="http://schemas.openxmlformats.org/drawingml/2006/picture">
                <pic:pic xmlns:pic="http://schemas.openxmlformats.org/drawingml/2006/picture">
                  <pic:nvPicPr>
                    <pic:cNvPr id="59" name="IM 118"/>
                    <pic:cNvPicPr/>
                  </pic:nvPicPr>
                  <pic:blipFill>
                    <a:blip r:embed="rId122"/>
                    <a:stretch>
                      <a:fillRect/>
                    </a:stretch>
                  </pic:blipFill>
                  <pic:spPr>
                    <a:xfrm>
                      <a:off x="0" y="0"/>
                      <a:ext cx="779145" cy="2226310"/>
                    </a:xfrm>
                    <a:prstGeom prst="rect">
                      <a:avLst/>
                    </a:prstGeom>
                  </pic:spPr>
                </pic:pic>
              </a:graphicData>
            </a:graphic>
          </wp:inline>
        </w:drawing>
      </w:r>
    </w:p>
    <w:p w14:paraId="5F29681A">
      <w:pPr>
        <w:spacing w:before="87" w:line="191" w:lineRule="auto"/>
        <w:ind w:left="520"/>
        <w:rPr>
          <w:rFonts w:ascii="PingFang SC" w:hAnsi="PingFang SC" w:eastAsia="PingFang SC" w:cs="PingFang SC"/>
          <w:sz w:val="21"/>
          <w:szCs w:val="21"/>
        </w:rPr>
        <w:sectPr>
          <w:headerReference r:id="rId30" w:type="default"/>
          <w:footerReference r:id="rId31" w:type="default"/>
          <w:pgSz w:w="8391" w:h="11909"/>
          <w:pgMar w:top="883" w:right="892" w:bottom="937" w:left="1051" w:header="869" w:footer="716" w:gutter="0"/>
          <w:cols w:space="720" w:num="1"/>
        </w:sectPr>
      </w:pPr>
      <w:r>
        <w:rPr>
          <w:position w:val="-47"/>
        </w:rPr>
        <w:drawing>
          <wp:anchor distT="0" distB="0" distL="0" distR="0" simplePos="0" relativeHeight="251700224" behindDoc="0" locked="0" layoutInCell="1" allowOverlap="1">
            <wp:simplePos x="0" y="0"/>
            <wp:positionH relativeFrom="column">
              <wp:posOffset>1973580</wp:posOffset>
            </wp:positionH>
            <wp:positionV relativeFrom="paragraph">
              <wp:posOffset>506730</wp:posOffset>
            </wp:positionV>
            <wp:extent cx="1323975" cy="1503680"/>
            <wp:effectExtent l="0" t="0" r="22225" b="20320"/>
            <wp:wrapSquare wrapText="bothSides"/>
            <wp:docPr id="5" name="IM 216"/>
            <wp:cNvGraphicFramePr/>
            <a:graphic xmlns:a="http://schemas.openxmlformats.org/drawingml/2006/main">
              <a:graphicData uri="http://schemas.openxmlformats.org/drawingml/2006/picture">
                <pic:pic xmlns:pic="http://schemas.openxmlformats.org/drawingml/2006/picture">
                  <pic:nvPicPr>
                    <pic:cNvPr id="5" name="IM 216"/>
                    <pic:cNvPicPr/>
                  </pic:nvPicPr>
                  <pic:blipFill>
                    <a:blip r:embed="rId123"/>
                    <a:stretch>
                      <a:fillRect/>
                    </a:stretch>
                  </pic:blipFill>
                  <pic:spPr>
                    <a:xfrm>
                      <a:off x="0" y="0"/>
                      <a:ext cx="1323975" cy="1504061"/>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160655</wp:posOffset>
            </wp:positionH>
            <wp:positionV relativeFrom="paragraph">
              <wp:posOffset>415290</wp:posOffset>
            </wp:positionV>
            <wp:extent cx="855980" cy="1602740"/>
            <wp:effectExtent l="0" t="0" r="7620" b="22860"/>
            <wp:wrapNone/>
            <wp:docPr id="3" name="IM 214"/>
            <wp:cNvGraphicFramePr/>
            <a:graphic xmlns:a="http://schemas.openxmlformats.org/drawingml/2006/main">
              <a:graphicData uri="http://schemas.openxmlformats.org/drawingml/2006/picture">
                <pic:pic xmlns:pic="http://schemas.openxmlformats.org/drawingml/2006/picture">
                  <pic:nvPicPr>
                    <pic:cNvPr id="3" name="IM 214"/>
                    <pic:cNvPicPr/>
                  </pic:nvPicPr>
                  <pic:blipFill>
                    <a:blip r:embed="rId124"/>
                    <a:stretch>
                      <a:fillRect/>
                    </a:stretch>
                  </pic:blipFill>
                  <pic:spPr>
                    <a:xfrm>
                      <a:off x="0" y="0"/>
                      <a:ext cx="855980" cy="1602740"/>
                    </a:xfrm>
                    <a:prstGeom prst="rect">
                      <a:avLst/>
                    </a:prstGeom>
                  </pic:spPr>
                </pic:pic>
              </a:graphicData>
            </a:graphic>
          </wp:anchor>
        </w:drawing>
      </w:r>
      <w:r>
        <w:rPr>
          <w:sz w:val="21"/>
        </w:rPr>
        <mc:AlternateContent>
          <mc:Choice Requires="wps">
            <w:drawing>
              <wp:anchor distT="0" distB="0" distL="114300" distR="114300" simplePos="0" relativeHeight="251694080" behindDoc="0" locked="0" layoutInCell="1" allowOverlap="1">
                <wp:simplePos x="0" y="0"/>
                <wp:positionH relativeFrom="column">
                  <wp:posOffset>2794000</wp:posOffset>
                </wp:positionH>
                <wp:positionV relativeFrom="paragraph">
                  <wp:posOffset>40640</wp:posOffset>
                </wp:positionV>
                <wp:extent cx="1811020" cy="678180"/>
                <wp:effectExtent l="0" t="0" r="17780" b="7620"/>
                <wp:wrapNone/>
                <wp:docPr id="61" name="文本框 61"/>
                <wp:cNvGraphicFramePr/>
                <a:graphic xmlns:a="http://schemas.openxmlformats.org/drawingml/2006/main">
                  <a:graphicData uri="http://schemas.microsoft.com/office/word/2010/wordprocessingShape">
                    <wps:wsp>
                      <wps:cNvSpPr txBox="1"/>
                      <wps:spPr>
                        <a:xfrm>
                          <a:off x="2574290" y="4087495"/>
                          <a:ext cx="1811020" cy="678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418AD04">
                            <w:pPr>
                              <w:spacing w:before="91" w:line="211" w:lineRule="exact"/>
                              <w:rPr>
                                <w:rFonts w:ascii="PingFang SC" w:hAnsi="PingFang SC" w:eastAsia="PingFang SC" w:cs="PingFang SC"/>
                                <w:sz w:val="21"/>
                                <w:szCs w:val="21"/>
                              </w:rPr>
                            </w:pPr>
                            <w:r>
                              <w:rPr>
                                <w:rFonts w:ascii="PingFang SC" w:hAnsi="PingFang SC" w:eastAsia="PingFang SC" w:cs="PingFang SC"/>
                                <w:spacing w:val="-1"/>
                                <w:position w:val="-1"/>
                                <w:sz w:val="21"/>
                                <w:szCs w:val="21"/>
                              </w:rPr>
                              <w:t>一种唇腭裂患者使用的奶瓶</w:t>
                            </w:r>
                          </w:p>
                          <w:p w14:paraId="15E140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pt;margin-top:3.2pt;height:53.4pt;width:142.6pt;z-index:251694080;mso-width-relative:page;mso-height-relative:page;" fillcolor="#FFFFFF [3201]" filled="t" stroked="f" coordsize="21600,21600" o:gfxdata="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mz3JX&#10;1AAAAAkBAAAPAAAAAAAAAAEAIAAAACIAAABkcnMvZG93bnJldi54bWxQSwECFAAUAAAACACHTuJA&#10;ggTVOF4CAACdBAAADgAAAAAAAAABACAAAAAjAQAAZHJzL2Uyb0RvYy54bWxQSwUGAAAAAAYABgBZ&#10;AQAA8wUAAAAA&#10;">
                <v:fill on="t" focussize="0,0"/>
                <v:stroke on="f" weight="0.5pt"/>
                <v:imagedata o:title=""/>
                <o:lock v:ext="edit" aspectratio="f"/>
                <v:textbox>
                  <w:txbxContent>
                    <w:p w14:paraId="1418AD04">
                      <w:pPr>
                        <w:spacing w:before="91" w:line="211" w:lineRule="exact"/>
                        <w:rPr>
                          <w:rFonts w:ascii="PingFang SC" w:hAnsi="PingFang SC" w:eastAsia="PingFang SC" w:cs="PingFang SC"/>
                          <w:sz w:val="21"/>
                          <w:szCs w:val="21"/>
                        </w:rPr>
                      </w:pPr>
                      <w:r>
                        <w:rPr>
                          <w:rFonts w:ascii="PingFang SC" w:hAnsi="PingFang SC" w:eastAsia="PingFang SC" w:cs="PingFang SC"/>
                          <w:spacing w:val="-1"/>
                          <w:position w:val="-1"/>
                          <w:sz w:val="21"/>
                          <w:szCs w:val="21"/>
                        </w:rPr>
                        <w:t>一种唇腭裂患者使用的奶瓶</w:t>
                      </w:r>
                    </w:p>
                    <w:p w14:paraId="15E140DF"/>
                  </w:txbxContent>
                </v:textbox>
              </v:shape>
            </w:pict>
          </mc:Fallback>
        </mc:AlternateContent>
      </w:r>
      <w:r>
        <w:rPr>
          <w:rFonts w:ascii="PingFang SC" w:hAnsi="PingFang SC" w:eastAsia="PingFang SC" w:cs="PingFang SC"/>
          <w:spacing w:val="-1"/>
          <w:sz w:val="21"/>
          <w:szCs w:val="21"/>
        </w:rPr>
        <w:t>一种唇腭裂患者使用的奶</w:t>
      </w:r>
      <w:r>
        <w:rPr>
          <w:rFonts w:hint="eastAsia" w:ascii="PingFang SC" w:hAnsi="PingFang SC" w:eastAsia="PingFang SC" w:cs="PingFang SC"/>
          <w:spacing w:val="-1"/>
          <w:sz w:val="21"/>
          <w:szCs w:val="21"/>
          <w:lang w:val="en-US" w:eastAsia="zh-CN"/>
        </w:rPr>
        <w:t>嘴</w:t>
      </w:r>
    </w:p>
    <w:p w14:paraId="6897707C">
      <w:pPr>
        <w:spacing w:before="96" w:line="191" w:lineRule="auto"/>
        <w:ind w:left="0"/>
        <w:rPr>
          <w:rFonts w:hint="eastAsia" w:ascii="PingFang SC" w:hAnsi="PingFang SC" w:eastAsia="PingFang SC" w:cs="PingFang SC"/>
          <w:b w:val="0"/>
          <w:bCs w:val="0"/>
          <w:spacing w:val="-1"/>
          <w:sz w:val="21"/>
          <w:szCs w:val="21"/>
          <w:lang w:val="en-US" w:eastAsia="zh-CN"/>
        </w:rPr>
      </w:pPr>
    </w:p>
    <w:p w14:paraId="5E5B00C1">
      <w:pPr>
        <w:spacing w:before="164" w:line="186" w:lineRule="auto"/>
        <w:ind w:left="50"/>
        <w:outlineLvl w:val="0"/>
        <w:rPr>
          <w:rFonts w:ascii="PingFang SC" w:hAnsi="PingFang SC" w:eastAsia="PingFang SC" w:cs="PingFang SC"/>
          <w:sz w:val="36"/>
          <w:szCs w:val="36"/>
        </w:rPr>
      </w:pPr>
      <w:bookmarkStart w:id="80" w:name="_Toc1127714529"/>
      <w:bookmarkStart w:id="81" w:name="_Toc285241721"/>
      <w:bookmarkStart w:id="82" w:name="_Toc1550350122"/>
      <w:r>
        <w:rPr>
          <w:rFonts w:hint="default" w:ascii="PingFang SC" w:hAnsi="PingFang SC" w:eastAsia="PingFang SC" w:cs="PingFang SC"/>
          <w:b/>
          <w:bCs/>
          <w:spacing w:val="-15"/>
          <w:sz w:val="36"/>
          <w:szCs w:val="36"/>
          <w:lang w:val="en-US" w:eastAsia="zh-CN"/>
        </w:rPr>
        <w:t>4</w:t>
      </w:r>
      <w:r>
        <w:rPr>
          <w:rFonts w:ascii="PingFang SC" w:hAnsi="PingFang SC" w:eastAsia="PingFang SC" w:cs="PingFang SC"/>
          <w:spacing w:val="46"/>
          <w:sz w:val="36"/>
          <w:szCs w:val="36"/>
        </w:rPr>
        <w:t xml:space="preserve"> </w:t>
      </w:r>
      <w:r>
        <w:rPr>
          <w:rFonts w:ascii="PingFang SC" w:hAnsi="PingFang SC" w:eastAsia="PingFang SC" w:cs="PingFang SC"/>
          <w:b/>
          <w:bCs/>
          <w:spacing w:val="-15"/>
          <w:sz w:val="36"/>
          <w:szCs w:val="36"/>
        </w:rPr>
        <w:t>日常护理的材料和药膏</w:t>
      </w:r>
      <w:bookmarkEnd w:id="80"/>
      <w:bookmarkEnd w:id="81"/>
      <w:bookmarkEnd w:id="82"/>
    </w:p>
    <w:tbl>
      <w:tblPr>
        <w:tblStyle w:val="10"/>
        <w:tblpPr w:leftFromText="180" w:rightFromText="180" w:vertAnchor="text" w:horzAnchor="page" w:tblpX="900" w:tblpY="277"/>
        <w:tblOverlap w:val="never"/>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249" w:author="零 [2]" w:date="2025-11-22T17:19:13Z">
          <w:tblPr>
            <w:tblStyle w:val="10"/>
            <w:tblpPr w:leftFromText="180" w:rightFromText="180" w:vertAnchor="text" w:horzAnchor="page" w:tblpX="900" w:tblpY="27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811"/>
        <w:gridCol w:w="2585"/>
        <w:gridCol w:w="2252"/>
        <w:tblGridChange w:id="1250">
          <w:tblGrid>
            <w:gridCol w:w="3434"/>
            <w:gridCol w:w="3435"/>
            <w:gridCol w:w="3435"/>
          </w:tblGrid>
        </w:tblGridChange>
      </w:tblGrid>
      <w:tr w14:paraId="4CFD9C8D">
        <w:trPr>
          <w:trHeight w:val="90" w:hRule="atLeast"/>
        </w:trPr>
        <w:tc>
          <w:tcPr>
            <w:tcW w:w="1362" w:type="pct"/>
            <w:tcPrChange w:id="1252" w:author="零 [2]" w:date="2025-11-22T17:19:13Z">
              <w:tcPr>
                <w:tcW w:w="3434" w:type="dxa"/>
              </w:tcPr>
            </w:tcPrChange>
          </w:tcPr>
          <w:p w14:paraId="7C865F2D">
            <w:pPr>
              <w:widowControl w:val="0"/>
              <w:spacing w:before="34" w:line="176" w:lineRule="auto"/>
              <w:ind w:right="179"/>
              <w:rPr>
                <w:rFonts w:hint="default" w:ascii="PingFang SC" w:hAnsi="PingFang SC" w:eastAsia="PingFang SC" w:cs="PingFang SC"/>
                <w:spacing w:val="-3"/>
                <w:sz w:val="21"/>
                <w:szCs w:val="21"/>
                <w:vertAlign w:val="baseline"/>
                <w:lang w:val="en-US" w:eastAsia="zh-CN"/>
              </w:rPr>
            </w:pPr>
            <w:ins w:id="1253" w:author="零 [2]" w:date="2025-11-22T16:06:35Z">
              <w:r>
                <w:rPr>
                  <w:rFonts w:hint="eastAsia" w:ascii="PingFang SC" w:hAnsi="PingFang SC" w:eastAsia="PingFang SC" w:cs="PingFang SC"/>
                  <w:spacing w:val="-3"/>
                  <w:sz w:val="21"/>
                  <w:szCs w:val="21"/>
                  <w:vertAlign w:val="baseline"/>
                  <w:lang w:val="en-US" w:eastAsia="zh-CN"/>
                </w:rPr>
                <w:t>日常</w:t>
              </w:r>
            </w:ins>
            <w:ins w:id="1254" w:author="零 [2]" w:date="2025-11-22T15:59:19Z">
              <w:r>
                <w:rPr>
                  <w:rFonts w:hint="eastAsia" w:ascii="PingFang SC" w:hAnsi="PingFang SC" w:eastAsia="PingFang SC" w:cs="PingFang SC"/>
                  <w:spacing w:val="-3"/>
                  <w:sz w:val="21"/>
                  <w:szCs w:val="21"/>
                  <w:vertAlign w:val="baseline"/>
                  <w:lang w:val="en-US" w:eastAsia="zh-CN"/>
                </w:rPr>
                <w:t>材料</w:t>
              </w:r>
            </w:ins>
            <w:ins w:id="1255" w:author="零 [2]" w:date="2025-11-22T16:06:37Z">
              <w:r>
                <w:rPr>
                  <w:rFonts w:hint="eastAsia" w:ascii="PingFang SC" w:hAnsi="PingFang SC" w:eastAsia="PingFang SC" w:cs="PingFang SC"/>
                  <w:spacing w:val="-3"/>
                  <w:sz w:val="21"/>
                  <w:szCs w:val="21"/>
                  <w:vertAlign w:val="baseline"/>
                  <w:lang w:val="en-US" w:eastAsia="zh-CN"/>
                </w:rPr>
                <w:t>（</w:t>
              </w:r>
            </w:ins>
            <w:ins w:id="1256" w:author="零 [2]" w:date="2025-11-22T16:06:40Z">
              <w:r>
                <w:rPr>
                  <w:rFonts w:hint="eastAsia" w:ascii="PingFang SC" w:hAnsi="PingFang SC" w:eastAsia="PingFang SC" w:cs="PingFang SC"/>
                  <w:spacing w:val="-3"/>
                  <w:sz w:val="21"/>
                  <w:szCs w:val="21"/>
                  <w:vertAlign w:val="baseline"/>
                  <w:lang w:val="en-US" w:eastAsia="zh-CN"/>
                </w:rPr>
                <w:t>适用于各个</w:t>
              </w:r>
            </w:ins>
            <w:ins w:id="1257" w:author="零 [2]" w:date="2025-11-22T16:06:42Z">
              <w:r>
                <w:rPr>
                  <w:rFonts w:hint="eastAsia" w:ascii="PingFang SC" w:hAnsi="PingFang SC" w:eastAsia="PingFang SC" w:cs="PingFang SC"/>
                  <w:spacing w:val="-3"/>
                  <w:sz w:val="21"/>
                  <w:szCs w:val="21"/>
                  <w:vertAlign w:val="baseline"/>
                  <w:lang w:val="en-US" w:eastAsia="zh-CN"/>
                </w:rPr>
                <w:t>亚型</w:t>
              </w:r>
            </w:ins>
            <w:ins w:id="1258" w:author="零 [2]" w:date="2025-11-22T16:07:30Z">
              <w:r>
                <w:rPr>
                  <w:rFonts w:hint="eastAsia" w:ascii="PingFang SC" w:hAnsi="PingFang SC" w:eastAsia="PingFang SC" w:cs="PingFang SC"/>
                  <w:spacing w:val="-3"/>
                  <w:sz w:val="21"/>
                  <w:szCs w:val="21"/>
                  <w:vertAlign w:val="baseline"/>
                  <w:lang w:val="en-US" w:eastAsia="zh-CN"/>
                </w:rPr>
                <w:t>）</w:t>
              </w:r>
            </w:ins>
          </w:p>
        </w:tc>
        <w:tc>
          <w:tcPr>
            <w:tcW w:w="1944" w:type="pct"/>
            <w:tcPrChange w:id="1259" w:author="零 [2]" w:date="2025-11-22T17:19:13Z">
              <w:tcPr>
                <w:tcW w:w="3435" w:type="dxa"/>
              </w:tcPr>
            </w:tcPrChange>
          </w:tcPr>
          <w:p w14:paraId="1A3BC51F">
            <w:pPr>
              <w:widowControl w:val="0"/>
              <w:spacing w:before="34" w:line="176" w:lineRule="auto"/>
              <w:ind w:right="179"/>
              <w:rPr>
                <w:rFonts w:hint="eastAsia" w:ascii="PingFang SC" w:hAnsi="PingFang SC" w:eastAsia="PingFang SC" w:cs="PingFang SC"/>
                <w:spacing w:val="-3"/>
                <w:sz w:val="21"/>
                <w:szCs w:val="21"/>
                <w:vertAlign w:val="baseline"/>
                <w:lang w:val="en-US" w:eastAsia="zh-CN"/>
              </w:rPr>
            </w:pPr>
            <w:ins w:id="1260" w:author="零 [2]" w:date="2025-11-22T15:59:24Z">
              <w:r>
                <w:rPr>
                  <w:rFonts w:hint="eastAsia" w:ascii="PingFang SC" w:hAnsi="PingFang SC" w:eastAsia="PingFang SC" w:cs="PingFang SC"/>
                  <w:spacing w:val="-3"/>
                  <w:sz w:val="21"/>
                  <w:szCs w:val="21"/>
                  <w:vertAlign w:val="baseline"/>
                  <w:lang w:val="en-US" w:eastAsia="zh-CN"/>
                </w:rPr>
                <w:t>用途</w:t>
              </w:r>
            </w:ins>
          </w:p>
        </w:tc>
        <w:tc>
          <w:tcPr>
            <w:tcW w:w="1693" w:type="pct"/>
            <w:tcPrChange w:id="1261" w:author="零 [2]" w:date="2025-11-22T17:19:13Z">
              <w:tcPr>
                <w:tcW w:w="3435" w:type="dxa"/>
              </w:tcPr>
            </w:tcPrChange>
          </w:tcPr>
          <w:p w14:paraId="1A025BFA">
            <w:pPr>
              <w:widowControl w:val="0"/>
              <w:spacing w:before="34" w:line="176" w:lineRule="auto"/>
              <w:ind w:right="179"/>
              <w:rPr>
                <w:rFonts w:hint="default" w:ascii="PingFang SC" w:hAnsi="PingFang SC" w:eastAsia="PingFang SC" w:cs="PingFang SC"/>
                <w:spacing w:val="-3"/>
                <w:sz w:val="21"/>
                <w:szCs w:val="21"/>
                <w:vertAlign w:val="baseline"/>
                <w:lang w:val="en-US" w:eastAsia="zh-CN"/>
              </w:rPr>
            </w:pPr>
            <w:ins w:id="1262" w:author="零 [2]" w:date="2025-11-22T15:59:36Z">
              <w:r>
                <w:rPr>
                  <w:rFonts w:hint="eastAsia" w:ascii="PingFang SC" w:hAnsi="PingFang SC" w:eastAsia="PingFang SC" w:cs="PingFang SC"/>
                  <w:spacing w:val="-3"/>
                  <w:sz w:val="21"/>
                  <w:szCs w:val="21"/>
                  <w:vertAlign w:val="baseline"/>
                  <w:lang w:val="en-US" w:eastAsia="zh-CN"/>
                </w:rPr>
                <w:t>图片</w:t>
              </w:r>
            </w:ins>
            <w:ins w:id="1263" w:author="零 [2]" w:date="2025-11-22T16:39:06Z">
              <w:r>
                <w:rPr>
                  <w:rFonts w:hint="eastAsia" w:ascii="PingFang SC" w:hAnsi="PingFang SC" w:eastAsia="PingFang SC" w:cs="PingFang SC"/>
                  <w:spacing w:val="-3"/>
                  <w:sz w:val="21"/>
                  <w:szCs w:val="21"/>
                  <w:vertAlign w:val="baseline"/>
                  <w:lang w:val="en-US" w:eastAsia="zh-CN"/>
                </w:rPr>
                <w:t>（</w:t>
              </w:r>
            </w:ins>
            <w:ins w:id="1264" w:author="零 [2]" w:date="2025-11-22T16:39:10Z">
              <w:r>
                <w:rPr>
                  <w:rFonts w:hint="eastAsia" w:ascii="PingFang SC" w:hAnsi="PingFang SC" w:eastAsia="PingFang SC" w:cs="PingFang SC"/>
                  <w:spacing w:val="-3"/>
                  <w:sz w:val="21"/>
                  <w:szCs w:val="21"/>
                  <w:vertAlign w:val="baseline"/>
                  <w:lang w:val="en-US" w:eastAsia="zh-CN"/>
                </w:rPr>
                <w:t>仅供</w:t>
              </w:r>
            </w:ins>
            <w:ins w:id="1265" w:author="零 [2]" w:date="2025-11-22T16:39:12Z">
              <w:r>
                <w:rPr>
                  <w:rFonts w:hint="eastAsia" w:ascii="PingFang SC" w:hAnsi="PingFang SC" w:eastAsia="PingFang SC" w:cs="PingFang SC"/>
                  <w:spacing w:val="-3"/>
                  <w:sz w:val="21"/>
                  <w:szCs w:val="21"/>
                  <w:vertAlign w:val="baseline"/>
                  <w:lang w:val="en-US" w:eastAsia="zh-CN"/>
                </w:rPr>
                <w:t>参考，</w:t>
              </w:r>
            </w:ins>
            <w:ins w:id="1266" w:author="零 [2]" w:date="2025-11-22T16:39:14Z">
              <w:r>
                <w:rPr>
                  <w:rFonts w:hint="eastAsia" w:ascii="PingFang SC" w:hAnsi="PingFang SC" w:eastAsia="PingFang SC" w:cs="PingFang SC"/>
                  <w:spacing w:val="-3"/>
                  <w:sz w:val="21"/>
                  <w:szCs w:val="21"/>
                  <w:vertAlign w:val="baseline"/>
                  <w:lang w:val="en-US" w:eastAsia="zh-CN"/>
                </w:rPr>
                <w:t>不</w:t>
              </w:r>
            </w:ins>
            <w:ins w:id="1267" w:author="零 [2]" w:date="2025-11-22T16:39:15Z">
              <w:r>
                <w:rPr>
                  <w:rFonts w:hint="eastAsia" w:ascii="PingFang SC" w:hAnsi="PingFang SC" w:eastAsia="PingFang SC" w:cs="PingFang SC"/>
                  <w:spacing w:val="-3"/>
                  <w:sz w:val="21"/>
                  <w:szCs w:val="21"/>
                  <w:vertAlign w:val="baseline"/>
                  <w:lang w:val="en-US" w:eastAsia="zh-CN"/>
                </w:rPr>
                <w:t>作为</w:t>
              </w:r>
            </w:ins>
            <w:ins w:id="1268" w:author="零 [2]" w:date="2025-11-22T16:39:17Z">
              <w:r>
                <w:rPr>
                  <w:rFonts w:hint="eastAsia" w:ascii="PingFang SC" w:hAnsi="PingFang SC" w:eastAsia="PingFang SC" w:cs="PingFang SC"/>
                  <w:spacing w:val="-3"/>
                  <w:sz w:val="21"/>
                  <w:szCs w:val="21"/>
                  <w:vertAlign w:val="baseline"/>
                  <w:lang w:val="en-US" w:eastAsia="zh-CN"/>
                </w:rPr>
                <w:t>品牌</w:t>
              </w:r>
            </w:ins>
            <w:ins w:id="1269" w:author="零 [2]" w:date="2025-11-22T16:39:18Z">
              <w:r>
                <w:rPr>
                  <w:rFonts w:hint="eastAsia" w:ascii="PingFang SC" w:hAnsi="PingFang SC" w:eastAsia="PingFang SC" w:cs="PingFang SC"/>
                  <w:spacing w:val="-3"/>
                  <w:sz w:val="21"/>
                  <w:szCs w:val="21"/>
                  <w:vertAlign w:val="baseline"/>
                  <w:lang w:val="en-US" w:eastAsia="zh-CN"/>
                </w:rPr>
                <w:t>推荐</w:t>
              </w:r>
            </w:ins>
            <w:ins w:id="1270" w:author="零 [2]" w:date="2025-11-22T16:39:20Z">
              <w:r>
                <w:rPr>
                  <w:rFonts w:hint="eastAsia" w:ascii="PingFang SC" w:hAnsi="PingFang SC" w:eastAsia="PingFang SC" w:cs="PingFang SC"/>
                  <w:spacing w:val="-3"/>
                  <w:sz w:val="21"/>
                  <w:szCs w:val="21"/>
                  <w:vertAlign w:val="baseline"/>
                  <w:lang w:val="en-US" w:eastAsia="zh-CN"/>
                </w:rPr>
                <w:t>）</w:t>
              </w:r>
            </w:ins>
          </w:p>
        </w:tc>
      </w:tr>
      <w:tr w14:paraId="75395112">
        <w:tc>
          <w:tcPr>
            <w:tcW w:w="1362" w:type="pct"/>
            <w:tcPrChange w:id="1272" w:author="零 [2]" w:date="2025-11-22T17:19:13Z">
              <w:tcPr>
                <w:tcW w:w="3434" w:type="dxa"/>
              </w:tcPr>
            </w:tcPrChange>
          </w:tcPr>
          <w:p w14:paraId="680DFEA4">
            <w:pPr>
              <w:widowControl w:val="0"/>
              <w:spacing w:before="34" w:line="176" w:lineRule="auto"/>
              <w:ind w:left="0" w:right="179" w:firstLine="0"/>
              <w:rPr>
                <w:rFonts w:ascii="PingFang SC" w:hAnsi="PingFang SC" w:eastAsia="PingFang SC" w:cs="PingFang SC"/>
                <w:spacing w:val="-3"/>
                <w:sz w:val="21"/>
                <w:szCs w:val="21"/>
                <w:vertAlign w:val="baseline"/>
              </w:rPr>
              <w:pPrChange w:id="1273" w:author="零 [2]" w:date="2025-11-22T15:59:44Z">
                <w:pPr>
                  <w:spacing w:before="34" w:line="176" w:lineRule="auto"/>
                  <w:ind w:right="179"/>
                </w:pPr>
              </w:pPrChange>
            </w:pPr>
            <w:ins w:id="1274" w:author="零 [2]" w:date="2025-11-22T15:59:42Z">
              <w:r>
                <w:rPr>
                  <w:rFonts w:hint="eastAsia" w:ascii="PingFang SC" w:hAnsi="PingFang SC" w:eastAsia="PingFang SC" w:cs="PingFang SC"/>
                  <w:spacing w:val="-3"/>
                  <w:sz w:val="21"/>
                  <w:szCs w:val="21"/>
                  <w:lang w:val="en-US" w:eastAsia="zh-CN"/>
                </w:rPr>
                <w:t>洗手液、免洗手部消毒液</w:t>
              </w:r>
            </w:ins>
          </w:p>
        </w:tc>
        <w:tc>
          <w:tcPr>
            <w:tcW w:w="1944" w:type="pct"/>
            <w:tcPrChange w:id="1275" w:author="零 [2]" w:date="2025-11-22T17:19:13Z">
              <w:tcPr>
                <w:tcW w:w="3435" w:type="dxa"/>
              </w:tcPr>
            </w:tcPrChange>
          </w:tcPr>
          <w:p w14:paraId="2695C7D2">
            <w:pPr>
              <w:widowControl w:val="0"/>
              <w:spacing w:before="34" w:line="176" w:lineRule="auto"/>
              <w:ind w:right="179"/>
              <w:rPr>
                <w:rFonts w:hint="default" w:ascii="PingFang SC" w:hAnsi="PingFang SC" w:eastAsia="PingFang SC" w:cs="PingFang SC"/>
                <w:spacing w:val="-3"/>
                <w:sz w:val="21"/>
                <w:szCs w:val="21"/>
                <w:vertAlign w:val="baseline"/>
                <w:lang w:val="en-US" w:eastAsia="zh-CN"/>
              </w:rPr>
            </w:pPr>
            <w:ins w:id="1276" w:author="零 [2]" w:date="2025-11-22T16:32:40Z">
              <w:r>
                <w:rPr>
                  <w:rFonts w:hint="eastAsia" w:ascii="PingFang SC" w:hAnsi="PingFang SC" w:eastAsia="PingFang SC" w:cs="PingFang SC"/>
                  <w:spacing w:val="-3"/>
                  <w:sz w:val="21"/>
                  <w:szCs w:val="21"/>
                  <w:vertAlign w:val="baseline"/>
                  <w:lang w:val="en-US" w:eastAsia="zh-CN"/>
                </w:rPr>
                <w:t>用于</w:t>
              </w:r>
            </w:ins>
            <w:ins w:id="1277" w:author="零 [2]" w:date="2025-11-22T16:32:43Z">
              <w:r>
                <w:rPr>
                  <w:rFonts w:hint="eastAsia" w:ascii="PingFang SC" w:hAnsi="PingFang SC" w:eastAsia="PingFang SC" w:cs="PingFang SC"/>
                  <w:spacing w:val="-3"/>
                  <w:sz w:val="21"/>
                  <w:szCs w:val="21"/>
                  <w:vertAlign w:val="baseline"/>
                  <w:lang w:val="en-US" w:eastAsia="zh-CN"/>
                </w:rPr>
                <w:t>清洁</w:t>
              </w:r>
            </w:ins>
            <w:ins w:id="1278" w:author="零 [2]" w:date="2025-11-22T16:32:44Z">
              <w:r>
                <w:rPr>
                  <w:rFonts w:hint="eastAsia" w:ascii="PingFang SC" w:hAnsi="PingFang SC" w:eastAsia="PingFang SC" w:cs="PingFang SC"/>
                  <w:spacing w:val="-3"/>
                  <w:sz w:val="21"/>
                  <w:szCs w:val="21"/>
                  <w:vertAlign w:val="baseline"/>
                  <w:lang w:val="en-US" w:eastAsia="zh-CN"/>
                </w:rPr>
                <w:t>消毒</w:t>
              </w:r>
            </w:ins>
          </w:p>
        </w:tc>
        <w:tc>
          <w:tcPr>
            <w:tcW w:w="1693" w:type="pct"/>
            <w:tcPrChange w:id="1279" w:author="零 [2]" w:date="2025-11-22T17:19:13Z">
              <w:tcPr>
                <w:tcW w:w="3435" w:type="dxa"/>
              </w:tcPr>
            </w:tcPrChange>
          </w:tcPr>
          <w:p w14:paraId="3EEF5B4A">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280" w:author="零 [2]" w:date="2025-11-22T17:02:23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12" name="图片 112" descr="WechatIMG262"/>
                    <wp:cNvGraphicFramePr/>
                    <a:graphic xmlns:a="http://schemas.openxmlformats.org/drawingml/2006/main">
                      <a:graphicData uri="http://schemas.openxmlformats.org/drawingml/2006/picture">
                        <pic:pic xmlns:pic="http://schemas.openxmlformats.org/drawingml/2006/picture">
                          <pic:nvPicPr>
                            <pic:cNvPr id="112" name="图片 112" descr="WechatIMG262"/>
                            <pic:cNvPicPr/>
                          </pic:nvPicPr>
                          <pic:blipFill>
                            <a:blip r:embed="rId125"/>
                            <a:stretch>
                              <a:fillRect/>
                            </a:stretch>
                          </pic:blipFill>
                          <pic:spPr>
                            <a:xfrm>
                              <a:off x="0" y="0"/>
                              <a:ext cx="1080135" cy="1440180"/>
                            </a:xfrm>
                            <a:prstGeom prst="rect">
                              <a:avLst/>
                            </a:prstGeom>
                          </pic:spPr>
                        </pic:pic>
                      </a:graphicData>
                    </a:graphic>
                  </wp:inline>
                </w:drawing>
              </w:r>
            </w:ins>
          </w:p>
        </w:tc>
      </w:tr>
      <w:tr w14:paraId="59A853BF">
        <w:tc>
          <w:tcPr>
            <w:tcW w:w="1362" w:type="pct"/>
            <w:tcPrChange w:id="1283" w:author="零 [2]" w:date="2025-11-22T17:19:13Z">
              <w:tcPr>
                <w:tcW w:w="3434" w:type="dxa"/>
              </w:tcPr>
            </w:tcPrChange>
          </w:tcPr>
          <w:p w14:paraId="65BD91DF">
            <w:pPr>
              <w:widowControl w:val="0"/>
              <w:spacing w:before="34" w:line="176" w:lineRule="auto"/>
              <w:ind w:right="179"/>
              <w:rPr>
                <w:rFonts w:hint="default" w:ascii="PingFang SC" w:hAnsi="PingFang SC" w:eastAsia="PingFang SC" w:cs="PingFang SC"/>
                <w:spacing w:val="-3"/>
                <w:sz w:val="21"/>
                <w:szCs w:val="21"/>
                <w:vertAlign w:val="baseline"/>
                <w:lang w:val="en-US"/>
              </w:rPr>
            </w:pPr>
            <w:ins w:id="1284" w:author="零 [2]" w:date="2025-11-22T16:00:56Z">
              <w:r>
                <w:rPr>
                  <w:rFonts w:hint="eastAsia" w:ascii="PingFang SC" w:hAnsi="PingFang SC" w:eastAsia="PingFang SC" w:cs="PingFang SC"/>
                  <w:b w:val="0"/>
                  <w:bCs w:val="0"/>
                  <w:spacing w:val="-3"/>
                  <w:sz w:val="21"/>
                  <w:szCs w:val="21"/>
                  <w:lang w:val="en-US" w:eastAsia="zh-CN"/>
                </w:rPr>
                <w:t>无菌手套</w:t>
              </w:r>
            </w:ins>
            <w:ins w:id="1285" w:author="零 [2]" w:date="2025-11-22T16:32:31Z">
              <w:r>
                <w:rPr>
                  <w:rFonts w:hint="eastAsia" w:ascii="PingFang SC" w:hAnsi="PingFang SC" w:eastAsia="PingFang SC" w:cs="PingFang SC"/>
                  <w:b w:val="0"/>
                  <w:bCs w:val="0"/>
                  <w:spacing w:val="-3"/>
                  <w:sz w:val="21"/>
                  <w:szCs w:val="21"/>
                  <w:lang w:val="en-US" w:eastAsia="zh-CN"/>
                </w:rPr>
                <w:t>（</w:t>
              </w:r>
            </w:ins>
            <w:ins w:id="1286" w:author="零 [2]" w:date="2025-11-22T16:32:33Z">
              <w:r>
                <w:rPr>
                  <w:rFonts w:hint="eastAsia" w:ascii="PingFang SC" w:hAnsi="PingFang SC" w:eastAsia="PingFang SC" w:cs="PingFang SC"/>
                  <w:b w:val="0"/>
                  <w:bCs w:val="0"/>
                  <w:spacing w:val="-3"/>
                  <w:sz w:val="21"/>
                  <w:szCs w:val="21"/>
                  <w:lang w:val="en-US" w:eastAsia="zh-CN"/>
                </w:rPr>
                <w:t>非</w:t>
              </w:r>
            </w:ins>
            <w:ins w:id="1287" w:author="零 [2]" w:date="2025-11-22T16:32:36Z">
              <w:r>
                <w:rPr>
                  <w:rFonts w:hint="eastAsia" w:ascii="PingFang SC" w:hAnsi="PingFang SC" w:eastAsia="PingFang SC" w:cs="PingFang SC"/>
                  <w:b w:val="0"/>
                  <w:bCs w:val="0"/>
                  <w:spacing w:val="-3"/>
                  <w:sz w:val="21"/>
                  <w:szCs w:val="21"/>
                  <w:lang w:val="en-US" w:eastAsia="zh-CN"/>
                </w:rPr>
                <w:t>必需）</w:t>
              </w:r>
            </w:ins>
          </w:p>
        </w:tc>
        <w:tc>
          <w:tcPr>
            <w:tcW w:w="1944" w:type="pct"/>
            <w:tcPrChange w:id="1288" w:author="零 [2]" w:date="2025-11-22T17:19:13Z">
              <w:tcPr>
                <w:tcW w:w="3435" w:type="dxa"/>
              </w:tcPr>
            </w:tcPrChange>
          </w:tcPr>
          <w:p w14:paraId="44868ABC">
            <w:pPr>
              <w:widowControl w:val="0"/>
              <w:spacing w:before="34" w:line="176" w:lineRule="auto"/>
              <w:ind w:right="179"/>
              <w:rPr>
                <w:rFonts w:hint="default" w:ascii="PingFang SC" w:hAnsi="PingFang SC" w:eastAsia="PingFang SC" w:cs="PingFang SC"/>
                <w:spacing w:val="-3"/>
                <w:sz w:val="21"/>
                <w:szCs w:val="21"/>
                <w:vertAlign w:val="baseline"/>
                <w:lang w:val="en-US" w:eastAsia="zh-CN"/>
              </w:rPr>
            </w:pPr>
            <w:ins w:id="1289" w:author="零 [2]" w:date="2025-11-22T16:32:26Z">
              <w:r>
                <w:rPr>
                  <w:rFonts w:hint="eastAsia" w:ascii="PingFang SC" w:hAnsi="PingFang SC" w:eastAsia="PingFang SC" w:cs="PingFang SC"/>
                  <w:spacing w:val="-3"/>
                  <w:sz w:val="21"/>
                  <w:szCs w:val="21"/>
                  <w:vertAlign w:val="baseline"/>
                  <w:lang w:val="en-US" w:eastAsia="zh-CN"/>
                </w:rPr>
                <w:t>用于</w:t>
              </w:r>
            </w:ins>
            <w:ins w:id="1290" w:author="零 [2]" w:date="2025-11-22T16:32:27Z">
              <w:r>
                <w:rPr>
                  <w:rFonts w:hint="eastAsia" w:ascii="PingFang SC" w:hAnsi="PingFang SC" w:eastAsia="PingFang SC" w:cs="PingFang SC"/>
                  <w:spacing w:val="-3"/>
                  <w:sz w:val="21"/>
                  <w:szCs w:val="21"/>
                  <w:vertAlign w:val="baseline"/>
                  <w:lang w:val="en-US" w:eastAsia="zh-CN"/>
                </w:rPr>
                <w:t>伤口</w:t>
              </w:r>
            </w:ins>
            <w:ins w:id="1291" w:author="零 [2]" w:date="2025-11-22T16:32:28Z">
              <w:r>
                <w:rPr>
                  <w:rFonts w:hint="eastAsia" w:ascii="PingFang SC" w:hAnsi="PingFang SC" w:eastAsia="PingFang SC" w:cs="PingFang SC"/>
                  <w:spacing w:val="-3"/>
                  <w:sz w:val="21"/>
                  <w:szCs w:val="21"/>
                  <w:vertAlign w:val="baseline"/>
                  <w:lang w:val="en-US" w:eastAsia="zh-CN"/>
                </w:rPr>
                <w:t>换药</w:t>
              </w:r>
            </w:ins>
          </w:p>
        </w:tc>
        <w:tc>
          <w:tcPr>
            <w:tcW w:w="1693" w:type="pct"/>
            <w:tcPrChange w:id="1292" w:author="零 [2]" w:date="2025-11-22T17:19:13Z">
              <w:tcPr>
                <w:tcW w:w="3435" w:type="dxa"/>
              </w:tcPr>
            </w:tcPrChange>
          </w:tcPr>
          <w:p w14:paraId="66BE536F">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293" w:author="零 [2]" w:date="2025-11-22T16:37:44Z">
              <w:r>
                <w:rPr>
                  <w:rFonts w:hint="eastAsia" w:ascii="PingFang SC" w:hAnsi="PingFang SC" w:eastAsia="PingFang SC" w:cs="PingFang SC"/>
                  <w:spacing w:val="-3"/>
                  <w:sz w:val="21"/>
                  <w:szCs w:val="21"/>
                  <w:vertAlign w:val="baseline"/>
                  <w:lang w:eastAsia="zh-CN"/>
                </w:rPr>
                <w:drawing>
                  <wp:inline distT="0" distB="0" distL="114300" distR="114300">
                    <wp:extent cx="972185" cy="1561465"/>
                    <wp:effectExtent l="0" t="0" r="18415" b="13335"/>
                    <wp:docPr id="107" name="图片 107" descr="截屏2025-11-22 16.37.39"/>
                    <wp:cNvGraphicFramePr/>
                    <a:graphic xmlns:a="http://schemas.openxmlformats.org/drawingml/2006/main">
                      <a:graphicData uri="http://schemas.openxmlformats.org/drawingml/2006/picture">
                        <pic:pic xmlns:pic="http://schemas.openxmlformats.org/drawingml/2006/picture">
                          <pic:nvPicPr>
                            <pic:cNvPr id="107" name="图片 107" descr="截屏2025-11-22 16.37.39"/>
                            <pic:cNvPicPr/>
                          </pic:nvPicPr>
                          <pic:blipFill>
                            <a:blip r:embed="rId126"/>
                            <a:stretch>
                              <a:fillRect/>
                            </a:stretch>
                          </pic:blipFill>
                          <pic:spPr>
                            <a:xfrm>
                              <a:off x="0" y="0"/>
                              <a:ext cx="972185" cy="1561465"/>
                            </a:xfrm>
                            <a:prstGeom prst="rect">
                              <a:avLst/>
                            </a:prstGeom>
                          </pic:spPr>
                        </pic:pic>
                      </a:graphicData>
                    </a:graphic>
                  </wp:inline>
                </w:drawing>
              </w:r>
            </w:ins>
          </w:p>
        </w:tc>
      </w:tr>
      <w:tr w14:paraId="17994D5C">
        <w:tc>
          <w:tcPr>
            <w:tcW w:w="1362" w:type="pct"/>
            <w:tcPrChange w:id="1296" w:author="零 [2]" w:date="2025-11-22T17:19:13Z">
              <w:tcPr>
                <w:tcW w:w="3434" w:type="dxa"/>
              </w:tcPr>
            </w:tcPrChange>
          </w:tcPr>
          <w:p w14:paraId="25BE6A25">
            <w:pPr>
              <w:widowControl w:val="0"/>
              <w:spacing w:before="34" w:line="176" w:lineRule="auto"/>
              <w:ind w:right="179"/>
              <w:rPr>
                <w:rFonts w:ascii="PingFang SC" w:hAnsi="PingFang SC" w:eastAsia="PingFang SC" w:cs="PingFang SC"/>
                <w:spacing w:val="-3"/>
                <w:sz w:val="21"/>
                <w:szCs w:val="21"/>
                <w:vertAlign w:val="baseline"/>
              </w:rPr>
            </w:pPr>
            <w:ins w:id="1297" w:author="零 [2]" w:date="2025-11-22T16:01:00Z">
              <w:r>
                <w:rPr>
                  <w:rFonts w:hint="eastAsia" w:ascii="PingFang SC" w:hAnsi="PingFang SC" w:eastAsia="PingFang SC" w:cs="PingFang SC"/>
                  <w:b w:val="0"/>
                  <w:bCs w:val="0"/>
                  <w:spacing w:val="-3"/>
                  <w:sz w:val="21"/>
                  <w:szCs w:val="21"/>
                </w:rPr>
                <w:t>消毒片</w:t>
              </w:r>
            </w:ins>
            <w:ins w:id="1298" w:author="零 [2]" w:date="2025-11-22T16:01:00Z">
              <w:r>
                <w:rPr>
                  <w:rFonts w:hint="eastAsia" w:ascii="PingFang SC" w:hAnsi="PingFang SC" w:eastAsia="PingFang SC" w:cs="PingFang SC"/>
                  <w:b w:val="0"/>
                  <w:bCs w:val="0"/>
                  <w:spacing w:val="-3"/>
                  <w:sz w:val="21"/>
                  <w:szCs w:val="21"/>
                  <w:lang w:eastAsia="zh-CN"/>
                </w:rPr>
                <w:t>（</w:t>
              </w:r>
            </w:ins>
            <w:ins w:id="1299" w:author="零 [2]" w:date="2025-11-22T16:01:00Z">
              <w:r>
                <w:rPr>
                  <w:rFonts w:hint="default" w:ascii="PingFang SC" w:hAnsi="PingFang SC" w:eastAsia="PingFang SC" w:cs="PingFang SC"/>
                  <w:spacing w:val="-3"/>
                  <w:sz w:val="21"/>
                  <w:szCs w:val="21"/>
                  <w:lang w:val="en-US" w:eastAsia="zh-CN"/>
                </w:rPr>
                <w:t>次氯酸钠）</w:t>
              </w:r>
            </w:ins>
          </w:p>
        </w:tc>
        <w:tc>
          <w:tcPr>
            <w:tcW w:w="1944" w:type="pct"/>
            <w:tcPrChange w:id="1300" w:author="零 [2]" w:date="2025-11-22T17:19:13Z">
              <w:tcPr>
                <w:tcW w:w="3435" w:type="dxa"/>
              </w:tcPr>
            </w:tcPrChange>
          </w:tcPr>
          <w:p w14:paraId="0F3748CA">
            <w:pPr>
              <w:widowControl w:val="0"/>
              <w:spacing w:before="34" w:line="176" w:lineRule="auto"/>
              <w:ind w:right="179"/>
              <w:rPr>
                <w:rFonts w:ascii="PingFang SC" w:hAnsi="PingFang SC" w:eastAsia="PingFang SC" w:cs="PingFang SC"/>
                <w:spacing w:val="-3"/>
                <w:sz w:val="21"/>
                <w:szCs w:val="21"/>
                <w:vertAlign w:val="baseline"/>
              </w:rPr>
            </w:pPr>
            <w:ins w:id="1301" w:author="零 [2]" w:date="2025-11-22T16:01:08Z">
              <w:r>
                <w:rPr>
                  <w:rFonts w:ascii="PingFang SC" w:hAnsi="PingFang SC" w:eastAsia="PingFang SC" w:cs="PingFang SC"/>
                  <w:spacing w:val="-3"/>
                  <w:sz w:val="21"/>
                  <w:szCs w:val="21"/>
                </w:rPr>
                <w:t>用于洗澡水消毒</w:t>
              </w:r>
            </w:ins>
            <w:ins w:id="1302" w:author="零 [2]" w:date="2025-11-22T16:01:08Z">
              <w:r>
                <w:rPr>
                  <w:rFonts w:hint="default" w:ascii="PingFang SC" w:hAnsi="PingFang SC" w:eastAsia="PingFang SC" w:cs="PingFang SC"/>
                  <w:spacing w:val="-3"/>
                  <w:sz w:val="21"/>
                  <w:szCs w:val="21"/>
                  <w:lang w:val="en-US" w:eastAsia="zh-CN"/>
                </w:rPr>
                <w:t>以及换药台面擦拭。</w:t>
              </w:r>
            </w:ins>
            <w:ins w:id="1303" w:author="零 [2]" w:date="2025-11-22T16:01:08Z">
              <w:r>
                <w:rPr>
                  <w:rFonts w:hint="default" w:ascii="PingFang SC" w:hAnsi="PingFang SC" w:eastAsia="PingFang SC" w:cs="PingFang SC"/>
                  <w:spacing w:val="-3"/>
                  <w:sz w:val="21"/>
                  <w:szCs w:val="21"/>
                  <w:lang w:eastAsia="zh-CN"/>
                </w:rPr>
                <w:t>（</w:t>
              </w:r>
            </w:ins>
            <w:ins w:id="1304" w:author="零 [2]" w:date="2025-11-22T16:01:08Z">
              <w:r>
                <w:rPr>
                  <w:rFonts w:hint="default" w:ascii="PingFang SC" w:hAnsi="PingFang SC" w:eastAsia="PingFang SC" w:cs="PingFang SC"/>
                  <w:spacing w:val="-3"/>
                  <w:sz w:val="21"/>
                  <w:szCs w:val="21"/>
                  <w:lang w:val="en-US" w:eastAsia="zh-CN"/>
                </w:rPr>
                <w:t>洗澡仅适用于年龄较大的儿童，新生儿禁止使用，</w:t>
              </w:r>
            </w:ins>
            <w:ins w:id="1305" w:author="零 [2]" w:date="2025-11-22T16:01:08Z">
              <w:r>
                <w:rPr>
                  <w:rFonts w:hint="eastAsia" w:ascii="PingFang SC Semibold" w:hAnsi="PingFang SC Semibold" w:eastAsia="PingFang SC Semibold" w:cs="PingFang SC Semibold"/>
                  <w:b/>
                  <w:bCs/>
                  <w:spacing w:val="-3"/>
                  <w:sz w:val="21"/>
                  <w:szCs w:val="21"/>
                  <w:lang w:val="en-US" w:eastAsia="zh-CN"/>
                </w:rPr>
                <w:t>每周最多使用2次，10-15分钟后立即用清水</w:t>
              </w:r>
            </w:ins>
            <w:ins w:id="1306" w:author="零 [2]" w:date="2025-11-22T16:01:08Z">
              <w:r>
                <w:rPr>
                  <w:rFonts w:hint="default" w:ascii="PingFang SC" w:hAnsi="PingFang SC" w:eastAsia="PingFang SC" w:cs="PingFang SC"/>
                  <w:spacing w:val="-3"/>
                  <w:sz w:val="21"/>
                  <w:szCs w:val="21"/>
                  <w:lang w:val="en-US" w:eastAsia="zh-CN"/>
                </w:rPr>
                <w:t>冲洗干净，</w:t>
              </w:r>
            </w:ins>
            <w:ins w:id="1307" w:author="零 [2]" w:date="2025-11-22T16:01:08Z">
              <w:r>
                <w:rPr>
                  <w:rFonts w:hint="eastAsia" w:ascii="PingFang SC" w:hAnsi="PingFang SC" w:eastAsia="PingFang SC" w:cs="PingFang SC"/>
                  <w:spacing w:val="-3"/>
                  <w:sz w:val="21"/>
                  <w:szCs w:val="21"/>
                  <w:lang w:val="en-US" w:eastAsia="zh-CN"/>
                </w:rPr>
                <w:t>涂抹润肤霜保湿，</w:t>
              </w:r>
            </w:ins>
            <w:ins w:id="1308" w:author="零 [2]" w:date="2025-11-22T16:01:08Z">
              <w:r>
                <w:rPr>
                  <w:rFonts w:hint="default" w:ascii="PingFang SC" w:hAnsi="PingFang SC" w:eastAsia="PingFang SC" w:cs="PingFang SC"/>
                  <w:spacing w:val="-3"/>
                  <w:sz w:val="21"/>
                  <w:szCs w:val="21"/>
                  <w:lang w:val="en-US" w:eastAsia="zh-CN"/>
                </w:rPr>
                <w:t>避免接触眼睛及口腔）</w:t>
              </w:r>
            </w:ins>
          </w:p>
        </w:tc>
        <w:tc>
          <w:tcPr>
            <w:tcW w:w="1693" w:type="pct"/>
            <w:tcPrChange w:id="1309" w:author="零 [2]" w:date="2025-11-22T17:19:13Z">
              <w:tcPr>
                <w:tcW w:w="3435" w:type="dxa"/>
              </w:tcPr>
            </w:tcPrChange>
          </w:tcPr>
          <w:p w14:paraId="25BC3FD5">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310" w:author="零 [2]" w:date="2025-11-22T16:38:35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09" name="图片 109" descr="截屏2025-11-22 16.38.33"/>
                    <wp:cNvGraphicFramePr/>
                    <a:graphic xmlns:a="http://schemas.openxmlformats.org/drawingml/2006/main">
                      <a:graphicData uri="http://schemas.openxmlformats.org/drawingml/2006/picture">
                        <pic:pic xmlns:pic="http://schemas.openxmlformats.org/drawingml/2006/picture">
                          <pic:nvPicPr>
                            <pic:cNvPr id="109" name="图片 109" descr="截屏2025-11-22 16.38.33"/>
                            <pic:cNvPicPr/>
                          </pic:nvPicPr>
                          <pic:blipFill>
                            <a:blip r:embed="rId127"/>
                            <a:stretch>
                              <a:fillRect/>
                            </a:stretch>
                          </pic:blipFill>
                          <pic:spPr>
                            <a:xfrm>
                              <a:off x="0" y="0"/>
                              <a:ext cx="1080135" cy="1440180"/>
                            </a:xfrm>
                            <a:prstGeom prst="rect">
                              <a:avLst/>
                            </a:prstGeom>
                          </pic:spPr>
                        </pic:pic>
                      </a:graphicData>
                    </a:graphic>
                  </wp:inline>
                </w:drawing>
              </w:r>
            </w:ins>
          </w:p>
        </w:tc>
      </w:tr>
      <w:tr w14:paraId="70210CE1">
        <w:tc>
          <w:tcPr>
            <w:tcW w:w="1362" w:type="pct"/>
            <w:tcPrChange w:id="1313" w:author="零 [2]" w:date="2025-11-22T17:19:13Z">
              <w:tcPr>
                <w:tcW w:w="3434" w:type="dxa"/>
              </w:tcPr>
            </w:tcPrChange>
          </w:tcPr>
          <w:p w14:paraId="7F3936F1">
            <w:pPr>
              <w:widowControl w:val="0"/>
              <w:spacing w:before="34" w:line="176" w:lineRule="auto"/>
              <w:ind w:right="179"/>
              <w:rPr>
                <w:rFonts w:ascii="PingFang SC" w:hAnsi="PingFang SC" w:eastAsia="PingFang SC" w:cs="PingFang SC"/>
                <w:spacing w:val="-3"/>
                <w:sz w:val="21"/>
                <w:szCs w:val="21"/>
                <w:vertAlign w:val="baseline"/>
              </w:rPr>
            </w:pPr>
            <w:ins w:id="1314" w:author="零 [2]" w:date="2025-11-22T16:01:14Z">
              <w:r>
                <w:rPr>
                  <w:rFonts w:hint="eastAsia" w:ascii="PingFang SC" w:hAnsi="PingFang SC" w:eastAsia="PingFang SC" w:cs="PingFang SC"/>
                  <w:b w:val="0"/>
                  <w:bCs w:val="0"/>
                  <w:spacing w:val="-3"/>
                  <w:sz w:val="21"/>
                  <w:szCs w:val="21"/>
                </w:rPr>
                <w:t>生理盐水</w:t>
              </w:r>
            </w:ins>
          </w:p>
        </w:tc>
        <w:tc>
          <w:tcPr>
            <w:tcW w:w="1944" w:type="pct"/>
            <w:tcPrChange w:id="1315" w:author="零 [2]" w:date="2025-11-22T17:19:13Z">
              <w:tcPr>
                <w:tcW w:w="3435" w:type="dxa"/>
              </w:tcPr>
            </w:tcPrChange>
          </w:tcPr>
          <w:p w14:paraId="52FB0630">
            <w:pPr>
              <w:widowControl w:val="0"/>
              <w:spacing w:before="34" w:line="176" w:lineRule="auto"/>
              <w:ind w:right="179"/>
              <w:rPr>
                <w:rFonts w:ascii="PingFang SC" w:hAnsi="PingFang SC" w:eastAsia="PingFang SC" w:cs="PingFang SC"/>
                <w:spacing w:val="-3"/>
                <w:sz w:val="21"/>
                <w:szCs w:val="21"/>
                <w:vertAlign w:val="baseline"/>
              </w:rPr>
            </w:pPr>
            <w:ins w:id="1316" w:author="零 [2]" w:date="2025-11-22T16:01:21Z">
              <w:r>
                <w:rPr>
                  <w:rFonts w:hint="eastAsia" w:ascii="PingFang SC" w:hAnsi="PingFang SC" w:eastAsia="PingFang SC" w:cs="PingFang SC"/>
                  <w:b w:val="0"/>
                  <w:bCs w:val="0"/>
                  <w:spacing w:val="-3"/>
                  <w:sz w:val="21"/>
                  <w:szCs w:val="21"/>
                </w:rPr>
                <w:t>生理盐水冲洗伤口副作用最小</w:t>
              </w:r>
            </w:ins>
          </w:p>
        </w:tc>
        <w:tc>
          <w:tcPr>
            <w:tcW w:w="1693" w:type="pct"/>
            <w:tcPrChange w:id="1317" w:author="零 [2]" w:date="2025-11-22T17:19:13Z">
              <w:tcPr>
                <w:tcW w:w="3435" w:type="dxa"/>
              </w:tcPr>
            </w:tcPrChange>
          </w:tcPr>
          <w:p w14:paraId="0442DA8A">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318" w:author="零 [2]" w:date="2025-11-22T16:44:25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11" name="图片 111" descr="截屏2025-11-22 16.43.58"/>
                    <wp:cNvGraphicFramePr/>
                    <a:graphic xmlns:a="http://schemas.openxmlformats.org/drawingml/2006/main">
                      <a:graphicData uri="http://schemas.openxmlformats.org/drawingml/2006/picture">
                        <pic:pic xmlns:pic="http://schemas.openxmlformats.org/drawingml/2006/picture">
                          <pic:nvPicPr>
                            <pic:cNvPr id="111" name="图片 111" descr="截屏2025-11-22 16.43.58"/>
                            <pic:cNvPicPr/>
                          </pic:nvPicPr>
                          <pic:blipFill>
                            <a:blip r:embed="rId128"/>
                            <a:stretch>
                              <a:fillRect/>
                            </a:stretch>
                          </pic:blipFill>
                          <pic:spPr>
                            <a:xfrm>
                              <a:off x="0" y="0"/>
                              <a:ext cx="1080135" cy="1440180"/>
                            </a:xfrm>
                            <a:prstGeom prst="rect">
                              <a:avLst/>
                            </a:prstGeom>
                          </pic:spPr>
                        </pic:pic>
                      </a:graphicData>
                    </a:graphic>
                  </wp:inline>
                </w:drawing>
              </w:r>
            </w:ins>
          </w:p>
        </w:tc>
      </w:tr>
      <w:tr w14:paraId="6F6021E7">
        <w:tc>
          <w:tcPr>
            <w:tcW w:w="1362" w:type="pct"/>
            <w:tcPrChange w:id="1321" w:author="零 [2]" w:date="2025-11-22T17:19:13Z">
              <w:tcPr>
                <w:tcW w:w="3434" w:type="dxa"/>
              </w:tcPr>
            </w:tcPrChange>
          </w:tcPr>
          <w:p w14:paraId="478BBC3D">
            <w:pPr>
              <w:widowControl w:val="0"/>
              <w:spacing w:before="34" w:line="176" w:lineRule="auto"/>
              <w:ind w:right="179"/>
              <w:rPr>
                <w:rFonts w:ascii="PingFang SC" w:hAnsi="PingFang SC" w:eastAsia="PingFang SC" w:cs="PingFang SC"/>
                <w:spacing w:val="-3"/>
                <w:sz w:val="21"/>
                <w:szCs w:val="21"/>
                <w:vertAlign w:val="baseline"/>
              </w:rPr>
            </w:pPr>
            <w:ins w:id="1322" w:author="零 [2]" w:date="2025-11-22T16:01:26Z">
              <w:r>
                <w:rPr>
                  <w:rFonts w:hint="eastAsia" w:ascii="PingFang SC" w:hAnsi="PingFang SC" w:eastAsia="PingFang SC" w:cs="PingFang SC"/>
                  <w:b w:val="0"/>
                  <w:bCs w:val="0"/>
                  <w:spacing w:val="-3"/>
                  <w:sz w:val="21"/>
                  <w:szCs w:val="21"/>
                  <w:lang w:val="en-US" w:eastAsia="zh-CN"/>
                </w:rPr>
                <w:t>普朗特</w:t>
              </w:r>
            </w:ins>
          </w:p>
        </w:tc>
        <w:tc>
          <w:tcPr>
            <w:tcW w:w="1944" w:type="pct"/>
            <w:tcPrChange w:id="1323" w:author="零 [2]" w:date="2025-11-22T17:19:13Z">
              <w:tcPr>
                <w:tcW w:w="3435" w:type="dxa"/>
              </w:tcPr>
            </w:tcPrChange>
          </w:tcPr>
          <w:p w14:paraId="045A846A">
            <w:pPr>
              <w:widowControl w:val="0"/>
              <w:spacing w:before="34" w:line="176" w:lineRule="auto"/>
              <w:ind w:right="179"/>
              <w:rPr>
                <w:rFonts w:ascii="PingFang SC" w:hAnsi="PingFang SC" w:eastAsia="PingFang SC" w:cs="PingFang SC"/>
                <w:spacing w:val="-3"/>
                <w:sz w:val="21"/>
                <w:szCs w:val="21"/>
                <w:vertAlign w:val="baseline"/>
              </w:rPr>
            </w:pPr>
            <w:ins w:id="1324" w:author="零 [2]" w:date="2025-11-22T16:01:31Z">
              <w:r>
                <w:rPr>
                  <w:rFonts w:hint="eastAsia" w:ascii="PingFang SC" w:hAnsi="PingFang SC" w:eastAsia="PingFang SC" w:cs="PingFang SC"/>
                  <w:b w:val="0"/>
                  <w:bCs w:val="0"/>
                  <w:spacing w:val="-3"/>
                  <w:sz w:val="21"/>
                  <w:szCs w:val="21"/>
                  <w:lang w:val="en-US" w:eastAsia="zh-CN"/>
                </w:rPr>
                <w:t>用于细菌定</w:t>
              </w:r>
            </w:ins>
            <w:ins w:id="1325" w:author="零 [2]" w:date="2025-11-22T16:01:31Z">
              <w:r>
                <w:rPr>
                  <w:rFonts w:hint="default" w:ascii="PingFang SC" w:hAnsi="PingFang SC" w:eastAsia="PingFang SC" w:cs="PingFang SC"/>
                  <w:spacing w:val="-3"/>
                  <w:sz w:val="21"/>
                  <w:szCs w:val="21"/>
                  <w:lang w:val="en-US" w:eastAsia="zh-CN"/>
                </w:rPr>
                <w:t>植或感染伤口</w:t>
              </w:r>
            </w:ins>
          </w:p>
        </w:tc>
        <w:tc>
          <w:tcPr>
            <w:tcW w:w="1693" w:type="pct"/>
            <w:tcPrChange w:id="1326" w:author="零 [2]" w:date="2025-11-22T17:19:13Z">
              <w:tcPr>
                <w:tcW w:w="3435" w:type="dxa"/>
              </w:tcPr>
            </w:tcPrChange>
          </w:tcPr>
          <w:p w14:paraId="20E8106A">
            <w:pPr>
              <w:widowControl w:val="0"/>
              <w:spacing w:before="34" w:line="176" w:lineRule="auto"/>
              <w:ind w:right="179"/>
              <w:rPr>
                <w:rFonts w:ascii="PingFang SC" w:hAnsi="PingFang SC" w:eastAsia="PingFang SC" w:cs="PingFang SC"/>
                <w:spacing w:val="-3"/>
                <w:sz w:val="21"/>
                <w:szCs w:val="21"/>
                <w:vertAlign w:val="baseline"/>
              </w:rPr>
            </w:pPr>
            <w:ins w:id="1327" w:author="零 [2]" w:date="2025-11-22T16:23:32Z">
              <w:r>
                <w:rPr/>
                <w:drawing>
                  <wp:inline distT="0" distB="0" distL="114300" distR="114300">
                    <wp:extent cx="1080135" cy="1440180"/>
                    <wp:effectExtent l="0" t="0" r="12065" b="7620"/>
                    <wp:docPr id="88" name="图片 1"/>
                    <wp:cNvGraphicFramePr/>
                    <a:graphic xmlns:a="http://schemas.openxmlformats.org/drawingml/2006/main">
                      <a:graphicData uri="http://schemas.openxmlformats.org/drawingml/2006/picture">
                        <pic:pic xmlns:pic="http://schemas.openxmlformats.org/drawingml/2006/picture">
                          <pic:nvPicPr>
                            <pic:cNvPr id="88" name="图片 1"/>
                            <pic:cNvPicPr/>
                          </pic:nvPicPr>
                          <pic:blipFill>
                            <a:blip r:embed="rId129"/>
                            <a:stretch>
                              <a:fillRect/>
                            </a:stretch>
                          </pic:blipFill>
                          <pic:spPr>
                            <a:xfrm>
                              <a:off x="0" y="0"/>
                              <a:ext cx="1080135" cy="1440180"/>
                            </a:xfrm>
                            <a:prstGeom prst="rect">
                              <a:avLst/>
                            </a:prstGeom>
                            <a:noFill/>
                            <a:ln>
                              <a:noFill/>
                            </a:ln>
                          </pic:spPr>
                        </pic:pic>
                      </a:graphicData>
                    </a:graphic>
                  </wp:inline>
                </w:drawing>
              </w:r>
            </w:ins>
          </w:p>
        </w:tc>
      </w:tr>
      <w:tr w14:paraId="29BFF5F8">
        <w:tc>
          <w:tcPr>
            <w:tcW w:w="1362" w:type="pct"/>
            <w:tcPrChange w:id="1330" w:author="零 [2]" w:date="2025-11-22T17:19:13Z">
              <w:tcPr>
                <w:tcW w:w="3434" w:type="dxa"/>
              </w:tcPr>
            </w:tcPrChange>
          </w:tcPr>
          <w:p w14:paraId="027B174E">
            <w:pPr>
              <w:widowControl w:val="0"/>
              <w:spacing w:before="34" w:line="176" w:lineRule="auto"/>
              <w:ind w:right="179"/>
              <w:rPr>
                <w:rFonts w:ascii="PingFang SC" w:hAnsi="PingFang SC" w:eastAsia="PingFang SC" w:cs="PingFang SC"/>
                <w:spacing w:val="-3"/>
                <w:sz w:val="21"/>
                <w:szCs w:val="21"/>
                <w:vertAlign w:val="baseline"/>
              </w:rPr>
            </w:pPr>
            <w:ins w:id="1331" w:author="零 [2]" w:date="2025-11-22T16:01:40Z">
              <w:r>
                <w:rPr>
                  <w:rFonts w:ascii="PingFang SC" w:hAnsi="PingFang SC" w:eastAsia="PingFang SC" w:cs="PingFang SC"/>
                  <w:spacing w:val="-3"/>
                  <w:sz w:val="21"/>
                  <w:szCs w:val="21"/>
                </w:rPr>
                <w:t>碘伏</w:t>
              </w:r>
            </w:ins>
          </w:p>
        </w:tc>
        <w:tc>
          <w:tcPr>
            <w:tcW w:w="1944" w:type="pct"/>
            <w:tcPrChange w:id="1332" w:author="零 [2]" w:date="2025-11-22T17:19:13Z">
              <w:tcPr>
                <w:tcW w:w="3435" w:type="dxa"/>
              </w:tcPr>
            </w:tcPrChange>
          </w:tcPr>
          <w:p w14:paraId="1035C384">
            <w:pPr>
              <w:widowControl w:val="0"/>
              <w:spacing w:before="34" w:line="176" w:lineRule="auto"/>
              <w:ind w:right="179"/>
              <w:rPr>
                <w:ins w:id="1333" w:author="零 [2]" w:date="2025-11-22T16:02:11Z"/>
                <w:rFonts w:ascii="PingFang SC" w:hAnsi="PingFang SC" w:eastAsia="PingFang SC" w:cs="PingFang SC"/>
                <w:spacing w:val="-3"/>
                <w:sz w:val="21"/>
                <w:szCs w:val="21"/>
              </w:rPr>
            </w:pPr>
            <w:ins w:id="1334" w:author="零 [2]" w:date="2025-11-22T16:01:45Z">
              <w:r>
                <w:rPr>
                  <w:rFonts w:ascii="PingFang SC" w:hAnsi="PingFang SC" w:eastAsia="PingFang SC" w:cs="PingFang SC"/>
                  <w:spacing w:val="-3"/>
                  <w:sz w:val="21"/>
                  <w:szCs w:val="21"/>
                </w:rPr>
                <w:t>可清洗伤口，</w:t>
              </w:r>
            </w:ins>
            <w:ins w:id="1335" w:author="零 [2]" w:date="2025-11-22T16:01:45Z">
              <w:r>
                <w:rPr>
                  <w:rFonts w:hint="eastAsia" w:ascii="PingFang SC" w:hAnsi="PingFang SC" w:eastAsia="PingFang SC" w:cs="PingFang SC"/>
                  <w:spacing w:val="-3"/>
                  <w:sz w:val="21"/>
                  <w:szCs w:val="21"/>
                  <w:lang w:val="en-US" w:eastAsia="zh-CN"/>
                </w:rPr>
                <w:t>但要使用生理盐水棉球脱碘，</w:t>
              </w:r>
            </w:ins>
            <w:ins w:id="1336" w:author="零 [2]" w:date="2025-11-22T16:01:45Z">
              <w:r>
                <w:rPr>
                  <w:rFonts w:ascii="PingFang SC" w:hAnsi="PingFang SC" w:eastAsia="PingFang SC" w:cs="PingFang SC"/>
                  <w:spacing w:val="-3"/>
                  <w:sz w:val="21"/>
                  <w:szCs w:val="21"/>
                </w:rPr>
                <w:t>或护理人员洗手</w:t>
              </w:r>
            </w:ins>
          </w:p>
          <w:p w14:paraId="596C0E52">
            <w:pPr>
              <w:widowControl w:val="0"/>
              <w:spacing w:before="34" w:line="176" w:lineRule="auto"/>
              <w:ind w:right="179"/>
              <w:rPr>
                <w:rFonts w:ascii="PingFang SC" w:hAnsi="PingFang SC" w:eastAsia="PingFang SC" w:cs="PingFang SC"/>
                <w:spacing w:val="-3"/>
                <w:sz w:val="21"/>
                <w:szCs w:val="21"/>
              </w:rPr>
            </w:pPr>
            <w:ins w:id="1337" w:author="零 [2]" w:date="2025-11-22T16:02:12Z">
              <w:r>
                <w:rPr>
                  <w:rFonts w:hint="default" w:ascii="PingFang SC" w:hAnsi="PingFang SC" w:eastAsia="PingFang SC" w:cs="PingFang SC"/>
                  <w:b w:val="0"/>
                  <w:bCs w:val="0"/>
                  <w:spacing w:val="-3"/>
                  <w:sz w:val="21"/>
                  <w:szCs w:val="21"/>
                  <w:lang w:val="en-US" w:eastAsia="zh-CN"/>
                </w:rPr>
                <w:t>⚠</w:t>
              </w:r>
            </w:ins>
            <w:ins w:id="1338" w:author="零 [2]" w:date="2025-11-22T16:02:19Z">
              <w:r>
                <w:rPr>
                  <w:rFonts w:ascii="PingFang SC" w:hAnsi="PingFang SC" w:eastAsia="PingFang SC" w:cs="PingFang SC"/>
                  <w:spacing w:val="-3"/>
                  <w:sz w:val="21"/>
                  <w:szCs w:val="21"/>
                </w:rPr>
                <w:t>不要用碘酒，疼</w:t>
              </w:r>
            </w:ins>
          </w:p>
        </w:tc>
        <w:tc>
          <w:tcPr>
            <w:tcW w:w="1693" w:type="pct"/>
            <w:tcPrChange w:id="1339" w:author="零 [2]" w:date="2025-11-22T17:19:13Z">
              <w:tcPr>
                <w:tcW w:w="3435" w:type="dxa"/>
              </w:tcPr>
            </w:tcPrChange>
          </w:tcPr>
          <w:p w14:paraId="0B087B93">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340" w:author="零 [2]" w:date="2025-11-22T17:15:31Z">
              <w:r>
                <w:rPr>
                  <w:rFonts w:hint="eastAsia" w:ascii="PingFang SC" w:hAnsi="PingFang SC" w:eastAsia="PingFang SC" w:cs="PingFang SC"/>
                  <w:spacing w:val="-3"/>
                  <w:sz w:val="21"/>
                  <w:szCs w:val="21"/>
                  <w:vertAlign w:val="baseline"/>
                  <w:lang w:val="en-US" w:eastAsia="zh-CN"/>
                </w:rPr>
                <w:t>3</w:t>
              </w:r>
            </w:ins>
            <w:ins w:id="1341" w:author="零 [2]" w:date="2025-11-22T17:03:09Z">
              <w:r>
                <w:rPr>
                  <w:rFonts w:hint="eastAsia" w:ascii="PingFang SC" w:hAnsi="PingFang SC" w:eastAsia="PingFang SC" w:cs="PingFang SC"/>
                  <w:spacing w:val="-3"/>
                  <w:sz w:val="21"/>
                  <w:szCs w:val="21"/>
                  <w:vertAlign w:val="baseline"/>
                  <w:lang w:eastAsia="zh-CN"/>
                </w:rPr>
                <w:drawing>
                  <wp:inline distT="0" distB="0" distL="114300" distR="114300">
                    <wp:extent cx="1002030" cy="1440180"/>
                    <wp:effectExtent l="0" t="0" r="13970" b="7620"/>
                    <wp:docPr id="115" name="图片 115" descr="WechatIMG264"/>
                    <wp:cNvGraphicFramePr/>
                    <a:graphic xmlns:a="http://schemas.openxmlformats.org/drawingml/2006/main">
                      <a:graphicData uri="http://schemas.openxmlformats.org/drawingml/2006/picture">
                        <pic:pic xmlns:pic="http://schemas.openxmlformats.org/drawingml/2006/picture">
                          <pic:nvPicPr>
                            <pic:cNvPr id="115" name="图片 115" descr="WechatIMG264"/>
                            <pic:cNvPicPr/>
                          </pic:nvPicPr>
                          <pic:blipFill>
                            <a:blip r:embed="rId130"/>
                            <a:stretch>
                              <a:fillRect/>
                            </a:stretch>
                          </pic:blipFill>
                          <pic:spPr>
                            <a:xfrm>
                              <a:off x="0" y="0"/>
                              <a:ext cx="1002030" cy="1440180"/>
                            </a:xfrm>
                            <a:prstGeom prst="rect">
                              <a:avLst/>
                            </a:prstGeom>
                          </pic:spPr>
                        </pic:pic>
                      </a:graphicData>
                    </a:graphic>
                  </wp:inline>
                </w:drawing>
              </w:r>
            </w:ins>
          </w:p>
        </w:tc>
      </w:tr>
      <w:tr w14:paraId="074388D0">
        <w:tc>
          <w:tcPr>
            <w:tcW w:w="1362" w:type="pct"/>
            <w:tcPrChange w:id="1344" w:author="零 [2]" w:date="2025-11-22T17:19:13Z">
              <w:tcPr>
                <w:tcW w:w="3434" w:type="dxa"/>
              </w:tcPr>
            </w:tcPrChange>
          </w:tcPr>
          <w:p w14:paraId="75488BED">
            <w:pPr>
              <w:widowControl w:val="0"/>
              <w:spacing w:before="34" w:line="176" w:lineRule="auto"/>
              <w:ind w:right="179"/>
              <w:rPr>
                <w:rFonts w:ascii="PingFang SC" w:hAnsi="PingFang SC" w:eastAsia="PingFang SC" w:cs="PingFang SC"/>
                <w:spacing w:val="-3"/>
                <w:sz w:val="21"/>
                <w:szCs w:val="21"/>
                <w:vertAlign w:val="baseline"/>
              </w:rPr>
            </w:pPr>
            <w:ins w:id="1345" w:author="零 [2]" w:date="2025-11-22T16:02:53Z">
              <w:r>
                <w:rPr>
                  <w:rFonts w:ascii="PingFang SC" w:hAnsi="PingFang SC" w:eastAsia="PingFang SC" w:cs="PingFang SC"/>
                  <w:spacing w:val="-3"/>
                  <w:sz w:val="21"/>
                  <w:szCs w:val="21"/>
                </w:rPr>
                <w:t>医用酒精</w:t>
              </w:r>
            </w:ins>
          </w:p>
        </w:tc>
        <w:tc>
          <w:tcPr>
            <w:tcW w:w="1944" w:type="pct"/>
            <w:tcPrChange w:id="1346" w:author="零 [2]" w:date="2025-11-22T17:19:13Z">
              <w:tcPr>
                <w:tcW w:w="3435" w:type="dxa"/>
              </w:tcPr>
            </w:tcPrChange>
          </w:tcPr>
          <w:p w14:paraId="377355AC">
            <w:pPr>
              <w:widowControl w:val="0"/>
              <w:spacing w:before="34" w:line="176" w:lineRule="auto"/>
              <w:ind w:right="179"/>
              <w:rPr>
                <w:rFonts w:ascii="PingFang SC" w:hAnsi="PingFang SC" w:eastAsia="PingFang SC" w:cs="PingFang SC"/>
                <w:spacing w:val="-3"/>
                <w:sz w:val="21"/>
                <w:szCs w:val="21"/>
                <w:vertAlign w:val="baseline"/>
              </w:rPr>
            </w:pPr>
            <w:ins w:id="1347" w:author="零 [2]" w:date="2025-11-22T16:02:57Z">
              <w:r>
                <w:rPr>
                  <w:rFonts w:ascii="PingFang SC" w:hAnsi="PingFang SC" w:eastAsia="PingFang SC" w:cs="PingFang SC"/>
                  <w:spacing w:val="-3"/>
                  <w:sz w:val="21"/>
                  <w:szCs w:val="21"/>
                </w:rPr>
                <w:t>器械消毒</w:t>
              </w:r>
            </w:ins>
          </w:p>
        </w:tc>
        <w:tc>
          <w:tcPr>
            <w:tcW w:w="1693" w:type="pct"/>
            <w:tcPrChange w:id="1348" w:author="零 [2]" w:date="2025-11-22T17:19:13Z">
              <w:tcPr>
                <w:tcW w:w="3435" w:type="dxa"/>
              </w:tcPr>
            </w:tcPrChange>
          </w:tcPr>
          <w:p w14:paraId="107CAC68">
            <w:pPr>
              <w:widowControl w:val="0"/>
              <w:spacing w:before="34" w:line="176" w:lineRule="auto"/>
              <w:ind w:right="179"/>
              <w:rPr>
                <w:rFonts w:hint="eastAsia" w:ascii="PingFang SC" w:hAnsi="PingFang SC" w:eastAsia="PingFang SC" w:cs="PingFang SC"/>
                <w:spacing w:val="-3"/>
                <w:sz w:val="21"/>
                <w:szCs w:val="21"/>
                <w:vertAlign w:val="baseline"/>
                <w:lang w:eastAsia="zh-CN"/>
              </w:rPr>
            </w:pPr>
            <w:ins w:id="1349" w:author="零 [2]" w:date="2025-11-22T17:03:33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16" name="图片 116" descr="WechatIMG260"/>
                    <wp:cNvGraphicFramePr/>
                    <a:graphic xmlns:a="http://schemas.openxmlformats.org/drawingml/2006/main">
                      <a:graphicData uri="http://schemas.openxmlformats.org/drawingml/2006/picture">
                        <pic:pic xmlns:pic="http://schemas.openxmlformats.org/drawingml/2006/picture">
                          <pic:nvPicPr>
                            <pic:cNvPr id="116" name="图片 116" descr="WechatIMG260"/>
                            <pic:cNvPicPr/>
                          </pic:nvPicPr>
                          <pic:blipFill>
                            <a:blip r:embed="rId131"/>
                            <a:stretch>
                              <a:fillRect/>
                            </a:stretch>
                          </pic:blipFill>
                          <pic:spPr>
                            <a:xfrm>
                              <a:off x="0" y="0"/>
                              <a:ext cx="1080135" cy="1440180"/>
                            </a:xfrm>
                            <a:prstGeom prst="rect">
                              <a:avLst/>
                            </a:prstGeom>
                          </pic:spPr>
                        </pic:pic>
                      </a:graphicData>
                    </a:graphic>
                  </wp:inline>
                </w:drawing>
              </w:r>
            </w:ins>
          </w:p>
        </w:tc>
      </w:tr>
      <w:tr w14:paraId="4043C44C">
        <w:trPr>
          <w:ins w:id="1351" w:author="零 [2]" w:date="2025-11-22T16:02:58Z"/>
        </w:trPr>
        <w:tc>
          <w:tcPr>
            <w:tcW w:w="1362" w:type="pct"/>
            <w:tcPrChange w:id="1353" w:author="零 [2]" w:date="2025-11-22T17:19:13Z">
              <w:tcPr>
                <w:tcW w:w="3434" w:type="dxa"/>
              </w:tcPr>
            </w:tcPrChange>
          </w:tcPr>
          <w:p w14:paraId="12A2F0FE">
            <w:pPr>
              <w:widowControl w:val="0"/>
              <w:spacing w:before="34" w:line="176" w:lineRule="auto"/>
              <w:ind w:right="179"/>
              <w:rPr>
                <w:ins w:id="1354" w:author="零 [2]" w:date="2025-11-22T16:02:58Z"/>
                <w:rFonts w:ascii="PingFang SC" w:hAnsi="PingFang SC" w:eastAsia="PingFang SC" w:cs="PingFang SC"/>
                <w:spacing w:val="-3"/>
                <w:sz w:val="21"/>
                <w:szCs w:val="21"/>
              </w:rPr>
            </w:pPr>
            <w:ins w:id="1355" w:author="零 [2]" w:date="2025-11-22T16:03:16Z">
              <w:r>
                <w:rPr>
                  <w:rFonts w:ascii="PingFang SC" w:hAnsi="PingFang SC" w:eastAsia="PingFang SC" w:cs="PingFang SC"/>
                  <w:spacing w:val="-3"/>
                  <w:sz w:val="21"/>
                  <w:szCs w:val="21"/>
                </w:rPr>
                <w:t>医用凡士林</w:t>
              </w:r>
            </w:ins>
          </w:p>
        </w:tc>
        <w:tc>
          <w:tcPr>
            <w:tcW w:w="1944" w:type="pct"/>
            <w:tcPrChange w:id="1356" w:author="零 [2]" w:date="2025-11-22T17:19:13Z">
              <w:tcPr>
                <w:tcW w:w="3435" w:type="dxa"/>
              </w:tcPr>
            </w:tcPrChange>
          </w:tcPr>
          <w:p w14:paraId="1E5B1343">
            <w:pPr>
              <w:widowControl w:val="0"/>
              <w:spacing w:before="34" w:line="176" w:lineRule="auto"/>
              <w:ind w:right="179"/>
              <w:rPr>
                <w:ins w:id="1357" w:author="零 [2]" w:date="2025-11-22T16:02:58Z"/>
                <w:rFonts w:ascii="PingFang SC" w:hAnsi="PingFang SC" w:eastAsia="PingFang SC" w:cs="PingFang SC"/>
                <w:spacing w:val="-3"/>
                <w:sz w:val="21"/>
                <w:szCs w:val="21"/>
              </w:rPr>
            </w:pPr>
            <w:ins w:id="1358" w:author="零 [2]" w:date="2025-11-22T16:03:20Z">
              <w:r>
                <w:rPr>
                  <w:rFonts w:ascii="PingFang SC" w:hAnsi="PingFang SC" w:eastAsia="PingFang SC" w:cs="PingFang SC"/>
                  <w:spacing w:val="-3"/>
                  <w:sz w:val="21"/>
                  <w:szCs w:val="21"/>
                </w:rPr>
                <w:t>可用于润滑皮肤</w:t>
              </w:r>
            </w:ins>
            <w:ins w:id="1359" w:author="零 [2]" w:date="2025-11-22T16:03:20Z">
              <w:r>
                <w:rPr>
                  <w:rFonts w:hint="default" w:ascii="PingFang SC" w:hAnsi="PingFang SC" w:eastAsia="PingFang SC" w:cs="PingFang SC"/>
                  <w:spacing w:val="-3"/>
                  <w:sz w:val="21"/>
                  <w:szCs w:val="21"/>
                  <w:lang w:val="en-US" w:eastAsia="zh-CN"/>
                </w:rPr>
                <w:t>及祛除黏连敷料</w:t>
              </w:r>
            </w:ins>
          </w:p>
        </w:tc>
        <w:tc>
          <w:tcPr>
            <w:tcW w:w="1693" w:type="pct"/>
            <w:tcPrChange w:id="1360" w:author="零 [2]" w:date="2025-11-22T17:19:13Z">
              <w:tcPr>
                <w:tcW w:w="3435" w:type="dxa"/>
              </w:tcPr>
            </w:tcPrChange>
          </w:tcPr>
          <w:p w14:paraId="449B93D8">
            <w:pPr>
              <w:widowControl w:val="0"/>
              <w:spacing w:before="34" w:line="176" w:lineRule="auto"/>
              <w:ind w:right="179"/>
              <w:rPr>
                <w:ins w:id="1361" w:author="零 [2]" w:date="2025-11-22T16:02:58Z"/>
                <w:rFonts w:hint="eastAsia" w:ascii="PingFang SC" w:hAnsi="PingFang SC" w:eastAsia="PingFang SC" w:cs="PingFang SC"/>
                <w:spacing w:val="-3"/>
                <w:sz w:val="21"/>
                <w:szCs w:val="21"/>
                <w:vertAlign w:val="baseline"/>
                <w:lang w:eastAsia="zh-CN"/>
              </w:rPr>
            </w:pPr>
            <w:ins w:id="1362" w:author="零 [2]" w:date="2025-11-22T17:03:56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17" name="图片 117" descr="WechatIMG261"/>
                    <wp:cNvGraphicFramePr/>
                    <a:graphic xmlns:a="http://schemas.openxmlformats.org/drawingml/2006/main">
                      <a:graphicData uri="http://schemas.openxmlformats.org/drawingml/2006/picture">
                        <pic:pic xmlns:pic="http://schemas.openxmlformats.org/drawingml/2006/picture">
                          <pic:nvPicPr>
                            <pic:cNvPr id="117" name="图片 117" descr="WechatIMG261"/>
                            <pic:cNvPicPr/>
                          </pic:nvPicPr>
                          <pic:blipFill>
                            <a:blip r:embed="rId132"/>
                            <a:stretch>
                              <a:fillRect/>
                            </a:stretch>
                          </pic:blipFill>
                          <pic:spPr>
                            <a:xfrm>
                              <a:off x="0" y="0"/>
                              <a:ext cx="1080135" cy="1440180"/>
                            </a:xfrm>
                            <a:prstGeom prst="rect">
                              <a:avLst/>
                            </a:prstGeom>
                          </pic:spPr>
                        </pic:pic>
                      </a:graphicData>
                    </a:graphic>
                  </wp:inline>
                </w:drawing>
              </w:r>
            </w:ins>
          </w:p>
        </w:tc>
      </w:tr>
      <w:tr w14:paraId="5AC32DD8">
        <w:trPr>
          <w:ins w:id="1364" w:author="零 [2]" w:date="2025-11-22T16:02:59Z"/>
        </w:trPr>
        <w:tc>
          <w:tcPr>
            <w:tcW w:w="1362" w:type="pct"/>
            <w:tcPrChange w:id="1366" w:author="零 [2]" w:date="2025-11-22T17:19:13Z">
              <w:tcPr>
                <w:tcW w:w="3434" w:type="dxa"/>
              </w:tcPr>
            </w:tcPrChange>
          </w:tcPr>
          <w:p w14:paraId="40CC5016">
            <w:pPr>
              <w:widowControl w:val="0"/>
              <w:spacing w:before="34" w:line="176" w:lineRule="auto"/>
              <w:ind w:right="179"/>
              <w:rPr>
                <w:ins w:id="1367" w:author="零 [2]" w:date="2025-11-22T16:02:59Z"/>
                <w:rFonts w:ascii="PingFang SC" w:hAnsi="PingFang SC" w:eastAsia="PingFang SC" w:cs="PingFang SC"/>
                <w:spacing w:val="-3"/>
                <w:sz w:val="21"/>
                <w:szCs w:val="21"/>
              </w:rPr>
            </w:pPr>
            <w:ins w:id="1368" w:author="零 [2]" w:date="2025-11-22T16:03:25Z">
              <w:r>
                <w:rPr>
                  <w:rFonts w:hint="default" w:ascii="PingFang SC" w:hAnsi="PingFang SC" w:eastAsia="PingFang SC" w:cs="PingFang SC"/>
                  <w:spacing w:val="-3"/>
                  <w:w w:val="100"/>
                  <w:sz w:val="21"/>
                  <w:szCs w:val="21"/>
                  <w:lang w:val="en-US" w:eastAsia="zh-CN"/>
                </w:rPr>
                <w:t>黏胶祛除剂</w:t>
              </w:r>
            </w:ins>
          </w:p>
        </w:tc>
        <w:tc>
          <w:tcPr>
            <w:tcW w:w="1944" w:type="pct"/>
            <w:tcPrChange w:id="1369" w:author="零 [2]" w:date="2025-11-22T17:19:13Z">
              <w:tcPr>
                <w:tcW w:w="3435" w:type="dxa"/>
              </w:tcPr>
            </w:tcPrChange>
          </w:tcPr>
          <w:p w14:paraId="36492F9C">
            <w:pPr>
              <w:widowControl w:val="0"/>
              <w:spacing w:before="34" w:line="176" w:lineRule="auto"/>
              <w:ind w:right="179"/>
              <w:rPr>
                <w:ins w:id="1370" w:author="零 [2]" w:date="2025-11-22T16:02:59Z"/>
                <w:rFonts w:ascii="PingFang SC" w:hAnsi="PingFang SC" w:eastAsia="PingFang SC" w:cs="PingFang SC"/>
                <w:spacing w:val="-3"/>
                <w:sz w:val="21"/>
                <w:szCs w:val="21"/>
              </w:rPr>
            </w:pPr>
            <w:ins w:id="1371" w:author="零 [2]" w:date="2025-11-22T16:03:30Z">
              <w:r>
                <w:rPr>
                  <w:rFonts w:hint="default" w:ascii="PingFang SC" w:hAnsi="PingFang SC" w:eastAsia="PingFang SC" w:cs="PingFang SC"/>
                  <w:spacing w:val="-3"/>
                  <w:w w:val="100"/>
                  <w:sz w:val="21"/>
                  <w:szCs w:val="21"/>
                  <w:lang w:val="en-US" w:eastAsia="zh-CN"/>
                </w:rPr>
                <w:t>用于祛除黏连敷料</w:t>
              </w:r>
            </w:ins>
          </w:p>
        </w:tc>
        <w:tc>
          <w:tcPr>
            <w:tcW w:w="1693" w:type="pct"/>
            <w:tcPrChange w:id="1372" w:author="零 [2]" w:date="2025-11-22T17:19:13Z">
              <w:tcPr>
                <w:tcW w:w="3435" w:type="dxa"/>
              </w:tcPr>
            </w:tcPrChange>
          </w:tcPr>
          <w:p w14:paraId="2201353B">
            <w:pPr>
              <w:widowControl w:val="0"/>
              <w:spacing w:before="34" w:line="176" w:lineRule="auto"/>
              <w:ind w:right="179"/>
              <w:rPr>
                <w:ins w:id="1373" w:author="零 [2]" w:date="2025-11-22T16:02:59Z"/>
                <w:rFonts w:ascii="PingFang SC" w:hAnsi="PingFang SC" w:eastAsia="PingFang SC" w:cs="PingFang SC"/>
                <w:spacing w:val="-3"/>
                <w:sz w:val="21"/>
                <w:szCs w:val="21"/>
                <w:vertAlign w:val="baseline"/>
              </w:rPr>
            </w:pPr>
            <w:ins w:id="1374" w:author="零 [2]" w:date="2025-11-22T16:26:18Z">
              <w:r>
                <w:rPr>
                  <w:rFonts w:hint="eastAsia" w:ascii="PingFang SC" w:hAnsi="PingFang SC" w:eastAsia="PingFang SC" w:cs="PingFang SC"/>
                  <w:b w:val="0"/>
                  <w:bCs w:val="0"/>
                  <w:position w:val="-54"/>
                </w:rPr>
                <w:drawing>
                  <wp:inline distT="0" distB="0" distL="0" distR="0">
                    <wp:extent cx="1080135" cy="1440180"/>
                    <wp:effectExtent l="0" t="0" r="12065" b="7620"/>
                    <wp:docPr id="103" name="IM 28" descr="/Users/wangchunting/Desktop/WechatIMG251.jpgWechatIMG251"/>
                    <wp:cNvGraphicFramePr/>
                    <a:graphic xmlns:a="http://schemas.openxmlformats.org/drawingml/2006/main">
                      <a:graphicData uri="http://schemas.openxmlformats.org/drawingml/2006/picture">
                        <pic:pic xmlns:pic="http://schemas.openxmlformats.org/drawingml/2006/picture">
                          <pic:nvPicPr>
                            <pic:cNvPr id="103" name="IM 28" descr="/Users/wangchunting/Desktop/WechatIMG251.jpgWechatIMG251"/>
                            <pic:cNvPicPr/>
                          </pic:nvPicPr>
                          <pic:blipFill>
                            <a:blip r:embed="rId133"/>
                            <a:srcRect l="1397" r="1397"/>
                            <a:stretch>
                              <a:fillRect/>
                            </a:stretch>
                          </pic:blipFill>
                          <pic:spPr>
                            <a:xfrm>
                              <a:off x="0" y="0"/>
                              <a:ext cx="1080135" cy="1440180"/>
                            </a:xfrm>
                            <a:prstGeom prst="rect">
                              <a:avLst/>
                            </a:prstGeom>
                          </pic:spPr>
                        </pic:pic>
                      </a:graphicData>
                    </a:graphic>
                  </wp:inline>
                </w:drawing>
              </w:r>
            </w:ins>
          </w:p>
        </w:tc>
      </w:tr>
      <w:tr w14:paraId="0C974A0E">
        <w:trPr>
          <w:ins w:id="1376" w:author="零 [2]" w:date="2025-11-22T16:03:01Z"/>
        </w:trPr>
        <w:tc>
          <w:tcPr>
            <w:tcW w:w="1362" w:type="pct"/>
            <w:tcPrChange w:id="1378" w:author="零 [2]" w:date="2025-11-22T17:19:13Z">
              <w:tcPr>
                <w:tcW w:w="3434" w:type="dxa"/>
              </w:tcPr>
            </w:tcPrChange>
          </w:tcPr>
          <w:p w14:paraId="0D6C3142">
            <w:pPr>
              <w:widowControl w:val="0"/>
              <w:spacing w:before="34" w:line="176" w:lineRule="auto"/>
              <w:ind w:right="179"/>
              <w:rPr>
                <w:ins w:id="1379" w:author="零 [2]" w:date="2025-11-22T16:03:01Z"/>
                <w:rFonts w:ascii="PingFang SC" w:hAnsi="PingFang SC" w:eastAsia="PingFang SC" w:cs="PingFang SC"/>
                <w:spacing w:val="-3"/>
                <w:sz w:val="21"/>
                <w:szCs w:val="21"/>
              </w:rPr>
            </w:pPr>
            <w:ins w:id="1380" w:author="零 [2]" w:date="2025-11-22T16:03:35Z">
              <w:r>
                <w:rPr>
                  <w:rFonts w:hint="default" w:ascii="PingFang SC" w:hAnsi="PingFang SC" w:eastAsia="PingFang SC" w:cs="PingFang SC"/>
                  <w:spacing w:val="-3"/>
                  <w:w w:val="100"/>
                  <w:sz w:val="21"/>
                  <w:szCs w:val="21"/>
                  <w:lang w:val="en-US" w:eastAsia="zh-CN"/>
                </w:rPr>
                <w:t>2把</w:t>
              </w:r>
            </w:ins>
            <w:ins w:id="1381" w:author="零 [2]" w:date="2025-11-22T16:03:35Z">
              <w:r>
                <w:rPr>
                  <w:rFonts w:ascii="PingFang SC" w:hAnsi="PingFang SC" w:eastAsia="PingFang SC" w:cs="PingFang SC"/>
                  <w:spacing w:val="-3"/>
                  <w:sz w:val="21"/>
                  <w:szCs w:val="21"/>
                </w:rPr>
                <w:t>14cm 医用剪刀</w:t>
              </w:r>
            </w:ins>
          </w:p>
        </w:tc>
        <w:tc>
          <w:tcPr>
            <w:tcW w:w="1944" w:type="pct"/>
            <w:tcPrChange w:id="1382" w:author="零 [2]" w:date="2025-11-22T17:19:13Z">
              <w:tcPr>
                <w:tcW w:w="3435" w:type="dxa"/>
              </w:tcPr>
            </w:tcPrChange>
          </w:tcPr>
          <w:p w14:paraId="28F72C03">
            <w:pPr>
              <w:widowControl w:val="0"/>
              <w:spacing w:before="34" w:line="176" w:lineRule="auto"/>
              <w:ind w:right="179"/>
              <w:rPr>
                <w:ins w:id="1383" w:author="零 [2]" w:date="2025-11-22T16:03:01Z"/>
                <w:rFonts w:ascii="PingFang SC" w:hAnsi="PingFang SC" w:eastAsia="PingFang SC" w:cs="PingFang SC"/>
                <w:spacing w:val="-3"/>
                <w:sz w:val="21"/>
                <w:szCs w:val="21"/>
              </w:rPr>
            </w:pPr>
            <w:ins w:id="1384" w:author="零 [2]" w:date="2025-11-22T16:03:42Z">
              <w:r>
                <w:rPr>
                  <w:rFonts w:hint="default" w:ascii="PingFang SC" w:hAnsi="PingFang SC" w:eastAsia="PingFang SC" w:cs="PingFang SC"/>
                  <w:spacing w:val="-3"/>
                  <w:sz w:val="21"/>
                  <w:szCs w:val="21"/>
                  <w:lang w:val="en-US" w:eastAsia="zh-CN"/>
                </w:rPr>
                <w:t>1把用于</w:t>
              </w:r>
            </w:ins>
            <w:ins w:id="1385" w:author="零 [2]" w:date="2025-11-22T16:03:42Z">
              <w:r>
                <w:rPr>
                  <w:rFonts w:ascii="PingFang SC" w:hAnsi="PingFang SC" w:eastAsia="PingFang SC" w:cs="PingFang SC"/>
                  <w:spacing w:val="-3"/>
                  <w:sz w:val="21"/>
                  <w:szCs w:val="21"/>
                </w:rPr>
                <w:t>剪开水疱，</w:t>
              </w:r>
            </w:ins>
            <w:ins w:id="1386" w:author="零 [2]" w:date="2025-11-22T16:03:42Z">
              <w:r>
                <w:rPr>
                  <w:rFonts w:hint="default" w:ascii="PingFang SC" w:hAnsi="PingFang SC" w:eastAsia="PingFang SC" w:cs="PingFang SC"/>
                  <w:spacing w:val="-3"/>
                  <w:sz w:val="21"/>
                  <w:szCs w:val="21"/>
                  <w:lang w:val="en-US" w:eastAsia="zh-CN"/>
                </w:rPr>
                <w:t>一把用于裁剪无菌敷料、</w:t>
              </w:r>
            </w:ins>
            <w:ins w:id="1387" w:author="零 [2]" w:date="2025-11-22T16:03:42Z">
              <w:r>
                <w:rPr>
                  <w:rFonts w:hint="eastAsia" w:ascii="PingFang SC" w:hAnsi="PingFang SC" w:eastAsia="PingFang SC" w:cs="PingFang SC"/>
                  <w:spacing w:val="-3"/>
                  <w:sz w:val="21"/>
                  <w:szCs w:val="21"/>
                  <w:lang w:val="en-US" w:eastAsia="zh-CN"/>
                </w:rPr>
                <w:t>无菌</w:t>
              </w:r>
            </w:ins>
            <w:ins w:id="1388" w:author="零 [2]" w:date="2025-11-22T16:03:42Z">
              <w:r>
                <w:rPr>
                  <w:rFonts w:ascii="PingFang SC" w:hAnsi="PingFang SC" w:eastAsia="PingFang SC" w:cs="PingFang SC"/>
                  <w:spacing w:val="-3"/>
                  <w:sz w:val="21"/>
                  <w:szCs w:val="21"/>
                </w:rPr>
                <w:t>纱布等</w:t>
              </w:r>
            </w:ins>
            <w:ins w:id="1389" w:author="零 [2]" w:date="2025-11-22T16:03:42Z">
              <w:r>
                <w:rPr>
                  <w:rFonts w:hint="default" w:ascii="PingFang SC" w:hAnsi="PingFang SC" w:eastAsia="PingFang SC" w:cs="PingFang SC"/>
                  <w:spacing w:val="-3"/>
                  <w:sz w:val="21"/>
                  <w:szCs w:val="21"/>
                  <w:lang w:eastAsia="zh-CN"/>
                </w:rPr>
                <w:t>；</w:t>
              </w:r>
            </w:ins>
            <w:ins w:id="1390" w:author="零 [2]" w:date="2025-11-22T16:03:42Z">
              <w:r>
                <w:rPr>
                  <w:rFonts w:hint="default" w:ascii="PingFang SC" w:hAnsi="PingFang SC" w:eastAsia="PingFang SC" w:cs="PingFang SC"/>
                  <w:spacing w:val="-3"/>
                  <w:sz w:val="21"/>
                  <w:szCs w:val="21"/>
                  <w:lang w:val="en-US" w:eastAsia="zh-CN"/>
                </w:rPr>
                <w:t>不可混用。</w:t>
              </w:r>
            </w:ins>
          </w:p>
        </w:tc>
        <w:tc>
          <w:tcPr>
            <w:tcW w:w="1693" w:type="pct"/>
            <w:tcPrChange w:id="1391" w:author="零 [2]" w:date="2025-11-22T17:19:13Z">
              <w:tcPr>
                <w:tcW w:w="3435" w:type="dxa"/>
              </w:tcPr>
            </w:tcPrChange>
          </w:tcPr>
          <w:p w14:paraId="3DCBF73E">
            <w:pPr>
              <w:widowControl w:val="0"/>
              <w:spacing w:before="34" w:line="176" w:lineRule="auto"/>
              <w:ind w:right="179"/>
              <w:rPr>
                <w:ins w:id="1392" w:author="零 [2]" w:date="2025-11-22T16:03:01Z"/>
                <w:rFonts w:ascii="PingFang SC" w:hAnsi="PingFang SC" w:eastAsia="PingFang SC" w:cs="PingFang SC"/>
                <w:spacing w:val="-3"/>
                <w:sz w:val="21"/>
                <w:szCs w:val="21"/>
                <w:vertAlign w:val="baseline"/>
              </w:rPr>
            </w:pPr>
            <w:ins w:id="1393" w:author="零 [2]" w:date="2025-11-22T16:21:03Z">
              <w:r>
                <w:rPr>
                  <w:rFonts w:hint="eastAsia" w:ascii="PingFang SC" w:hAnsi="PingFang SC" w:eastAsia="PingFang SC" w:cs="PingFang SC"/>
                  <w:b w:val="0"/>
                  <w:bCs w:val="0"/>
                  <w:position w:val="-46"/>
                </w:rPr>
                <w:drawing>
                  <wp:inline distT="0" distB="0" distL="0" distR="0">
                    <wp:extent cx="1080135" cy="1440180"/>
                    <wp:effectExtent l="0" t="0" r="12065" b="7620"/>
                    <wp:docPr id="77" name="IM 20"/>
                    <wp:cNvGraphicFramePr/>
                    <a:graphic xmlns:a="http://schemas.openxmlformats.org/drawingml/2006/main">
                      <a:graphicData uri="http://schemas.openxmlformats.org/drawingml/2006/picture">
                        <pic:pic xmlns:pic="http://schemas.openxmlformats.org/drawingml/2006/picture">
                          <pic:nvPicPr>
                            <pic:cNvPr id="77" name="IM 20"/>
                            <pic:cNvPicPr/>
                          </pic:nvPicPr>
                          <pic:blipFill>
                            <a:blip r:embed="rId134"/>
                            <a:stretch>
                              <a:fillRect/>
                            </a:stretch>
                          </pic:blipFill>
                          <pic:spPr>
                            <a:xfrm>
                              <a:off x="0" y="0"/>
                              <a:ext cx="1080135" cy="1440180"/>
                            </a:xfrm>
                            <a:prstGeom prst="rect">
                              <a:avLst/>
                            </a:prstGeom>
                          </pic:spPr>
                        </pic:pic>
                      </a:graphicData>
                    </a:graphic>
                  </wp:inline>
                </w:drawing>
              </w:r>
            </w:ins>
          </w:p>
        </w:tc>
      </w:tr>
      <w:tr w14:paraId="4ECA2148">
        <w:trPr>
          <w:ins w:id="1395" w:author="零 [2]" w:date="2025-11-22T16:03:02Z"/>
        </w:trPr>
        <w:tc>
          <w:tcPr>
            <w:tcW w:w="1362" w:type="pct"/>
            <w:tcPrChange w:id="1397" w:author="零 [2]" w:date="2025-11-22T17:19:13Z">
              <w:tcPr>
                <w:tcW w:w="3434" w:type="dxa"/>
              </w:tcPr>
            </w:tcPrChange>
          </w:tcPr>
          <w:p w14:paraId="5C57C0BD">
            <w:pPr>
              <w:widowControl w:val="0"/>
              <w:spacing w:before="34" w:line="176" w:lineRule="auto"/>
              <w:ind w:right="179"/>
              <w:rPr>
                <w:ins w:id="1398" w:author="零 [2]" w:date="2025-11-22T16:03:02Z"/>
                <w:rFonts w:ascii="PingFang SC" w:hAnsi="PingFang SC" w:eastAsia="PingFang SC" w:cs="PingFang SC"/>
                <w:spacing w:val="-3"/>
                <w:sz w:val="21"/>
                <w:szCs w:val="21"/>
              </w:rPr>
            </w:pPr>
            <w:ins w:id="1399" w:author="零 [2]" w:date="2025-11-22T16:03:47Z">
              <w:r>
                <w:rPr>
                  <w:rFonts w:hint="default" w:ascii="PingFang SC" w:hAnsi="PingFang SC" w:eastAsia="PingFang SC" w:cs="PingFang SC"/>
                  <w:spacing w:val="-3"/>
                  <w:sz w:val="21"/>
                  <w:szCs w:val="21"/>
                  <w:lang w:val="en-US" w:eastAsia="zh-CN"/>
                </w:rPr>
                <w:t>20</w:t>
              </w:r>
            </w:ins>
            <w:ins w:id="1400" w:author="零 [2]" w:date="2025-11-22T16:03:47Z">
              <w:r>
                <w:rPr>
                  <w:rFonts w:ascii="PingFang SC" w:hAnsi="PingFang SC" w:eastAsia="PingFang SC" w:cs="PingFang SC"/>
                  <w:spacing w:val="-3"/>
                  <w:sz w:val="21"/>
                  <w:szCs w:val="21"/>
                </w:rPr>
                <w:t>毫升医用注射器</w:t>
              </w:r>
            </w:ins>
          </w:p>
        </w:tc>
        <w:tc>
          <w:tcPr>
            <w:tcW w:w="1944" w:type="pct"/>
            <w:tcPrChange w:id="1401" w:author="零 [2]" w:date="2025-11-22T17:19:13Z">
              <w:tcPr>
                <w:tcW w:w="3435" w:type="dxa"/>
              </w:tcPr>
            </w:tcPrChange>
          </w:tcPr>
          <w:p w14:paraId="1F6D0B01">
            <w:pPr>
              <w:widowControl w:val="0"/>
              <w:spacing w:before="34" w:line="176" w:lineRule="auto"/>
              <w:ind w:right="179"/>
              <w:rPr>
                <w:ins w:id="1402" w:author="零 [2]" w:date="2025-11-22T16:03:02Z"/>
                <w:rFonts w:ascii="PingFang SC" w:hAnsi="PingFang SC" w:eastAsia="PingFang SC" w:cs="PingFang SC"/>
                <w:spacing w:val="-3"/>
                <w:sz w:val="21"/>
                <w:szCs w:val="21"/>
              </w:rPr>
            </w:pPr>
            <w:ins w:id="1403" w:author="零 [2]" w:date="2025-11-22T16:03:51Z">
              <w:r>
                <w:rPr>
                  <w:rFonts w:ascii="PingFang SC" w:hAnsi="PingFang SC" w:eastAsia="PingFang SC" w:cs="PingFang SC"/>
                  <w:spacing w:val="-3"/>
                  <w:sz w:val="21"/>
                  <w:szCs w:val="21"/>
                </w:rPr>
                <w:t>用于冲洗伤口，可单买针头用于戳疱</w:t>
              </w:r>
            </w:ins>
          </w:p>
        </w:tc>
        <w:tc>
          <w:tcPr>
            <w:tcW w:w="1693" w:type="pct"/>
            <w:tcPrChange w:id="1404" w:author="零 [2]" w:date="2025-11-22T17:19:13Z">
              <w:tcPr>
                <w:tcW w:w="3435" w:type="dxa"/>
              </w:tcPr>
            </w:tcPrChange>
          </w:tcPr>
          <w:p w14:paraId="3D43C890">
            <w:pPr>
              <w:widowControl w:val="0"/>
              <w:spacing w:before="34" w:line="176" w:lineRule="auto"/>
              <w:ind w:right="179"/>
              <w:rPr>
                <w:ins w:id="1405" w:author="零 [2]" w:date="2025-11-22T16:03:02Z"/>
                <w:rFonts w:hint="eastAsia" w:ascii="PingFang SC" w:hAnsi="PingFang SC" w:eastAsia="PingFang SC" w:cs="PingFang SC"/>
                <w:spacing w:val="-3"/>
                <w:sz w:val="21"/>
                <w:szCs w:val="21"/>
                <w:vertAlign w:val="baseline"/>
                <w:lang w:eastAsia="zh-CN"/>
              </w:rPr>
            </w:pPr>
            <w:ins w:id="1406" w:author="零 [2]" w:date="2025-11-22T17:04:17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18" name="图片 118" descr="WechatIMG263"/>
                    <wp:cNvGraphicFramePr/>
                    <a:graphic xmlns:a="http://schemas.openxmlformats.org/drawingml/2006/main">
                      <a:graphicData uri="http://schemas.openxmlformats.org/drawingml/2006/picture">
                        <pic:pic xmlns:pic="http://schemas.openxmlformats.org/drawingml/2006/picture">
                          <pic:nvPicPr>
                            <pic:cNvPr id="118" name="图片 118" descr="WechatIMG263"/>
                            <pic:cNvPicPr/>
                          </pic:nvPicPr>
                          <pic:blipFill>
                            <a:blip r:embed="rId135"/>
                            <a:stretch>
                              <a:fillRect/>
                            </a:stretch>
                          </pic:blipFill>
                          <pic:spPr>
                            <a:xfrm>
                              <a:off x="0" y="0"/>
                              <a:ext cx="1080135" cy="1440180"/>
                            </a:xfrm>
                            <a:prstGeom prst="rect">
                              <a:avLst/>
                            </a:prstGeom>
                          </pic:spPr>
                        </pic:pic>
                      </a:graphicData>
                    </a:graphic>
                  </wp:inline>
                </w:drawing>
              </w:r>
            </w:ins>
          </w:p>
        </w:tc>
      </w:tr>
      <w:tr w14:paraId="422D2897">
        <w:trPr>
          <w:ins w:id="1408" w:author="零 [2]" w:date="2025-11-22T16:03:02Z"/>
        </w:trPr>
        <w:tc>
          <w:tcPr>
            <w:tcW w:w="1362" w:type="pct"/>
            <w:tcPrChange w:id="1410" w:author="零 [2]" w:date="2025-11-22T17:19:13Z">
              <w:tcPr>
                <w:tcW w:w="3434" w:type="dxa"/>
              </w:tcPr>
            </w:tcPrChange>
          </w:tcPr>
          <w:p w14:paraId="7459B019">
            <w:pPr>
              <w:widowControl w:val="0"/>
              <w:spacing w:before="34" w:line="176" w:lineRule="auto"/>
              <w:ind w:left="0" w:right="179" w:firstLine="0"/>
              <w:rPr>
                <w:ins w:id="1412" w:author="零 [2]" w:date="2025-11-22T16:03:02Z"/>
                <w:rFonts w:ascii="PingFang SC" w:hAnsi="PingFang SC" w:eastAsia="PingFang SC" w:cs="PingFang SC"/>
                <w:spacing w:val="-3"/>
                <w:sz w:val="21"/>
                <w:szCs w:val="21"/>
              </w:rPr>
              <w:pPrChange w:id="1411" w:author="零 [2]" w:date="2025-11-22T16:04:01Z">
                <w:pPr>
                  <w:spacing w:before="34" w:line="176" w:lineRule="auto"/>
                  <w:ind w:right="179"/>
                </w:pPr>
              </w:pPrChange>
            </w:pPr>
            <w:ins w:id="1413" w:author="零 [2]" w:date="2025-11-22T16:03:57Z">
              <w:r>
                <w:rPr>
                  <w:rFonts w:ascii="PingFang SC" w:hAnsi="PingFang SC" w:eastAsia="PingFang SC" w:cs="PingFang SC"/>
                  <w:spacing w:val="-3"/>
                  <w:sz w:val="21"/>
                  <w:szCs w:val="21"/>
                </w:rPr>
                <w:t>凡士林油纱</w:t>
              </w:r>
            </w:ins>
          </w:p>
        </w:tc>
        <w:tc>
          <w:tcPr>
            <w:tcW w:w="1944" w:type="pct"/>
            <w:tcPrChange w:id="1414" w:author="零 [2]" w:date="2025-11-22T17:19:13Z">
              <w:tcPr>
                <w:tcW w:w="3435" w:type="dxa"/>
              </w:tcPr>
            </w:tcPrChange>
          </w:tcPr>
          <w:p w14:paraId="1DACC6FA">
            <w:pPr>
              <w:widowControl w:val="0"/>
              <w:spacing w:before="34" w:line="176" w:lineRule="auto"/>
              <w:ind w:left="0" w:right="179" w:firstLine="0"/>
              <w:rPr>
                <w:ins w:id="1415" w:author="零 [2]" w:date="2025-11-22T16:34:00Z"/>
                <w:rFonts w:hint="eastAsia" w:ascii="PingFang SC" w:hAnsi="PingFang SC" w:eastAsia="PingFang SC" w:cs="PingFang SC"/>
                <w:spacing w:val="-3"/>
                <w:sz w:val="21"/>
                <w:szCs w:val="21"/>
                <w:lang w:eastAsia="zh-CN"/>
              </w:rPr>
            </w:pPr>
            <w:ins w:id="1416" w:author="零 [2]" w:date="2025-11-22T16:34:00Z">
              <w:r>
                <w:rPr>
                  <w:rFonts w:ascii="PingFang SC" w:hAnsi="PingFang SC" w:eastAsia="PingFang SC" w:cs="PingFang SC"/>
                  <w:spacing w:val="-3"/>
                  <w:sz w:val="21"/>
                  <w:szCs w:val="21"/>
                </w:rPr>
                <w:t>可作为</w:t>
              </w:r>
            </w:ins>
            <w:ins w:id="1417" w:author="零 [2]" w:date="2025-11-22T16:34:11Z">
              <w:r>
                <w:rPr>
                  <w:rFonts w:hint="eastAsia" w:ascii="PingFang SC" w:hAnsi="PingFang SC" w:eastAsia="PingFang SC" w:cs="PingFang SC"/>
                  <w:spacing w:val="-3"/>
                  <w:sz w:val="21"/>
                  <w:szCs w:val="21"/>
                  <w:lang w:val="en-US" w:eastAsia="zh-CN"/>
                </w:rPr>
                <w:t>美</w:t>
              </w:r>
            </w:ins>
            <w:ins w:id="1418" w:author="零 [2]" w:date="2025-11-22T16:34:13Z">
              <w:r>
                <w:rPr>
                  <w:rFonts w:hint="eastAsia" w:ascii="PingFang SC" w:hAnsi="PingFang SC" w:eastAsia="PingFang SC" w:cs="PingFang SC"/>
                  <w:spacing w:val="-3"/>
                  <w:sz w:val="21"/>
                  <w:szCs w:val="21"/>
                  <w:lang w:val="en-US" w:eastAsia="zh-CN"/>
                </w:rPr>
                <w:t>皮康</w:t>
              </w:r>
            </w:ins>
            <w:ins w:id="1419" w:author="零 [2]" w:date="2025-11-22T16:34:14Z">
              <w:r>
                <w:rPr>
                  <w:rFonts w:hint="eastAsia" w:ascii="PingFang SC" w:hAnsi="PingFang SC" w:eastAsia="PingFang SC" w:cs="PingFang SC"/>
                  <w:spacing w:val="-3"/>
                  <w:sz w:val="21"/>
                  <w:szCs w:val="21"/>
                  <w:lang w:val="en-US" w:eastAsia="zh-CN"/>
                </w:rPr>
                <w:t>、</w:t>
              </w:r>
            </w:ins>
            <w:ins w:id="1420" w:author="零 [2]" w:date="2025-11-22T16:34:16Z">
              <w:r>
                <w:rPr>
                  <w:rFonts w:hint="eastAsia" w:ascii="PingFang SC" w:hAnsi="PingFang SC" w:eastAsia="PingFang SC" w:cs="PingFang SC"/>
                  <w:spacing w:val="-3"/>
                  <w:sz w:val="21"/>
                  <w:szCs w:val="21"/>
                  <w:lang w:val="en-US" w:eastAsia="zh-CN"/>
                </w:rPr>
                <w:t>优</w:t>
              </w:r>
            </w:ins>
            <w:ins w:id="1421" w:author="零 [2]" w:date="2025-11-22T16:34:18Z">
              <w:r>
                <w:rPr>
                  <w:rFonts w:hint="eastAsia" w:ascii="PingFang SC" w:hAnsi="PingFang SC" w:eastAsia="PingFang SC" w:cs="PingFang SC"/>
                  <w:spacing w:val="-3"/>
                  <w:sz w:val="21"/>
                  <w:szCs w:val="21"/>
                  <w:lang w:val="en-US" w:eastAsia="zh-CN"/>
                </w:rPr>
                <w:t>妥</w:t>
              </w:r>
            </w:ins>
            <w:ins w:id="1422" w:author="零 [2]" w:date="2025-11-22T16:34:19Z">
              <w:r>
                <w:rPr>
                  <w:rFonts w:hint="eastAsia" w:ascii="PingFang SC" w:hAnsi="PingFang SC" w:eastAsia="PingFang SC" w:cs="PingFang SC"/>
                  <w:spacing w:val="-3"/>
                  <w:sz w:val="21"/>
                  <w:szCs w:val="21"/>
                  <w:lang w:val="en-US" w:eastAsia="zh-CN"/>
                </w:rPr>
                <w:t>等</w:t>
              </w:r>
            </w:ins>
            <w:ins w:id="1423" w:author="零 [2]" w:date="2025-11-22T16:34:00Z">
              <w:r>
                <w:rPr>
                  <w:rFonts w:ascii="PingFang SC" w:hAnsi="PingFang SC" w:eastAsia="PingFang SC" w:cs="PingFang SC"/>
                  <w:spacing w:val="-3"/>
                  <w:sz w:val="21"/>
                  <w:szCs w:val="21"/>
                </w:rPr>
                <w:t>敷贴的廉价代用品</w:t>
              </w:r>
            </w:ins>
          </w:p>
          <w:p w14:paraId="27DABE61">
            <w:pPr>
              <w:widowControl w:val="0"/>
              <w:spacing w:before="34" w:line="176" w:lineRule="auto"/>
              <w:ind w:right="179"/>
              <w:rPr>
                <w:ins w:id="1424" w:author="零 [2]" w:date="2025-11-22T16:03:02Z"/>
                <w:rFonts w:hint="default" w:ascii="PingFang SC" w:hAnsi="PingFang SC" w:eastAsia="PingFang SC" w:cs="PingFang SC"/>
                <w:spacing w:val="-3"/>
                <w:sz w:val="21"/>
                <w:szCs w:val="21"/>
                <w:lang w:val="en-US" w:eastAsia="zh-CN"/>
              </w:rPr>
            </w:pPr>
          </w:p>
        </w:tc>
        <w:tc>
          <w:tcPr>
            <w:tcW w:w="1693" w:type="pct"/>
            <w:tcPrChange w:id="1425" w:author="零 [2]" w:date="2025-11-22T17:19:13Z">
              <w:tcPr>
                <w:tcW w:w="3435" w:type="dxa"/>
              </w:tcPr>
            </w:tcPrChange>
          </w:tcPr>
          <w:p w14:paraId="57257D4F">
            <w:pPr>
              <w:widowControl w:val="0"/>
              <w:spacing w:before="34" w:line="176" w:lineRule="auto"/>
              <w:ind w:right="179"/>
              <w:rPr>
                <w:ins w:id="1426" w:author="零 [2]" w:date="2025-11-22T16:03:02Z"/>
                <w:rFonts w:ascii="PingFang SC" w:hAnsi="PingFang SC" w:eastAsia="PingFang SC" w:cs="PingFang SC"/>
                <w:spacing w:val="-3"/>
                <w:sz w:val="21"/>
                <w:szCs w:val="21"/>
                <w:vertAlign w:val="baseline"/>
              </w:rPr>
            </w:pPr>
            <w:ins w:id="1427" w:author="零 [2]" w:date="2025-11-22T16:21:50Z">
              <w:r>
                <w:rPr>
                  <w:rFonts w:hint="eastAsia" w:ascii="PingFang SC" w:hAnsi="PingFang SC" w:eastAsia="PingFang SC" w:cs="PingFang SC"/>
                  <w:b w:val="0"/>
                  <w:bCs w:val="0"/>
                  <w:position w:val="-58"/>
                </w:rPr>
                <w:drawing>
                  <wp:inline distT="0" distB="0" distL="0" distR="0">
                    <wp:extent cx="1080135" cy="1440180"/>
                    <wp:effectExtent l="0" t="0" r="12065" b="7620"/>
                    <wp:docPr id="79" name="IM 22"/>
                    <wp:cNvGraphicFramePr/>
                    <a:graphic xmlns:a="http://schemas.openxmlformats.org/drawingml/2006/main">
                      <a:graphicData uri="http://schemas.openxmlformats.org/drawingml/2006/picture">
                        <pic:pic xmlns:pic="http://schemas.openxmlformats.org/drawingml/2006/picture">
                          <pic:nvPicPr>
                            <pic:cNvPr id="79" name="IM 22"/>
                            <pic:cNvPicPr/>
                          </pic:nvPicPr>
                          <pic:blipFill>
                            <a:blip r:embed="rId136"/>
                            <a:stretch>
                              <a:fillRect/>
                            </a:stretch>
                          </pic:blipFill>
                          <pic:spPr>
                            <a:xfrm>
                              <a:off x="0" y="0"/>
                              <a:ext cx="1080135" cy="1440180"/>
                            </a:xfrm>
                            <a:prstGeom prst="rect">
                              <a:avLst/>
                            </a:prstGeom>
                          </pic:spPr>
                        </pic:pic>
                      </a:graphicData>
                    </a:graphic>
                  </wp:inline>
                </w:drawing>
              </w:r>
            </w:ins>
          </w:p>
        </w:tc>
      </w:tr>
      <w:tr w14:paraId="127AC830">
        <w:trPr>
          <w:ins w:id="1429" w:author="零 [2]" w:date="2025-11-22T16:03:03Z"/>
        </w:trPr>
        <w:tc>
          <w:tcPr>
            <w:tcW w:w="1362" w:type="pct"/>
            <w:tcPrChange w:id="1431" w:author="零 [2]" w:date="2025-11-22T17:19:13Z">
              <w:tcPr>
                <w:tcW w:w="3434" w:type="dxa"/>
              </w:tcPr>
            </w:tcPrChange>
          </w:tcPr>
          <w:p w14:paraId="480CFAAC">
            <w:pPr>
              <w:widowControl w:val="0"/>
              <w:spacing w:before="34" w:line="176" w:lineRule="auto"/>
              <w:ind w:right="179"/>
              <w:rPr>
                <w:ins w:id="1432" w:author="零 [2]" w:date="2025-11-22T16:03:03Z"/>
                <w:rFonts w:ascii="PingFang SC" w:hAnsi="PingFang SC" w:eastAsia="PingFang SC" w:cs="PingFang SC"/>
                <w:spacing w:val="-3"/>
                <w:sz w:val="21"/>
                <w:szCs w:val="21"/>
              </w:rPr>
            </w:pPr>
            <w:ins w:id="1433" w:author="零 [2]" w:date="2025-11-22T16:04:08Z">
              <w:r>
                <w:rPr>
                  <w:rFonts w:ascii="PingFang SC" w:hAnsi="PingFang SC" w:eastAsia="PingFang SC" w:cs="PingFang SC"/>
                  <w:spacing w:val="-3"/>
                  <w:sz w:val="21"/>
                  <w:szCs w:val="21"/>
                </w:rPr>
                <w:t>医用无纺纱布或普通纱布块</w:t>
              </w:r>
            </w:ins>
          </w:p>
        </w:tc>
        <w:tc>
          <w:tcPr>
            <w:tcW w:w="1944" w:type="pct"/>
            <w:tcPrChange w:id="1434" w:author="零 [2]" w:date="2025-11-22T17:19:13Z">
              <w:tcPr>
                <w:tcW w:w="3435" w:type="dxa"/>
              </w:tcPr>
            </w:tcPrChange>
          </w:tcPr>
          <w:p w14:paraId="07D3AEA8">
            <w:pPr>
              <w:widowControl w:val="0"/>
              <w:spacing w:before="34" w:line="176" w:lineRule="auto"/>
              <w:ind w:right="179"/>
              <w:rPr>
                <w:ins w:id="1435" w:author="零 [2]" w:date="2025-11-22T16:03:03Z"/>
                <w:rFonts w:hint="default" w:ascii="PingFang SC" w:hAnsi="PingFang SC" w:eastAsia="PingFang SC" w:cs="PingFang SC"/>
                <w:spacing w:val="-3"/>
                <w:sz w:val="21"/>
                <w:szCs w:val="21"/>
                <w:lang w:val="en-US" w:eastAsia="zh-CN"/>
              </w:rPr>
            </w:pPr>
            <w:ins w:id="1436" w:author="零 [2]" w:date="2025-11-22T16:33:06Z">
              <w:r>
                <w:rPr>
                  <w:rFonts w:hint="eastAsia" w:ascii="PingFang SC" w:hAnsi="PingFang SC" w:eastAsia="PingFang SC" w:cs="PingFang SC"/>
                  <w:spacing w:val="-3"/>
                  <w:sz w:val="21"/>
                  <w:szCs w:val="21"/>
                  <w:lang w:val="en-US" w:eastAsia="zh-CN"/>
                </w:rPr>
                <w:t>用于</w:t>
              </w:r>
            </w:ins>
            <w:ins w:id="1437" w:author="零 [2]" w:date="2025-11-22T17:08:38Z">
              <w:r>
                <w:rPr>
                  <w:rFonts w:hint="eastAsia" w:ascii="PingFang SC" w:hAnsi="PingFang SC" w:eastAsia="PingFang SC" w:cs="PingFang SC"/>
                  <w:spacing w:val="-3"/>
                  <w:sz w:val="21"/>
                  <w:szCs w:val="21"/>
                  <w:lang w:val="en-US" w:eastAsia="zh-CN"/>
                </w:rPr>
                <w:t>预防性</w:t>
              </w:r>
            </w:ins>
            <w:ins w:id="1438" w:author="零 [2]" w:date="2025-11-22T16:33:07Z">
              <w:r>
                <w:rPr>
                  <w:rFonts w:hint="eastAsia" w:ascii="PingFang SC" w:hAnsi="PingFang SC" w:eastAsia="PingFang SC" w:cs="PingFang SC"/>
                  <w:spacing w:val="-3"/>
                  <w:sz w:val="21"/>
                  <w:szCs w:val="21"/>
                  <w:lang w:val="en-US" w:eastAsia="zh-CN"/>
                </w:rPr>
                <w:t>包扎</w:t>
              </w:r>
            </w:ins>
            <w:ins w:id="1439" w:author="零 [2]" w:date="2025-11-22T17:08:44Z">
              <w:r>
                <w:rPr>
                  <w:rFonts w:hint="eastAsia" w:ascii="PingFang SC" w:hAnsi="PingFang SC" w:eastAsia="PingFang SC" w:cs="PingFang SC"/>
                  <w:spacing w:val="-3"/>
                  <w:sz w:val="21"/>
                  <w:szCs w:val="21"/>
                  <w:lang w:val="en-US" w:eastAsia="zh-CN"/>
                </w:rPr>
                <w:t>、</w:t>
              </w:r>
            </w:ins>
            <w:ins w:id="1440" w:author="零 [2]" w:date="2025-11-22T17:08:47Z">
              <w:r>
                <w:rPr>
                  <w:rFonts w:hint="eastAsia" w:ascii="PingFang SC" w:hAnsi="PingFang SC" w:eastAsia="PingFang SC" w:cs="PingFang SC"/>
                  <w:spacing w:val="-3"/>
                  <w:sz w:val="21"/>
                  <w:szCs w:val="21"/>
                  <w:lang w:val="en-US" w:eastAsia="zh-CN"/>
                </w:rPr>
                <w:t>伤口</w:t>
              </w:r>
            </w:ins>
            <w:ins w:id="1441" w:author="零 [2]" w:date="2025-11-22T17:08:48Z">
              <w:r>
                <w:rPr>
                  <w:rFonts w:hint="eastAsia" w:ascii="PingFang SC" w:hAnsi="PingFang SC" w:eastAsia="PingFang SC" w:cs="PingFang SC"/>
                  <w:spacing w:val="-3"/>
                  <w:sz w:val="21"/>
                  <w:szCs w:val="21"/>
                  <w:lang w:val="en-US" w:eastAsia="zh-CN"/>
                </w:rPr>
                <w:t>包扎、</w:t>
              </w:r>
            </w:ins>
            <w:ins w:id="1442" w:author="零 [2]" w:date="2025-11-22T16:33:09Z">
              <w:r>
                <w:rPr>
                  <w:rFonts w:hint="eastAsia" w:ascii="PingFang SC" w:hAnsi="PingFang SC" w:eastAsia="PingFang SC" w:cs="PingFang SC"/>
                  <w:spacing w:val="-3"/>
                  <w:sz w:val="21"/>
                  <w:szCs w:val="21"/>
                  <w:lang w:val="en-US" w:eastAsia="zh-CN"/>
                </w:rPr>
                <w:t>湿敷</w:t>
              </w:r>
            </w:ins>
            <w:ins w:id="1443" w:author="零 [2]" w:date="2025-11-22T16:33:10Z">
              <w:r>
                <w:rPr>
                  <w:rFonts w:hint="eastAsia" w:ascii="PingFang SC" w:hAnsi="PingFang SC" w:eastAsia="PingFang SC" w:cs="PingFang SC"/>
                  <w:spacing w:val="-3"/>
                  <w:sz w:val="21"/>
                  <w:szCs w:val="21"/>
                  <w:lang w:val="en-US" w:eastAsia="zh-CN"/>
                </w:rPr>
                <w:t>等</w:t>
              </w:r>
            </w:ins>
          </w:p>
        </w:tc>
        <w:tc>
          <w:tcPr>
            <w:tcW w:w="1693" w:type="pct"/>
            <w:tcPrChange w:id="1444" w:author="零 [2]" w:date="2025-11-22T17:19:13Z">
              <w:tcPr>
                <w:tcW w:w="3435" w:type="dxa"/>
              </w:tcPr>
            </w:tcPrChange>
          </w:tcPr>
          <w:p w14:paraId="0A1DD252">
            <w:pPr>
              <w:widowControl w:val="0"/>
              <w:spacing w:before="34" w:line="176" w:lineRule="auto"/>
              <w:ind w:right="179"/>
              <w:rPr>
                <w:ins w:id="1445" w:author="零 [2]" w:date="2025-11-22T16:03:03Z"/>
                <w:rFonts w:ascii="PingFang SC" w:hAnsi="PingFang SC" w:eastAsia="PingFang SC" w:cs="PingFang SC"/>
                <w:spacing w:val="-3"/>
                <w:sz w:val="21"/>
                <w:szCs w:val="21"/>
                <w:vertAlign w:val="baseline"/>
              </w:rPr>
            </w:pPr>
            <w:ins w:id="1446" w:author="零 [2]" w:date="2025-11-22T16:21:16Z">
              <w:r>
                <w:rPr>
                  <w:rFonts w:hint="eastAsia" w:ascii="PingFang SC" w:hAnsi="PingFang SC" w:eastAsia="PingFang SC" w:cs="PingFang SC"/>
                  <w:b w:val="0"/>
                  <w:bCs w:val="0"/>
                  <w:position w:val="-52"/>
                </w:rPr>
                <w:drawing>
                  <wp:inline distT="0" distB="0" distL="0" distR="0">
                    <wp:extent cx="1080135" cy="1440180"/>
                    <wp:effectExtent l="0" t="0" r="12065" b="7620"/>
                    <wp:docPr id="78" name="IM 26"/>
                    <wp:cNvGraphicFramePr/>
                    <a:graphic xmlns:a="http://schemas.openxmlformats.org/drawingml/2006/main">
                      <a:graphicData uri="http://schemas.openxmlformats.org/drawingml/2006/picture">
                        <pic:pic xmlns:pic="http://schemas.openxmlformats.org/drawingml/2006/picture">
                          <pic:nvPicPr>
                            <pic:cNvPr id="78" name="IM 26"/>
                            <pic:cNvPicPr/>
                          </pic:nvPicPr>
                          <pic:blipFill>
                            <a:blip r:embed="rId137"/>
                            <a:stretch>
                              <a:fillRect/>
                            </a:stretch>
                          </pic:blipFill>
                          <pic:spPr>
                            <a:xfrm>
                              <a:off x="0" y="0"/>
                              <a:ext cx="1080135" cy="1440180"/>
                            </a:xfrm>
                            <a:prstGeom prst="rect">
                              <a:avLst/>
                            </a:prstGeom>
                          </pic:spPr>
                        </pic:pic>
                      </a:graphicData>
                    </a:graphic>
                  </wp:inline>
                </w:drawing>
              </w:r>
            </w:ins>
          </w:p>
        </w:tc>
      </w:tr>
      <w:tr w14:paraId="33DF5DDA">
        <w:trPr>
          <w:ins w:id="1448" w:author="零 [2]" w:date="2025-11-22T16:03:05Z"/>
        </w:trPr>
        <w:tc>
          <w:tcPr>
            <w:tcW w:w="1362" w:type="pct"/>
            <w:tcPrChange w:id="1450" w:author="零 [2]" w:date="2025-11-22T17:19:13Z">
              <w:tcPr>
                <w:tcW w:w="3434" w:type="dxa"/>
              </w:tcPr>
            </w:tcPrChange>
          </w:tcPr>
          <w:p w14:paraId="6C9E8E73">
            <w:pPr>
              <w:widowControl w:val="0"/>
              <w:spacing w:before="34" w:line="176" w:lineRule="auto"/>
              <w:ind w:right="179"/>
              <w:rPr>
                <w:ins w:id="1451" w:author="零 [2]" w:date="2025-11-22T16:03:05Z"/>
                <w:rFonts w:ascii="PingFang SC" w:hAnsi="PingFang SC" w:eastAsia="PingFang SC" w:cs="PingFang SC"/>
                <w:spacing w:val="-3"/>
                <w:sz w:val="21"/>
                <w:szCs w:val="21"/>
              </w:rPr>
            </w:pPr>
            <w:ins w:id="1452" w:author="零 [2]" w:date="2025-11-22T16:04:13Z">
              <w:r>
                <w:rPr>
                  <w:rFonts w:ascii="PingFang SC" w:hAnsi="PingFang SC" w:eastAsia="PingFang SC" w:cs="PingFang SC"/>
                  <w:spacing w:val="-3"/>
                  <w:sz w:val="21"/>
                  <w:szCs w:val="21"/>
                </w:rPr>
                <w:t>卷纱布，弹性绷带</w:t>
              </w:r>
            </w:ins>
            <w:ins w:id="1453" w:author="零 [2]" w:date="2025-11-22T16:04:13Z">
              <w:r>
                <w:rPr>
                  <w:rFonts w:hint="eastAsia" w:ascii="PingFang SC" w:hAnsi="PingFang SC" w:eastAsia="PingFang SC" w:cs="PingFang SC"/>
                  <w:spacing w:val="-3"/>
                  <w:sz w:val="21"/>
                  <w:szCs w:val="21"/>
                  <w:lang w:eastAsia="zh-CN"/>
                </w:rPr>
                <w:t>，</w:t>
              </w:r>
            </w:ins>
            <w:ins w:id="1454" w:author="零 [2]" w:date="2025-11-22T16:04:13Z">
              <w:r>
                <w:rPr>
                  <w:rFonts w:hint="eastAsia" w:ascii="PingFang SC" w:hAnsi="PingFang SC" w:eastAsia="PingFang SC" w:cs="PingFang SC"/>
                  <w:spacing w:val="-3"/>
                  <w:sz w:val="21"/>
                  <w:szCs w:val="21"/>
                  <w:lang w:val="en-US" w:eastAsia="zh-CN"/>
                </w:rPr>
                <w:t>自粘绷带</w:t>
              </w:r>
            </w:ins>
          </w:p>
        </w:tc>
        <w:tc>
          <w:tcPr>
            <w:tcW w:w="1944" w:type="pct"/>
            <w:tcPrChange w:id="1455" w:author="零 [2]" w:date="2025-11-22T17:19:13Z">
              <w:tcPr>
                <w:tcW w:w="3435" w:type="dxa"/>
              </w:tcPr>
            </w:tcPrChange>
          </w:tcPr>
          <w:p w14:paraId="605FDE71">
            <w:pPr>
              <w:widowControl w:val="0"/>
              <w:spacing w:before="34" w:line="176" w:lineRule="auto"/>
              <w:ind w:right="179"/>
              <w:rPr>
                <w:ins w:id="1456" w:author="零 [2]" w:date="2025-11-22T16:03:05Z"/>
                <w:rFonts w:hint="default" w:ascii="PingFang SC" w:hAnsi="PingFang SC" w:eastAsia="PingFang SC" w:cs="PingFang SC"/>
                <w:spacing w:val="-3"/>
                <w:sz w:val="21"/>
                <w:szCs w:val="21"/>
                <w:lang w:val="en-US" w:eastAsia="zh-CN"/>
              </w:rPr>
            </w:pPr>
            <w:ins w:id="1457" w:author="零 [2]" w:date="2025-11-22T17:08:13Z">
              <w:r>
                <w:rPr>
                  <w:rFonts w:hint="eastAsia" w:ascii="PingFang SC" w:hAnsi="PingFang SC" w:eastAsia="PingFang SC" w:cs="PingFang SC"/>
                  <w:spacing w:val="-3"/>
                  <w:sz w:val="21"/>
                  <w:szCs w:val="21"/>
                  <w:lang w:val="en-US" w:eastAsia="zh-CN"/>
                </w:rPr>
                <w:t>用于</w:t>
              </w:r>
            </w:ins>
            <w:ins w:id="1458" w:author="零 [2]" w:date="2025-11-22T17:08:19Z">
              <w:r>
                <w:rPr>
                  <w:rFonts w:hint="eastAsia" w:ascii="PingFang SC" w:hAnsi="PingFang SC" w:eastAsia="PingFang SC" w:cs="PingFang SC"/>
                  <w:spacing w:val="-3"/>
                  <w:sz w:val="21"/>
                  <w:szCs w:val="21"/>
                  <w:lang w:val="en-US" w:eastAsia="zh-CN"/>
                </w:rPr>
                <w:t>固定</w:t>
              </w:r>
            </w:ins>
            <w:ins w:id="1459" w:author="零 [2]" w:date="2025-11-22T17:08:21Z">
              <w:r>
                <w:rPr>
                  <w:rFonts w:hint="eastAsia" w:ascii="PingFang SC" w:hAnsi="PingFang SC" w:eastAsia="PingFang SC" w:cs="PingFang SC"/>
                  <w:spacing w:val="-3"/>
                  <w:sz w:val="21"/>
                  <w:szCs w:val="21"/>
                  <w:lang w:val="en-US" w:eastAsia="zh-CN"/>
                </w:rPr>
                <w:t>外层</w:t>
              </w:r>
            </w:ins>
            <w:ins w:id="1460" w:author="零 [2]" w:date="2025-11-22T17:08:23Z">
              <w:r>
                <w:rPr>
                  <w:rFonts w:hint="eastAsia" w:ascii="PingFang SC" w:hAnsi="PingFang SC" w:eastAsia="PingFang SC" w:cs="PingFang SC"/>
                  <w:spacing w:val="-3"/>
                  <w:sz w:val="21"/>
                  <w:szCs w:val="21"/>
                  <w:lang w:val="en-US" w:eastAsia="zh-CN"/>
                </w:rPr>
                <w:t>敷料</w:t>
              </w:r>
            </w:ins>
          </w:p>
        </w:tc>
        <w:tc>
          <w:tcPr>
            <w:tcW w:w="1693" w:type="pct"/>
            <w:tcPrChange w:id="1461" w:author="零 [2]" w:date="2025-11-22T17:19:13Z">
              <w:tcPr>
                <w:tcW w:w="3435" w:type="dxa"/>
              </w:tcPr>
            </w:tcPrChange>
          </w:tcPr>
          <w:p w14:paraId="37ED350A">
            <w:pPr>
              <w:widowControl w:val="0"/>
              <w:spacing w:before="34" w:line="176" w:lineRule="auto"/>
              <w:ind w:right="179"/>
              <w:rPr>
                <w:ins w:id="1462" w:author="零 [2]" w:date="2025-11-22T16:03:05Z"/>
                <w:rFonts w:ascii="PingFang SC" w:hAnsi="PingFang SC" w:eastAsia="PingFang SC" w:cs="PingFang SC"/>
                <w:spacing w:val="-3"/>
                <w:sz w:val="21"/>
                <w:szCs w:val="21"/>
                <w:vertAlign w:val="baseline"/>
              </w:rPr>
            </w:pPr>
            <w:ins w:id="1463" w:author="零 [2]" w:date="2025-11-22T16:22:40Z">
              <w:r>
                <w:rPr>
                  <w:rFonts w:hint="eastAsia" w:ascii="PingFang SC" w:hAnsi="PingFang SC" w:eastAsia="PingFang SC" w:cs="PingFang SC"/>
                  <w:b w:val="0"/>
                  <w:bCs w:val="0"/>
                  <w:position w:val="-56"/>
                </w:rPr>
                <w:drawing>
                  <wp:inline distT="0" distB="0" distL="0" distR="0">
                    <wp:extent cx="1080135" cy="1440180"/>
                    <wp:effectExtent l="0" t="0" r="12065" b="7620"/>
                    <wp:docPr id="82" name="IM 24"/>
                    <wp:cNvGraphicFramePr/>
                    <a:graphic xmlns:a="http://schemas.openxmlformats.org/drawingml/2006/main">
                      <a:graphicData uri="http://schemas.openxmlformats.org/drawingml/2006/picture">
                        <pic:pic xmlns:pic="http://schemas.openxmlformats.org/drawingml/2006/picture">
                          <pic:nvPicPr>
                            <pic:cNvPr id="82" name="IM 24"/>
                            <pic:cNvPicPr/>
                          </pic:nvPicPr>
                          <pic:blipFill>
                            <a:blip r:embed="rId138"/>
                            <a:stretch>
                              <a:fillRect/>
                            </a:stretch>
                          </pic:blipFill>
                          <pic:spPr>
                            <a:xfrm>
                              <a:off x="0" y="0"/>
                              <a:ext cx="1080135" cy="1440180"/>
                            </a:xfrm>
                            <a:prstGeom prst="rect">
                              <a:avLst/>
                            </a:prstGeom>
                          </pic:spPr>
                        </pic:pic>
                      </a:graphicData>
                    </a:graphic>
                  </wp:inline>
                </w:drawing>
              </w:r>
            </w:ins>
          </w:p>
        </w:tc>
      </w:tr>
      <w:tr w14:paraId="4E5E15DE">
        <w:trPr>
          <w:ins w:id="1465" w:author="零 [2]" w:date="2025-11-22T16:04:18Z"/>
        </w:trPr>
        <w:tc>
          <w:tcPr>
            <w:tcW w:w="1362" w:type="pct"/>
            <w:tcPrChange w:id="1467" w:author="零 [2]" w:date="2025-11-22T17:19:13Z">
              <w:tcPr>
                <w:tcW w:w="3434" w:type="dxa"/>
              </w:tcPr>
            </w:tcPrChange>
          </w:tcPr>
          <w:p w14:paraId="55A3EA13">
            <w:pPr>
              <w:widowControl w:val="0"/>
              <w:spacing w:before="34" w:line="176" w:lineRule="auto"/>
              <w:ind w:left="0" w:right="179" w:firstLine="0"/>
              <w:rPr>
                <w:ins w:id="1469" w:author="零 [2]" w:date="2025-11-22T16:04:18Z"/>
                <w:rFonts w:ascii="PingFang SC" w:hAnsi="PingFang SC" w:eastAsia="PingFang SC" w:cs="PingFang SC"/>
                <w:spacing w:val="-3"/>
                <w:sz w:val="21"/>
                <w:szCs w:val="21"/>
              </w:rPr>
              <w:pPrChange w:id="1468" w:author="零 [2]" w:date="2025-11-22T16:05:01Z">
                <w:pPr>
                  <w:spacing w:before="34" w:line="176" w:lineRule="auto"/>
                  <w:ind w:right="179"/>
                </w:pPr>
              </w:pPrChange>
            </w:pPr>
            <w:ins w:id="1470" w:author="零 [2]" w:date="2025-11-22T16:04:57Z">
              <w:r>
                <w:rPr>
                  <w:rFonts w:ascii="PingFang SC" w:hAnsi="PingFang SC" w:eastAsia="PingFang SC" w:cs="PingFang SC"/>
                  <w:spacing w:val="-3"/>
                  <w:sz w:val="21"/>
                  <w:szCs w:val="21"/>
                </w:rPr>
                <w:t xml:space="preserve">网状弹性绷带 </w:t>
              </w:r>
            </w:ins>
          </w:p>
        </w:tc>
        <w:tc>
          <w:tcPr>
            <w:tcW w:w="1944" w:type="pct"/>
            <w:tcPrChange w:id="1471" w:author="零 [2]" w:date="2025-11-22T17:19:13Z">
              <w:tcPr>
                <w:tcW w:w="3435" w:type="dxa"/>
              </w:tcPr>
            </w:tcPrChange>
          </w:tcPr>
          <w:p w14:paraId="722B3D55">
            <w:pPr>
              <w:widowControl w:val="0"/>
              <w:spacing w:before="34" w:line="176" w:lineRule="auto"/>
              <w:ind w:right="179"/>
              <w:rPr>
                <w:ins w:id="1472" w:author="零 [2]" w:date="2025-11-22T16:04:18Z"/>
                <w:rFonts w:ascii="PingFang SC" w:hAnsi="PingFang SC" w:eastAsia="PingFang SC" w:cs="PingFang SC"/>
                <w:spacing w:val="-3"/>
                <w:sz w:val="21"/>
                <w:szCs w:val="21"/>
              </w:rPr>
            </w:pPr>
            <w:ins w:id="1473" w:author="零 [2]" w:date="2025-11-22T17:09:08Z">
              <w:r>
                <w:rPr>
                  <w:rFonts w:hint="eastAsia" w:ascii="PingFang SC" w:hAnsi="PingFang SC" w:eastAsia="PingFang SC" w:cs="PingFang SC"/>
                  <w:spacing w:val="-3"/>
                  <w:sz w:val="21"/>
                  <w:szCs w:val="21"/>
                  <w:lang w:val="en-US" w:eastAsia="zh-CN"/>
                </w:rPr>
                <w:t>用于固定外层敷料</w:t>
              </w:r>
            </w:ins>
          </w:p>
        </w:tc>
        <w:tc>
          <w:tcPr>
            <w:tcW w:w="1693" w:type="pct"/>
            <w:tcPrChange w:id="1474" w:author="零 [2]" w:date="2025-11-22T17:19:13Z">
              <w:tcPr>
                <w:tcW w:w="3435" w:type="dxa"/>
              </w:tcPr>
            </w:tcPrChange>
          </w:tcPr>
          <w:p w14:paraId="1FF8F170">
            <w:pPr>
              <w:widowControl w:val="0"/>
              <w:spacing w:before="34" w:line="176" w:lineRule="auto"/>
              <w:ind w:right="179"/>
              <w:rPr>
                <w:ins w:id="1475" w:author="零 [2]" w:date="2025-11-22T16:04:18Z"/>
                <w:rFonts w:hint="eastAsia" w:ascii="PingFang SC" w:hAnsi="PingFang SC" w:eastAsia="PingFang SC" w:cs="PingFang SC"/>
                <w:spacing w:val="-3"/>
                <w:sz w:val="21"/>
                <w:szCs w:val="21"/>
                <w:vertAlign w:val="baseline"/>
                <w:lang w:eastAsia="zh-CN"/>
              </w:rPr>
            </w:pPr>
            <w:ins w:id="1476" w:author="零 [2]" w:date="2025-11-22T17:19:41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23" name="图片 123" descr="WechatIMG267"/>
                    <wp:cNvGraphicFramePr/>
                    <a:graphic xmlns:a="http://schemas.openxmlformats.org/drawingml/2006/main">
                      <a:graphicData uri="http://schemas.openxmlformats.org/drawingml/2006/picture">
                        <pic:pic xmlns:pic="http://schemas.openxmlformats.org/drawingml/2006/picture">
                          <pic:nvPicPr>
                            <pic:cNvPr id="123" name="图片 123" descr="WechatIMG267"/>
                            <pic:cNvPicPr/>
                          </pic:nvPicPr>
                          <pic:blipFill>
                            <a:blip r:embed="rId139"/>
                            <a:stretch>
                              <a:fillRect/>
                            </a:stretch>
                          </pic:blipFill>
                          <pic:spPr>
                            <a:xfrm>
                              <a:off x="0" y="0"/>
                              <a:ext cx="1080135" cy="1440180"/>
                            </a:xfrm>
                            <a:prstGeom prst="rect">
                              <a:avLst/>
                            </a:prstGeom>
                          </pic:spPr>
                        </pic:pic>
                      </a:graphicData>
                    </a:graphic>
                  </wp:inline>
                </w:drawing>
              </w:r>
            </w:ins>
          </w:p>
        </w:tc>
      </w:tr>
      <w:tr w14:paraId="4BF15139">
        <w:trPr>
          <w:ins w:id="1478" w:author="零 [2]" w:date="2025-11-22T16:04:19Z"/>
        </w:trPr>
        <w:tc>
          <w:tcPr>
            <w:tcW w:w="1362" w:type="pct"/>
            <w:tcPrChange w:id="1480" w:author="零 [2]" w:date="2025-11-22T17:19:13Z">
              <w:tcPr>
                <w:tcW w:w="3434" w:type="dxa"/>
              </w:tcPr>
            </w:tcPrChange>
          </w:tcPr>
          <w:p w14:paraId="277F2A85">
            <w:pPr>
              <w:widowControl w:val="0"/>
              <w:spacing w:before="34" w:line="176" w:lineRule="auto"/>
              <w:ind w:right="179"/>
              <w:rPr>
                <w:ins w:id="1481" w:author="零 [2]" w:date="2025-11-22T16:04:19Z"/>
                <w:rFonts w:ascii="PingFang SC" w:hAnsi="PingFang SC" w:eastAsia="PingFang SC" w:cs="PingFang SC"/>
                <w:spacing w:val="-3"/>
                <w:sz w:val="21"/>
                <w:szCs w:val="21"/>
              </w:rPr>
            </w:pPr>
            <w:ins w:id="1482" w:author="零 [2]" w:date="2025-11-22T16:05:04Z">
              <w:r>
                <w:rPr>
                  <w:rFonts w:ascii="PingFang SC" w:hAnsi="PingFang SC" w:eastAsia="PingFang SC" w:cs="PingFang SC"/>
                  <w:spacing w:val="-3"/>
                  <w:sz w:val="21"/>
                  <w:szCs w:val="21"/>
                </w:rPr>
                <w:t>胶带</w:t>
              </w:r>
            </w:ins>
          </w:p>
        </w:tc>
        <w:tc>
          <w:tcPr>
            <w:tcW w:w="1944" w:type="pct"/>
            <w:tcPrChange w:id="1483" w:author="零 [2]" w:date="2025-11-22T17:19:13Z">
              <w:tcPr>
                <w:tcW w:w="3435" w:type="dxa"/>
              </w:tcPr>
            </w:tcPrChange>
          </w:tcPr>
          <w:p w14:paraId="4A756E3A">
            <w:pPr>
              <w:widowControl w:val="0"/>
              <w:spacing w:before="34" w:line="176" w:lineRule="auto"/>
              <w:ind w:right="179"/>
              <w:rPr>
                <w:ins w:id="1484" w:author="零 [2]" w:date="2025-11-22T16:04:19Z"/>
                <w:rFonts w:ascii="PingFang SC" w:hAnsi="PingFang SC" w:eastAsia="PingFang SC" w:cs="PingFang SC"/>
                <w:spacing w:val="-3"/>
                <w:sz w:val="21"/>
                <w:szCs w:val="21"/>
              </w:rPr>
            </w:pPr>
            <w:ins w:id="1485" w:author="零 [2]" w:date="2025-11-22T17:09:10Z">
              <w:r>
                <w:rPr>
                  <w:rFonts w:hint="eastAsia" w:ascii="PingFang SC" w:hAnsi="PingFang SC" w:eastAsia="PingFang SC" w:cs="PingFang SC"/>
                  <w:spacing w:val="-3"/>
                  <w:sz w:val="21"/>
                  <w:szCs w:val="21"/>
                  <w:lang w:val="en-US" w:eastAsia="zh-CN"/>
                </w:rPr>
                <w:t>用于固定外层敷料</w:t>
              </w:r>
            </w:ins>
          </w:p>
        </w:tc>
        <w:tc>
          <w:tcPr>
            <w:tcW w:w="1693" w:type="pct"/>
            <w:tcPrChange w:id="1486" w:author="零 [2]" w:date="2025-11-22T17:19:13Z">
              <w:tcPr>
                <w:tcW w:w="3435" w:type="dxa"/>
              </w:tcPr>
            </w:tcPrChange>
          </w:tcPr>
          <w:p w14:paraId="1676FD79">
            <w:pPr>
              <w:widowControl w:val="0"/>
              <w:spacing w:before="34" w:line="176" w:lineRule="auto"/>
              <w:ind w:right="179"/>
              <w:rPr>
                <w:ins w:id="1487" w:author="零 [2]" w:date="2025-11-22T16:04:19Z"/>
                <w:rFonts w:hint="eastAsia" w:ascii="PingFang SC" w:hAnsi="PingFang SC" w:eastAsia="PingFang SC" w:cs="PingFang SC"/>
                <w:spacing w:val="-3"/>
                <w:sz w:val="21"/>
                <w:szCs w:val="21"/>
                <w:vertAlign w:val="baseline"/>
                <w:lang w:eastAsia="zh-CN"/>
              </w:rPr>
            </w:pPr>
            <w:ins w:id="1488" w:author="零 [2]" w:date="2025-11-22T17:04:43Z">
              <w:r>
                <w:rPr>
                  <w:rFonts w:hint="eastAsia" w:ascii="PingFang SC" w:hAnsi="PingFang SC" w:eastAsia="PingFang SC" w:cs="PingFang SC"/>
                  <w:spacing w:val="-3"/>
                  <w:sz w:val="21"/>
                  <w:szCs w:val="21"/>
                  <w:vertAlign w:val="baseline"/>
                  <w:lang w:eastAsia="zh-CN"/>
                </w:rPr>
                <w:drawing>
                  <wp:inline distT="0" distB="0" distL="114300" distR="114300">
                    <wp:extent cx="1450975" cy="1212850"/>
                    <wp:effectExtent l="0" t="0" r="22225" b="6350"/>
                    <wp:docPr id="119" name="图片 119" descr="WechatIMG266"/>
                    <wp:cNvGraphicFramePr/>
                    <a:graphic xmlns:a="http://schemas.openxmlformats.org/drawingml/2006/main">
                      <a:graphicData uri="http://schemas.openxmlformats.org/drawingml/2006/picture">
                        <pic:pic xmlns:pic="http://schemas.openxmlformats.org/drawingml/2006/picture">
                          <pic:nvPicPr>
                            <pic:cNvPr id="119" name="图片 119" descr="WechatIMG266"/>
                            <pic:cNvPicPr/>
                          </pic:nvPicPr>
                          <pic:blipFill>
                            <a:blip r:embed="rId140"/>
                            <a:stretch>
                              <a:fillRect/>
                            </a:stretch>
                          </pic:blipFill>
                          <pic:spPr>
                            <a:xfrm>
                              <a:off x="0" y="0"/>
                              <a:ext cx="1450975" cy="1212850"/>
                            </a:xfrm>
                            <a:prstGeom prst="rect">
                              <a:avLst/>
                            </a:prstGeom>
                          </pic:spPr>
                        </pic:pic>
                      </a:graphicData>
                    </a:graphic>
                  </wp:inline>
                </w:drawing>
              </w:r>
            </w:ins>
          </w:p>
        </w:tc>
      </w:tr>
      <w:tr w14:paraId="597C129B">
        <w:trPr>
          <w:ins w:id="1490" w:author="零 [2]" w:date="2025-11-22T16:04:20Z"/>
        </w:trPr>
        <w:tc>
          <w:tcPr>
            <w:tcW w:w="1362" w:type="pct"/>
            <w:tcPrChange w:id="1492" w:author="零 [2]" w:date="2025-11-22T17:19:13Z">
              <w:tcPr>
                <w:tcW w:w="3434" w:type="dxa"/>
              </w:tcPr>
            </w:tcPrChange>
          </w:tcPr>
          <w:p w14:paraId="01889995">
            <w:pPr>
              <w:widowControl w:val="0"/>
              <w:spacing w:before="34" w:line="176" w:lineRule="auto"/>
              <w:ind w:right="179"/>
              <w:rPr>
                <w:ins w:id="1493" w:author="零 [2]" w:date="2025-11-22T16:04:20Z"/>
                <w:rFonts w:hint="eastAsia" w:ascii="PingFang SC" w:hAnsi="PingFang SC" w:eastAsia="PingFang SC" w:cs="PingFang SC"/>
                <w:spacing w:val="-3"/>
                <w:sz w:val="21"/>
                <w:szCs w:val="21"/>
                <w:lang w:val="en-US" w:eastAsia="zh-CN"/>
              </w:rPr>
            </w:pPr>
            <w:ins w:id="1494" w:author="零 [2]" w:date="2025-11-22T16:05:09Z">
              <w:r>
                <w:rPr>
                  <w:rFonts w:ascii="PingFang SC" w:hAnsi="PingFang SC" w:eastAsia="PingFang SC" w:cs="PingFang SC"/>
                  <w:spacing w:val="-3"/>
                  <w:sz w:val="21"/>
                  <w:szCs w:val="21"/>
                </w:rPr>
                <w:t>脱脂棉</w:t>
              </w:r>
            </w:ins>
            <w:ins w:id="1495" w:author="零 [2]" w:date="2025-11-22T16:05:35Z">
              <w:r>
                <w:rPr>
                  <w:rFonts w:hint="eastAsia" w:ascii="PingFang SC" w:hAnsi="PingFang SC" w:eastAsia="PingFang SC" w:cs="PingFang SC"/>
                  <w:spacing w:val="-3"/>
                  <w:sz w:val="21"/>
                  <w:szCs w:val="21"/>
                  <w:lang w:val="en-US" w:eastAsia="zh-CN"/>
                </w:rPr>
                <w:t>球</w:t>
              </w:r>
            </w:ins>
          </w:p>
        </w:tc>
        <w:tc>
          <w:tcPr>
            <w:tcW w:w="1944" w:type="pct"/>
            <w:tcPrChange w:id="1496" w:author="零 [2]" w:date="2025-11-22T17:19:13Z">
              <w:tcPr>
                <w:tcW w:w="3435" w:type="dxa"/>
              </w:tcPr>
            </w:tcPrChange>
          </w:tcPr>
          <w:p w14:paraId="1AECB8E3">
            <w:pPr>
              <w:widowControl w:val="0"/>
              <w:spacing w:before="34" w:line="176" w:lineRule="auto"/>
              <w:ind w:right="179"/>
              <w:rPr>
                <w:ins w:id="1497" w:author="零 [2]" w:date="2025-11-22T16:04:20Z"/>
                <w:rFonts w:hint="default" w:ascii="PingFang SC" w:hAnsi="PingFang SC" w:eastAsia="PingFang SC" w:cs="PingFang SC"/>
                <w:spacing w:val="-3"/>
                <w:sz w:val="21"/>
                <w:szCs w:val="21"/>
                <w:lang w:val="en-US"/>
              </w:rPr>
            </w:pPr>
            <w:ins w:id="1498" w:author="零 [2]" w:date="2025-11-22T17:09:13Z">
              <w:r>
                <w:rPr>
                  <w:rFonts w:hint="eastAsia" w:ascii="PingFang SC" w:hAnsi="PingFang SC" w:eastAsia="PingFang SC" w:cs="PingFang SC"/>
                  <w:spacing w:val="-3"/>
                  <w:sz w:val="21"/>
                  <w:szCs w:val="21"/>
                  <w:lang w:val="en-US" w:eastAsia="zh-CN"/>
                </w:rPr>
                <w:t>用于</w:t>
              </w:r>
            </w:ins>
            <w:ins w:id="1499" w:author="零 [2]" w:date="2025-11-22T17:09:17Z">
              <w:r>
                <w:rPr>
                  <w:rFonts w:hint="eastAsia" w:ascii="PingFang SC" w:hAnsi="PingFang SC" w:eastAsia="PingFang SC" w:cs="PingFang SC"/>
                  <w:spacing w:val="-3"/>
                  <w:sz w:val="21"/>
                  <w:szCs w:val="21"/>
                  <w:lang w:val="en-US" w:eastAsia="zh-CN"/>
                </w:rPr>
                <w:t>伤口</w:t>
              </w:r>
            </w:ins>
            <w:ins w:id="1500" w:author="零 [2]" w:date="2025-11-22T17:09:18Z">
              <w:r>
                <w:rPr>
                  <w:rFonts w:hint="eastAsia" w:ascii="PingFang SC" w:hAnsi="PingFang SC" w:eastAsia="PingFang SC" w:cs="PingFang SC"/>
                  <w:spacing w:val="-3"/>
                  <w:sz w:val="21"/>
                  <w:szCs w:val="21"/>
                  <w:lang w:val="en-US" w:eastAsia="zh-CN"/>
                </w:rPr>
                <w:t>消毒</w:t>
              </w:r>
            </w:ins>
          </w:p>
        </w:tc>
        <w:tc>
          <w:tcPr>
            <w:tcW w:w="1693" w:type="pct"/>
            <w:tcPrChange w:id="1501" w:author="零 [2]" w:date="2025-11-22T17:19:13Z">
              <w:tcPr>
                <w:tcW w:w="3435" w:type="dxa"/>
              </w:tcPr>
            </w:tcPrChange>
          </w:tcPr>
          <w:p w14:paraId="6282EC0C">
            <w:pPr>
              <w:widowControl w:val="0"/>
              <w:spacing w:before="34" w:line="176" w:lineRule="auto"/>
              <w:ind w:right="179"/>
              <w:rPr>
                <w:ins w:id="1502" w:author="零 [2]" w:date="2025-11-22T16:04:20Z"/>
                <w:rFonts w:hint="eastAsia" w:ascii="PingFang SC" w:hAnsi="PingFang SC" w:eastAsia="PingFang SC" w:cs="PingFang SC"/>
                <w:spacing w:val="-3"/>
                <w:sz w:val="21"/>
                <w:szCs w:val="21"/>
                <w:vertAlign w:val="baseline"/>
                <w:lang w:eastAsia="zh-CN"/>
              </w:rPr>
            </w:pPr>
            <w:ins w:id="1503" w:author="零 [2]" w:date="2025-11-22T17:05:02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20" name="图片 120" descr="WechatIMG265"/>
                    <wp:cNvGraphicFramePr/>
                    <a:graphic xmlns:a="http://schemas.openxmlformats.org/drawingml/2006/main">
                      <a:graphicData uri="http://schemas.openxmlformats.org/drawingml/2006/picture">
                        <pic:pic xmlns:pic="http://schemas.openxmlformats.org/drawingml/2006/picture">
                          <pic:nvPicPr>
                            <pic:cNvPr id="120" name="图片 120" descr="WechatIMG265"/>
                            <pic:cNvPicPr/>
                          </pic:nvPicPr>
                          <pic:blipFill>
                            <a:blip r:embed="rId141"/>
                            <a:stretch>
                              <a:fillRect/>
                            </a:stretch>
                          </pic:blipFill>
                          <pic:spPr>
                            <a:xfrm>
                              <a:off x="0" y="0"/>
                              <a:ext cx="1080135" cy="1440180"/>
                            </a:xfrm>
                            <a:prstGeom prst="rect">
                              <a:avLst/>
                            </a:prstGeom>
                          </pic:spPr>
                        </pic:pic>
                      </a:graphicData>
                    </a:graphic>
                  </wp:inline>
                </w:drawing>
              </w:r>
            </w:ins>
          </w:p>
        </w:tc>
      </w:tr>
      <w:tr w14:paraId="03E938A3">
        <w:trPr>
          <w:ins w:id="1505" w:author="零 [2]" w:date="2025-11-22T16:04:23Z"/>
        </w:trPr>
        <w:tc>
          <w:tcPr>
            <w:tcW w:w="1362" w:type="pct"/>
            <w:tcPrChange w:id="1507" w:author="零 [2]" w:date="2025-11-22T17:19:13Z">
              <w:tcPr>
                <w:tcW w:w="3434" w:type="dxa"/>
              </w:tcPr>
            </w:tcPrChange>
          </w:tcPr>
          <w:p w14:paraId="4C35CE11">
            <w:pPr>
              <w:widowControl w:val="0"/>
              <w:spacing w:before="34" w:line="176" w:lineRule="auto"/>
              <w:ind w:right="179"/>
              <w:rPr>
                <w:ins w:id="1508" w:author="零 [2]" w:date="2025-11-22T16:04:23Z"/>
                <w:rFonts w:ascii="PingFang SC" w:hAnsi="PingFang SC" w:eastAsia="PingFang SC" w:cs="PingFang SC"/>
                <w:spacing w:val="-3"/>
                <w:sz w:val="21"/>
                <w:szCs w:val="21"/>
              </w:rPr>
            </w:pPr>
            <w:ins w:id="1509" w:author="零 [2]" w:date="2025-11-22T16:05:14Z">
              <w:r>
                <w:rPr>
                  <w:rFonts w:ascii="PingFang SC" w:hAnsi="PingFang SC" w:eastAsia="PingFang SC" w:cs="PingFang SC"/>
                  <w:spacing w:val="-3"/>
                  <w:sz w:val="21"/>
                  <w:szCs w:val="21"/>
                </w:rPr>
                <w:t>紫外线灯</w:t>
              </w:r>
            </w:ins>
          </w:p>
        </w:tc>
        <w:tc>
          <w:tcPr>
            <w:tcW w:w="1944" w:type="pct"/>
            <w:tcPrChange w:id="1510" w:author="零 [2]" w:date="2025-11-22T17:19:13Z">
              <w:tcPr>
                <w:tcW w:w="3435" w:type="dxa"/>
              </w:tcPr>
            </w:tcPrChange>
          </w:tcPr>
          <w:p w14:paraId="338A855A">
            <w:pPr>
              <w:widowControl w:val="0"/>
              <w:spacing w:before="34" w:line="176" w:lineRule="auto"/>
              <w:ind w:right="179"/>
              <w:rPr>
                <w:ins w:id="1511" w:author="零 [2]" w:date="2025-11-22T16:04:23Z"/>
                <w:rFonts w:ascii="PingFang SC" w:hAnsi="PingFang SC" w:eastAsia="PingFang SC" w:cs="PingFang SC"/>
                <w:spacing w:val="-3"/>
                <w:sz w:val="21"/>
                <w:szCs w:val="21"/>
              </w:rPr>
            </w:pPr>
            <w:ins w:id="1512" w:author="零 [2]" w:date="2025-11-22T16:05:50Z">
              <w:r>
                <w:rPr>
                  <w:rFonts w:ascii="PingFang SC" w:hAnsi="PingFang SC" w:eastAsia="PingFang SC" w:cs="PingFang SC"/>
                  <w:spacing w:val="-3"/>
                  <w:sz w:val="21"/>
                  <w:szCs w:val="21"/>
                </w:rPr>
                <w:t>房间消毒</w:t>
              </w:r>
            </w:ins>
          </w:p>
        </w:tc>
        <w:tc>
          <w:tcPr>
            <w:tcW w:w="1693" w:type="pct"/>
            <w:tcPrChange w:id="1513" w:author="零 [2]" w:date="2025-11-22T17:19:13Z">
              <w:tcPr>
                <w:tcW w:w="3435" w:type="dxa"/>
              </w:tcPr>
            </w:tcPrChange>
          </w:tcPr>
          <w:p w14:paraId="402DD3FA">
            <w:pPr>
              <w:widowControl w:val="0"/>
              <w:spacing w:before="34" w:line="176" w:lineRule="auto"/>
              <w:ind w:right="179"/>
              <w:rPr>
                <w:ins w:id="1514" w:author="零 [2]" w:date="2025-11-22T16:04:23Z"/>
                <w:rFonts w:ascii="PingFang SC" w:hAnsi="PingFang SC" w:eastAsia="PingFang SC" w:cs="PingFang SC"/>
                <w:spacing w:val="-3"/>
                <w:sz w:val="21"/>
                <w:szCs w:val="21"/>
                <w:vertAlign w:val="baseline"/>
              </w:rPr>
            </w:pPr>
            <w:ins w:id="1515" w:author="零 [2]" w:date="2025-11-22T17:05:09Z">
              <w:r>
                <w:rPr>
                  <w:position w:val="-55"/>
                </w:rPr>
                <w:drawing>
                  <wp:inline distT="0" distB="0" distL="0" distR="0">
                    <wp:extent cx="1080135" cy="1440180"/>
                    <wp:effectExtent l="0" t="0" r="12065" b="7620"/>
                    <wp:docPr id="99" name="IM 34"/>
                    <wp:cNvGraphicFramePr/>
                    <a:graphic xmlns:a="http://schemas.openxmlformats.org/drawingml/2006/main">
                      <a:graphicData uri="http://schemas.openxmlformats.org/drawingml/2006/picture">
                        <pic:pic xmlns:pic="http://schemas.openxmlformats.org/drawingml/2006/picture">
                          <pic:nvPicPr>
                            <pic:cNvPr id="99" name="IM 34"/>
                            <pic:cNvPicPr/>
                          </pic:nvPicPr>
                          <pic:blipFill>
                            <a:blip r:embed="rId142"/>
                            <a:stretch>
                              <a:fillRect/>
                            </a:stretch>
                          </pic:blipFill>
                          <pic:spPr>
                            <a:xfrm>
                              <a:off x="0" y="0"/>
                              <a:ext cx="1080135" cy="1440180"/>
                            </a:xfrm>
                            <a:prstGeom prst="rect">
                              <a:avLst/>
                            </a:prstGeom>
                          </pic:spPr>
                        </pic:pic>
                      </a:graphicData>
                    </a:graphic>
                  </wp:inline>
                </w:drawing>
              </w:r>
            </w:ins>
          </w:p>
        </w:tc>
      </w:tr>
      <w:tr w14:paraId="14ACF463">
        <w:trPr>
          <w:ins w:id="1517" w:author="零 [2]" w:date="2025-11-22T16:05:37Z"/>
        </w:trPr>
        <w:tc>
          <w:tcPr>
            <w:tcW w:w="1362" w:type="pct"/>
            <w:tcPrChange w:id="1519" w:author="零 [2]" w:date="2025-11-22T17:19:13Z">
              <w:tcPr>
                <w:tcW w:w="3434" w:type="dxa"/>
              </w:tcPr>
            </w:tcPrChange>
          </w:tcPr>
          <w:p w14:paraId="01D489FF">
            <w:pPr>
              <w:widowControl w:val="0"/>
              <w:spacing w:before="34" w:line="176" w:lineRule="auto"/>
              <w:ind w:right="179"/>
              <w:rPr>
                <w:ins w:id="1520" w:author="零 [2]" w:date="2025-11-22T16:05:37Z"/>
                <w:rFonts w:ascii="PingFang SC" w:hAnsi="PingFang SC" w:eastAsia="PingFang SC" w:cs="PingFang SC"/>
                <w:spacing w:val="-3"/>
                <w:sz w:val="21"/>
                <w:szCs w:val="21"/>
              </w:rPr>
            </w:pPr>
            <w:ins w:id="1521" w:author="零 [2]" w:date="2025-11-22T16:06:04Z">
              <w:r>
                <w:rPr>
                  <w:rFonts w:ascii="PingFang SC" w:hAnsi="PingFang SC" w:eastAsia="PingFang SC" w:cs="PingFang SC"/>
                  <w:spacing w:val="-3"/>
                  <w:sz w:val="21"/>
                  <w:szCs w:val="21"/>
                </w:rPr>
                <w:t>医用高压消毒锅</w:t>
              </w:r>
            </w:ins>
          </w:p>
        </w:tc>
        <w:tc>
          <w:tcPr>
            <w:tcW w:w="1944" w:type="pct"/>
            <w:tcPrChange w:id="1522" w:author="零 [2]" w:date="2025-11-22T17:19:13Z">
              <w:tcPr>
                <w:tcW w:w="3435" w:type="dxa"/>
              </w:tcPr>
            </w:tcPrChange>
          </w:tcPr>
          <w:p w14:paraId="6183528C">
            <w:pPr>
              <w:widowControl w:val="0"/>
              <w:spacing w:before="34" w:line="176" w:lineRule="auto"/>
              <w:ind w:right="179"/>
              <w:rPr>
                <w:ins w:id="1523" w:author="零 [2]" w:date="2025-11-22T16:05:37Z"/>
                <w:rFonts w:ascii="PingFang SC" w:hAnsi="PingFang SC" w:eastAsia="PingFang SC" w:cs="PingFang SC"/>
                <w:spacing w:val="-3"/>
                <w:sz w:val="21"/>
                <w:szCs w:val="21"/>
              </w:rPr>
            </w:pPr>
            <w:ins w:id="1524" w:author="零 [2]" w:date="2025-11-22T16:06:19Z">
              <w:r>
                <w:rPr>
                  <w:rFonts w:ascii="PingFang SC" w:hAnsi="PingFang SC" w:eastAsia="PingFang SC" w:cs="PingFang SC"/>
                  <w:spacing w:val="-3"/>
                  <w:sz w:val="21"/>
                  <w:szCs w:val="21"/>
                </w:rPr>
                <w:t>器械消毒</w:t>
              </w:r>
            </w:ins>
          </w:p>
        </w:tc>
        <w:tc>
          <w:tcPr>
            <w:tcW w:w="1693" w:type="pct"/>
            <w:tcPrChange w:id="1525" w:author="零 [2]" w:date="2025-11-22T17:19:13Z">
              <w:tcPr>
                <w:tcW w:w="3435" w:type="dxa"/>
              </w:tcPr>
            </w:tcPrChange>
          </w:tcPr>
          <w:p w14:paraId="1D40CC88">
            <w:pPr>
              <w:widowControl w:val="0"/>
              <w:spacing w:before="34" w:line="176" w:lineRule="auto"/>
              <w:ind w:right="179"/>
              <w:rPr>
                <w:ins w:id="1526" w:author="零 [2]" w:date="2025-11-22T16:05:37Z"/>
                <w:rFonts w:hint="eastAsia" w:ascii="PingFang SC" w:hAnsi="PingFang SC" w:eastAsia="PingFang SC" w:cs="PingFang SC"/>
                <w:spacing w:val="-3"/>
                <w:sz w:val="21"/>
                <w:szCs w:val="21"/>
                <w:vertAlign w:val="baseline"/>
                <w:lang w:eastAsia="zh-CN"/>
              </w:rPr>
            </w:pPr>
            <w:ins w:id="1527" w:author="零 [2]" w:date="2025-11-22T17:07:28Z">
              <w:r>
                <w:rPr>
                  <w:rFonts w:hint="eastAsia" w:ascii="PingFang SC" w:hAnsi="PingFang SC" w:eastAsia="PingFang SC" w:cs="PingFang SC"/>
                  <w:spacing w:val="-3"/>
                  <w:sz w:val="21"/>
                  <w:szCs w:val="21"/>
                  <w:vertAlign w:val="baseline"/>
                  <w:lang w:eastAsia="zh-CN"/>
                </w:rPr>
                <w:drawing>
                  <wp:inline distT="0" distB="0" distL="114300" distR="114300">
                    <wp:extent cx="1080135" cy="1440180"/>
                    <wp:effectExtent l="0" t="0" r="12065" b="7620"/>
                    <wp:docPr id="121" name="图片 121" descr="WechatIMG268"/>
                    <wp:cNvGraphicFramePr/>
                    <a:graphic xmlns:a="http://schemas.openxmlformats.org/drawingml/2006/main">
                      <a:graphicData uri="http://schemas.openxmlformats.org/drawingml/2006/picture">
                        <pic:pic xmlns:pic="http://schemas.openxmlformats.org/drawingml/2006/picture">
                          <pic:nvPicPr>
                            <pic:cNvPr id="121" name="图片 121" descr="WechatIMG268"/>
                            <pic:cNvPicPr/>
                          </pic:nvPicPr>
                          <pic:blipFill>
                            <a:blip r:embed="rId143"/>
                            <a:stretch>
                              <a:fillRect/>
                            </a:stretch>
                          </pic:blipFill>
                          <pic:spPr>
                            <a:xfrm>
                              <a:off x="0" y="0"/>
                              <a:ext cx="1080135" cy="1440180"/>
                            </a:xfrm>
                            <a:prstGeom prst="rect">
                              <a:avLst/>
                            </a:prstGeom>
                          </pic:spPr>
                        </pic:pic>
                      </a:graphicData>
                    </a:graphic>
                  </wp:inline>
                </w:drawing>
              </w:r>
            </w:ins>
          </w:p>
        </w:tc>
      </w:tr>
    </w:tbl>
    <w:p w14:paraId="218A7CB2">
      <w:pPr>
        <w:spacing w:before="34" w:line="176" w:lineRule="auto"/>
        <w:ind w:left="37" w:right="179" w:firstLine="422"/>
        <w:rPr>
          <w:ins w:id="1529" w:author="零 [2]" w:date="2025-11-22T15:58:47Z"/>
          <w:rFonts w:ascii="PingFang SC" w:hAnsi="PingFang SC" w:eastAsia="PingFang SC" w:cs="PingFang SC"/>
          <w:spacing w:val="-3"/>
          <w:sz w:val="21"/>
          <w:szCs w:val="21"/>
        </w:rPr>
      </w:pPr>
    </w:p>
    <w:p w14:paraId="20586C31">
      <w:pPr>
        <w:spacing w:before="34" w:line="176" w:lineRule="auto"/>
        <w:ind w:left="0" w:right="179" w:firstLine="0"/>
        <w:rPr>
          <w:del w:id="1531" w:author="零 [2]" w:date="2025-11-22T16:06:56Z"/>
          <w:rFonts w:ascii="PingFang SC" w:hAnsi="PingFang SC" w:eastAsia="PingFang SC" w:cs="PingFang SC"/>
          <w:spacing w:val="-3"/>
        </w:rPr>
        <w:pPrChange w:id="1530" w:author="零 [2]" w:date="2025-11-22T15:59:11Z">
          <w:pPr>
            <w:spacing w:before="34" w:line="176" w:lineRule="auto"/>
            <w:ind w:left="37" w:right="179" w:firstLine="422"/>
          </w:pPr>
        </w:pPrChange>
      </w:pPr>
      <w:del w:id="1532" w:author="零 [2]" w:date="2025-11-22T16:06:56Z">
        <w:r>
          <w:rPr>
            <w:rFonts w:ascii="PingFang SC" w:hAnsi="PingFang SC" w:eastAsia="PingFang SC" w:cs="PingFang SC"/>
            <w:spacing w:val="-3"/>
            <w:sz w:val="21"/>
            <w:szCs w:val="21"/>
          </w:rPr>
          <w:delText>患者家庭可准备下面这些材料和药品，供日常护理使用。一时准备不齐的，可以一点一点增加。</w:delText>
        </w:r>
      </w:del>
    </w:p>
    <w:p w14:paraId="160350FC">
      <w:pPr>
        <w:spacing w:before="96" w:line="192" w:lineRule="auto"/>
        <w:ind w:left="459"/>
        <w:rPr>
          <w:del w:id="1533" w:author="零 [2]" w:date="2025-11-22T16:06:59Z"/>
          <w:rFonts w:hint="default" w:ascii="PingFang SC" w:hAnsi="PingFang SC" w:eastAsia="PingFang SC" w:cs="PingFang SC"/>
          <w:b/>
          <w:bCs/>
          <w:spacing w:val="-4"/>
          <w:sz w:val="21"/>
          <w:szCs w:val="21"/>
          <w:lang w:val="en-US"/>
        </w:rPr>
      </w:pPr>
      <w:del w:id="1534" w:author="零 [2]" w:date="2025-11-22T16:06:59Z">
        <w:r>
          <w:rPr>
            <w:rFonts w:hint="default" w:ascii="PingFang SC" w:hAnsi="PingFang SC" w:eastAsia="PingFang SC" w:cs="PingFang SC"/>
            <w:b/>
            <w:bCs/>
            <w:spacing w:val="-4"/>
            <w:sz w:val="21"/>
            <w:szCs w:val="21"/>
            <w:lang w:val="en-US"/>
          </w:rPr>
          <w:delText>材料</w:delText>
        </w:r>
      </w:del>
    </w:p>
    <w:p w14:paraId="3E287B19">
      <w:pPr>
        <w:spacing w:before="34" w:line="176" w:lineRule="auto"/>
        <w:ind w:left="37" w:right="179" w:firstLine="422"/>
        <w:rPr>
          <w:del w:id="1535" w:author="零 [2]" w:date="2025-11-22T16:06:25Z"/>
          <w:rFonts w:hint="default" w:ascii="PingFang SC" w:hAnsi="PingFang SC" w:eastAsia="PingFang SC" w:cs="PingFang SC"/>
          <w:spacing w:val="-3"/>
          <w:sz w:val="21"/>
          <w:szCs w:val="21"/>
          <w:lang w:val="en-US" w:eastAsia="zh-CN"/>
        </w:rPr>
      </w:pPr>
      <w:del w:id="1536" w:author="零 [2]" w:date="2025-11-22T16:06:25Z">
        <w:r>
          <w:rPr>
            <w:rFonts w:ascii="PingFang SC" w:hAnsi="PingFang SC" w:eastAsia="PingFang SC" w:cs="PingFang SC"/>
            <w:spacing w:val="-3"/>
            <w:sz w:val="21"/>
            <w:szCs w:val="21"/>
          </w:rPr>
          <w:delText xml:space="preserve">- </w:delText>
        </w:r>
      </w:del>
      <w:del w:id="1537" w:author="零 [2]" w:date="2025-11-22T16:06:25Z">
        <w:r>
          <w:rPr>
            <w:rFonts w:hint="eastAsia" w:ascii="PingFang SC" w:hAnsi="PingFang SC" w:eastAsia="PingFang SC" w:cs="PingFang SC"/>
            <w:spacing w:val="-3"/>
            <w:sz w:val="21"/>
            <w:szCs w:val="21"/>
            <w:lang w:val="en-US" w:eastAsia="zh-CN"/>
          </w:rPr>
          <w:delText>洗手液、免洗手部消毒液</w:delText>
        </w:r>
      </w:del>
    </w:p>
    <w:p w14:paraId="3B9D95F0">
      <w:pPr>
        <w:spacing w:before="34" w:line="176" w:lineRule="auto"/>
        <w:ind w:left="37" w:right="179" w:firstLine="422"/>
        <w:rPr>
          <w:del w:id="1538" w:author="零 [2]" w:date="2025-11-22T16:06:25Z"/>
          <w:rFonts w:hint="eastAsia" w:ascii="PingFang SC" w:hAnsi="PingFang SC" w:eastAsia="PingFang SC" w:cs="PingFang SC"/>
          <w:b w:val="0"/>
          <w:bCs w:val="0"/>
          <w:spacing w:val="-3"/>
          <w:sz w:val="21"/>
          <w:szCs w:val="21"/>
          <w:lang w:val="en-US" w:eastAsia="zh-CN"/>
        </w:rPr>
      </w:pPr>
      <w:del w:id="1539" w:author="零 [2]" w:date="2025-11-22T16:06:25Z">
        <w:r>
          <w:rPr>
            <w:rFonts w:hint="eastAsia" w:ascii="PingFang SC" w:hAnsi="PingFang SC" w:eastAsia="PingFang SC" w:cs="PingFang SC"/>
            <w:b w:val="0"/>
            <w:bCs w:val="0"/>
            <w:spacing w:val="-3"/>
            <w:sz w:val="21"/>
            <w:szCs w:val="21"/>
          </w:rPr>
          <w:delText xml:space="preserve">- </w:delText>
        </w:r>
      </w:del>
      <w:del w:id="1540" w:author="零 [2]" w:date="2025-11-22T16:06:25Z">
        <w:r>
          <w:rPr>
            <w:rFonts w:hint="eastAsia" w:ascii="PingFang SC" w:hAnsi="PingFang SC" w:eastAsia="PingFang SC" w:cs="PingFang SC"/>
            <w:b w:val="0"/>
            <w:bCs w:val="0"/>
            <w:spacing w:val="-3"/>
            <w:sz w:val="21"/>
            <w:szCs w:val="21"/>
            <w:lang w:val="en-US" w:eastAsia="zh-CN"/>
          </w:rPr>
          <w:delText>无菌手套</w:delText>
        </w:r>
      </w:del>
    </w:p>
    <w:p w14:paraId="307D52A0">
      <w:pPr>
        <w:spacing w:before="34" w:line="176" w:lineRule="auto"/>
        <w:ind w:left="37" w:right="179" w:firstLine="422"/>
        <w:rPr>
          <w:del w:id="1541" w:author="零 [2]" w:date="2025-11-22T16:06:25Z"/>
          <w:rFonts w:hint="default" w:ascii="PingFang SC" w:hAnsi="PingFang SC" w:eastAsia="PingFang SC" w:cs="PingFang SC"/>
          <w:spacing w:val="-3"/>
          <w:sz w:val="21"/>
          <w:szCs w:val="21"/>
          <w:lang w:val="en-US" w:eastAsia="zh-CN"/>
        </w:rPr>
      </w:pPr>
      <w:del w:id="1542" w:author="零 [2]" w:date="2025-11-22T16:06:25Z">
        <w:r>
          <w:rPr>
            <w:rFonts w:hint="eastAsia" w:ascii="PingFang SC" w:hAnsi="PingFang SC" w:eastAsia="PingFang SC" w:cs="PingFang SC"/>
            <w:b w:val="0"/>
            <w:bCs w:val="0"/>
            <w:spacing w:val="-3"/>
            <w:sz w:val="21"/>
            <w:szCs w:val="21"/>
          </w:rPr>
          <w:delText>- 消毒片</w:delText>
        </w:r>
      </w:del>
      <w:del w:id="1543" w:author="零 [2]" w:date="2025-11-22T16:06:25Z">
        <w:r>
          <w:rPr>
            <w:rFonts w:hint="eastAsia" w:ascii="PingFang SC" w:hAnsi="PingFang SC" w:eastAsia="PingFang SC" w:cs="PingFang SC"/>
            <w:b w:val="0"/>
            <w:bCs w:val="0"/>
            <w:spacing w:val="-3"/>
            <w:sz w:val="21"/>
            <w:szCs w:val="21"/>
            <w:lang w:eastAsia="zh-CN"/>
          </w:rPr>
          <w:delText>（</w:delText>
        </w:r>
      </w:del>
      <w:del w:id="1544" w:author="零 [2]" w:date="2025-11-22T16:06:25Z">
        <w:r>
          <w:rPr>
            <w:rFonts w:hint="default" w:ascii="PingFang SC" w:hAnsi="PingFang SC" w:eastAsia="PingFang SC" w:cs="PingFang SC"/>
            <w:spacing w:val="-3"/>
            <w:sz w:val="21"/>
            <w:szCs w:val="21"/>
            <w:lang w:val="en-US" w:eastAsia="zh-CN"/>
          </w:rPr>
          <w:delText>次氯酸钠）</w:delText>
        </w:r>
      </w:del>
      <w:del w:id="1545" w:author="零 [2]" w:date="2025-11-22T16:06:25Z">
        <w:r>
          <w:rPr>
            <w:rFonts w:ascii="PingFang SC" w:hAnsi="PingFang SC" w:eastAsia="PingFang SC" w:cs="PingFang SC"/>
            <w:spacing w:val="-3"/>
            <w:sz w:val="21"/>
            <w:szCs w:val="21"/>
          </w:rPr>
          <w:delText>：用于洗澡水消毒</w:delText>
        </w:r>
      </w:del>
      <w:del w:id="1546" w:author="零 [2]" w:date="2025-11-22T16:06:25Z">
        <w:r>
          <w:rPr>
            <w:rFonts w:hint="default" w:ascii="PingFang SC" w:hAnsi="PingFang SC" w:eastAsia="PingFang SC" w:cs="PingFang SC"/>
            <w:spacing w:val="-3"/>
            <w:sz w:val="21"/>
            <w:szCs w:val="21"/>
            <w:lang w:val="en-US" w:eastAsia="zh-CN"/>
          </w:rPr>
          <w:delText>以及换药台面擦拭。</w:delText>
        </w:r>
      </w:del>
      <w:del w:id="1547" w:author="零 [2]" w:date="2025-11-22T16:06:25Z">
        <w:r>
          <w:rPr>
            <w:rFonts w:hint="default" w:ascii="PingFang SC" w:hAnsi="PingFang SC" w:eastAsia="PingFang SC" w:cs="PingFang SC"/>
            <w:spacing w:val="-3"/>
            <w:sz w:val="21"/>
            <w:szCs w:val="21"/>
            <w:lang w:eastAsia="zh-CN"/>
          </w:rPr>
          <w:delText>（</w:delText>
        </w:r>
      </w:del>
      <w:del w:id="1548" w:author="零 [2]" w:date="2025-11-22T16:06:25Z">
        <w:r>
          <w:rPr>
            <w:rFonts w:hint="default" w:ascii="PingFang SC" w:hAnsi="PingFang SC" w:eastAsia="PingFang SC" w:cs="PingFang SC"/>
            <w:spacing w:val="-3"/>
            <w:sz w:val="21"/>
            <w:szCs w:val="21"/>
            <w:lang w:val="en-US" w:eastAsia="zh-CN"/>
          </w:rPr>
          <w:delText>洗澡仅适用于年龄较大的儿童，新生儿禁止使用，</w:delText>
        </w:r>
      </w:del>
      <w:del w:id="1549" w:author="零 [2]" w:date="2025-11-22T16:06:25Z">
        <w:r>
          <w:rPr>
            <w:rFonts w:hint="eastAsia" w:ascii="PingFang SC Semibold" w:hAnsi="PingFang SC Semibold" w:eastAsia="PingFang SC Semibold" w:cs="PingFang SC Semibold"/>
            <w:b/>
            <w:bCs/>
            <w:spacing w:val="-3"/>
            <w:sz w:val="21"/>
            <w:szCs w:val="21"/>
            <w:lang w:val="en-US" w:eastAsia="zh-CN"/>
          </w:rPr>
          <w:delText>每周最多使用2次，10-15分钟后立即用清水</w:delText>
        </w:r>
      </w:del>
      <w:del w:id="1550" w:author="零 [2]" w:date="2025-11-22T16:06:25Z">
        <w:r>
          <w:rPr>
            <w:rFonts w:hint="default" w:ascii="PingFang SC" w:hAnsi="PingFang SC" w:eastAsia="PingFang SC" w:cs="PingFang SC"/>
            <w:spacing w:val="-3"/>
            <w:sz w:val="21"/>
            <w:szCs w:val="21"/>
            <w:lang w:val="en-US" w:eastAsia="zh-CN"/>
          </w:rPr>
          <w:delText>冲洗干净，</w:delText>
        </w:r>
      </w:del>
      <w:del w:id="1551" w:author="零 [2]" w:date="2025-11-22T16:06:25Z">
        <w:r>
          <w:rPr>
            <w:rFonts w:hint="eastAsia" w:ascii="PingFang SC" w:hAnsi="PingFang SC" w:eastAsia="PingFang SC" w:cs="PingFang SC"/>
            <w:spacing w:val="-3"/>
            <w:sz w:val="21"/>
            <w:szCs w:val="21"/>
            <w:lang w:val="en-US" w:eastAsia="zh-CN"/>
          </w:rPr>
          <w:delText>涂抹润肤霜保湿，</w:delText>
        </w:r>
      </w:del>
      <w:del w:id="1552" w:author="零 [2]" w:date="2025-11-22T16:06:25Z">
        <w:r>
          <w:rPr>
            <w:rFonts w:hint="default" w:ascii="PingFang SC" w:hAnsi="PingFang SC" w:eastAsia="PingFang SC" w:cs="PingFang SC"/>
            <w:spacing w:val="-3"/>
            <w:sz w:val="21"/>
            <w:szCs w:val="21"/>
            <w:lang w:val="en-US" w:eastAsia="zh-CN"/>
          </w:rPr>
          <w:delText>避免接触眼睛及口腔）</w:delText>
        </w:r>
      </w:del>
    </w:p>
    <w:p w14:paraId="27672C53">
      <w:pPr>
        <w:spacing w:before="34" w:line="176" w:lineRule="auto"/>
        <w:ind w:left="37" w:right="179" w:firstLine="422"/>
        <w:jc w:val="left"/>
        <w:rPr>
          <w:del w:id="1553" w:author="零 [2]" w:date="2025-11-22T16:06:25Z"/>
          <w:rFonts w:hint="eastAsia" w:ascii="PingFang SC" w:hAnsi="PingFang SC" w:eastAsia="PingFang SC" w:cs="PingFang SC"/>
          <w:b w:val="0"/>
          <w:bCs w:val="0"/>
          <w:spacing w:val="-3"/>
          <w:sz w:val="21"/>
          <w:szCs w:val="21"/>
        </w:rPr>
      </w:pPr>
      <w:del w:id="1554" w:author="零 [2]" w:date="2025-11-22T16:06:25Z">
        <w:r>
          <w:rPr>
            <w:rFonts w:hint="eastAsia" w:ascii="PingFang SC" w:hAnsi="PingFang SC" w:eastAsia="PingFang SC" w:cs="PingFang SC"/>
            <w:b w:val="0"/>
            <w:bCs w:val="0"/>
            <w:spacing w:val="-3"/>
            <w:sz w:val="21"/>
            <w:szCs w:val="21"/>
          </w:rPr>
          <w:delText>- 生理盐水（生理盐水冲洗伤口副作用最小）</w:delText>
        </w:r>
      </w:del>
    </w:p>
    <w:p w14:paraId="45DC9EB3">
      <w:pPr>
        <w:spacing w:before="34" w:line="176" w:lineRule="auto"/>
        <w:ind w:left="37" w:right="179" w:firstLine="422" w:firstLineChars="0"/>
        <w:jc w:val="left"/>
        <w:rPr>
          <w:del w:id="1555" w:author="零 [2]" w:date="2025-11-22T16:06:25Z"/>
          <w:rFonts w:hint="default" w:ascii="PingFang SC" w:hAnsi="PingFang SC" w:eastAsia="PingFang SC" w:cs="PingFang SC"/>
          <w:spacing w:val="-3"/>
          <w:sz w:val="21"/>
          <w:szCs w:val="21"/>
          <w:lang w:val="en-US" w:eastAsia="zh-CN"/>
        </w:rPr>
      </w:pPr>
      <w:del w:id="1556" w:author="零 [2]" w:date="2025-11-22T16:06:25Z">
        <w:r>
          <w:rPr>
            <w:rFonts w:hint="eastAsia" w:ascii="PingFang SC" w:hAnsi="PingFang SC" w:eastAsia="PingFang SC" w:cs="PingFang SC"/>
            <w:b w:val="0"/>
            <w:bCs w:val="0"/>
            <w:spacing w:val="-3"/>
            <w:sz w:val="21"/>
            <w:szCs w:val="21"/>
          </w:rPr>
          <w:delText>-</w:delText>
        </w:r>
      </w:del>
      <w:del w:id="1557" w:author="零 [2]" w:date="2025-11-22T16:06:25Z">
        <w:r>
          <w:rPr>
            <w:rFonts w:hint="eastAsia" w:ascii="PingFang SC" w:hAnsi="PingFang SC" w:eastAsia="PingFang SC" w:cs="PingFang SC"/>
            <w:b w:val="0"/>
            <w:bCs w:val="0"/>
            <w:spacing w:val="-3"/>
            <w:sz w:val="21"/>
            <w:szCs w:val="21"/>
            <w:lang w:val="en-US" w:eastAsia="zh-CN"/>
          </w:rPr>
          <w:delText xml:space="preserve"> 普朗特（用于细菌定</w:delText>
        </w:r>
      </w:del>
      <w:del w:id="1558" w:author="零 [2]" w:date="2025-11-22T16:06:25Z">
        <w:r>
          <w:rPr>
            <w:rFonts w:hint="default" w:ascii="PingFang SC" w:hAnsi="PingFang SC" w:eastAsia="PingFang SC" w:cs="PingFang SC"/>
            <w:spacing w:val="-3"/>
            <w:sz w:val="21"/>
            <w:szCs w:val="21"/>
            <w:lang w:val="en-US" w:eastAsia="zh-CN"/>
          </w:rPr>
          <w:delText>植或感染伤口）</w:delText>
        </w:r>
      </w:del>
    </w:p>
    <w:p w14:paraId="01F4318A">
      <w:pPr>
        <w:spacing w:before="34" w:line="176" w:lineRule="auto"/>
        <w:ind w:left="37" w:right="179" w:firstLine="422"/>
        <w:rPr>
          <w:del w:id="1559" w:author="零 [2]" w:date="2025-11-22T16:06:25Z"/>
          <w:rFonts w:ascii="PingFang SC" w:hAnsi="PingFang SC" w:eastAsia="PingFang SC" w:cs="PingFang SC"/>
          <w:spacing w:val="-3"/>
          <w:sz w:val="21"/>
          <w:szCs w:val="21"/>
        </w:rPr>
      </w:pPr>
      <w:del w:id="1560" w:author="零 [2]" w:date="2025-11-22T16:06:25Z">
        <w:r>
          <w:rPr>
            <w:rFonts w:ascii="PingFang SC" w:hAnsi="PingFang SC" w:eastAsia="PingFang SC" w:cs="PingFang SC"/>
            <w:spacing w:val="-3"/>
            <w:sz w:val="21"/>
            <w:szCs w:val="21"/>
          </w:rPr>
          <w:delText>- 碘伏（可清洗伤口，</w:delText>
        </w:r>
      </w:del>
      <w:del w:id="1561" w:author="零 [2]" w:date="2025-11-22T16:06:25Z">
        <w:r>
          <w:rPr>
            <w:rFonts w:hint="eastAsia" w:ascii="PingFang SC" w:hAnsi="PingFang SC" w:eastAsia="PingFang SC" w:cs="PingFang SC"/>
            <w:spacing w:val="-3"/>
            <w:sz w:val="21"/>
            <w:szCs w:val="21"/>
            <w:lang w:val="en-US" w:eastAsia="zh-CN"/>
          </w:rPr>
          <w:delText>但要使用生理盐水棉球脱碘，</w:delText>
        </w:r>
      </w:del>
      <w:del w:id="1562" w:author="零 [2]" w:date="2025-11-22T16:06:25Z">
        <w:r>
          <w:rPr>
            <w:rFonts w:ascii="PingFang SC" w:hAnsi="PingFang SC" w:eastAsia="PingFang SC" w:cs="PingFang SC"/>
            <w:spacing w:val="-3"/>
            <w:sz w:val="21"/>
            <w:szCs w:val="21"/>
          </w:rPr>
          <w:delText>或护理人员洗手）（不要用碘酒，疼）</w:delText>
        </w:r>
      </w:del>
    </w:p>
    <w:p w14:paraId="7BDDCB38">
      <w:pPr>
        <w:spacing w:before="34" w:line="176" w:lineRule="auto"/>
        <w:ind w:left="37" w:right="179" w:firstLine="422"/>
        <w:rPr>
          <w:del w:id="1563" w:author="零 [2]" w:date="2025-11-22T16:06:25Z"/>
          <w:rFonts w:ascii="PingFang SC" w:hAnsi="PingFang SC" w:eastAsia="PingFang SC" w:cs="PingFang SC"/>
          <w:spacing w:val="-3"/>
          <w:sz w:val="21"/>
          <w:szCs w:val="21"/>
        </w:rPr>
      </w:pPr>
      <w:del w:id="1564" w:author="零 [2]" w:date="2025-11-22T16:06:25Z">
        <w:r>
          <w:rPr>
            <w:rFonts w:ascii="PingFang SC" w:hAnsi="PingFang SC" w:eastAsia="PingFang SC" w:cs="PingFang SC"/>
            <w:spacing w:val="-3"/>
            <w:sz w:val="21"/>
            <w:szCs w:val="21"/>
          </w:rPr>
          <w:delText>- 医用酒精（器械消毒）</w:delText>
        </w:r>
      </w:del>
    </w:p>
    <w:p w14:paraId="28D4BC6B">
      <w:pPr>
        <w:spacing w:before="34" w:line="176" w:lineRule="auto"/>
        <w:ind w:left="37" w:right="179" w:firstLine="422"/>
        <w:rPr>
          <w:del w:id="1565" w:author="零 [2]" w:date="2025-11-22T16:06:25Z"/>
          <w:rFonts w:ascii="PingFang SC" w:hAnsi="PingFang SC" w:eastAsia="PingFang SC" w:cs="PingFang SC"/>
          <w:spacing w:val="-3"/>
          <w:sz w:val="21"/>
          <w:szCs w:val="21"/>
        </w:rPr>
      </w:pPr>
      <w:del w:id="1566" w:author="零 [2]" w:date="2025-11-22T16:06:25Z">
        <w:r>
          <w:rPr>
            <w:rFonts w:ascii="PingFang SC" w:hAnsi="PingFang SC" w:eastAsia="PingFang SC" w:cs="PingFang SC"/>
            <w:spacing w:val="-3"/>
            <w:sz w:val="21"/>
            <w:szCs w:val="21"/>
          </w:rPr>
          <w:delText>-</w:delText>
        </w:r>
      </w:del>
      <w:del w:id="1567" w:author="零 [2]" w:date="2025-11-22T16:06:25Z">
        <w:r>
          <w:rPr>
            <w:rFonts w:ascii="PingFang SC" w:hAnsi="PingFang SC" w:eastAsia="PingFang SC" w:cs="PingFang SC"/>
            <w:spacing w:val="-3"/>
            <w:w w:val="100"/>
            <w:sz w:val="21"/>
            <w:szCs w:val="21"/>
          </w:rPr>
          <w:delText xml:space="preserve"> </w:delText>
        </w:r>
      </w:del>
      <w:del w:id="1568" w:author="零 [2]" w:date="2025-11-22T16:06:25Z">
        <w:r>
          <w:rPr>
            <w:rFonts w:ascii="PingFang SC" w:hAnsi="PingFang SC" w:eastAsia="PingFang SC" w:cs="PingFang SC"/>
            <w:spacing w:val="-3"/>
            <w:sz w:val="21"/>
            <w:szCs w:val="21"/>
          </w:rPr>
          <w:delText>医用凡士林或婴儿油（可用于润滑皮肤</w:delText>
        </w:r>
      </w:del>
      <w:del w:id="1569" w:author="零 [2]" w:date="2025-11-22T16:06:25Z">
        <w:r>
          <w:rPr>
            <w:rFonts w:hint="default" w:ascii="PingFang SC" w:hAnsi="PingFang SC" w:eastAsia="PingFang SC" w:cs="PingFang SC"/>
            <w:spacing w:val="-3"/>
            <w:sz w:val="21"/>
            <w:szCs w:val="21"/>
            <w:lang w:val="en-US" w:eastAsia="zh-CN"/>
          </w:rPr>
          <w:delText>及祛除黏连敷料</w:delText>
        </w:r>
      </w:del>
      <w:del w:id="1570" w:author="零 [2]" w:date="2025-11-22T16:06:25Z">
        <w:r>
          <w:rPr>
            <w:rFonts w:ascii="PingFang SC" w:hAnsi="PingFang SC" w:eastAsia="PingFang SC" w:cs="PingFang SC"/>
            <w:spacing w:val="-3"/>
            <w:sz w:val="21"/>
            <w:szCs w:val="21"/>
          </w:rPr>
          <w:delText>）</w:delText>
        </w:r>
      </w:del>
    </w:p>
    <w:p w14:paraId="60D8221B">
      <w:pPr>
        <w:spacing w:before="34" w:line="176" w:lineRule="auto"/>
        <w:ind w:left="37" w:right="179" w:firstLine="422"/>
        <w:rPr>
          <w:del w:id="1571" w:author="零 [2]" w:date="2025-11-22T16:06:25Z"/>
          <w:rFonts w:hint="default" w:ascii="PingFang SC" w:hAnsi="PingFang SC" w:eastAsia="PingFang SC" w:cs="PingFang SC"/>
          <w:spacing w:val="-3"/>
          <w:sz w:val="21"/>
          <w:szCs w:val="21"/>
          <w:lang w:val="en-US" w:eastAsia="zh-CN"/>
        </w:rPr>
      </w:pPr>
      <w:del w:id="1572" w:author="零 [2]" w:date="2025-11-22T16:06:25Z">
        <w:r>
          <w:rPr>
            <w:rFonts w:ascii="PingFang SC" w:hAnsi="PingFang SC" w:eastAsia="PingFang SC" w:cs="PingFang SC"/>
            <w:spacing w:val="-3"/>
            <w:sz w:val="21"/>
            <w:szCs w:val="21"/>
          </w:rPr>
          <w:delText>-</w:delText>
        </w:r>
      </w:del>
      <w:del w:id="1573" w:author="零 [2]" w:date="2025-11-22T16:06:25Z">
        <w:r>
          <w:rPr>
            <w:rFonts w:ascii="PingFang SC" w:hAnsi="PingFang SC" w:eastAsia="PingFang SC" w:cs="PingFang SC"/>
            <w:spacing w:val="-3"/>
            <w:w w:val="100"/>
            <w:sz w:val="21"/>
            <w:szCs w:val="21"/>
          </w:rPr>
          <w:delText xml:space="preserve"> </w:delText>
        </w:r>
      </w:del>
      <w:del w:id="1574" w:author="零 [2]" w:date="2025-11-22T16:06:25Z">
        <w:r>
          <w:rPr>
            <w:rFonts w:hint="default" w:ascii="PingFang SC" w:hAnsi="PingFang SC" w:eastAsia="PingFang SC" w:cs="PingFang SC"/>
            <w:spacing w:val="-3"/>
            <w:w w:val="100"/>
            <w:sz w:val="21"/>
            <w:szCs w:val="21"/>
            <w:lang w:val="en-US" w:eastAsia="zh-CN"/>
          </w:rPr>
          <w:delText>黏胶祛除剂（用于祛除黏连敷料）</w:delText>
        </w:r>
      </w:del>
    </w:p>
    <w:p w14:paraId="3F46FCAB">
      <w:pPr>
        <w:spacing w:before="34" w:line="176" w:lineRule="auto"/>
        <w:ind w:left="37" w:right="179" w:firstLine="422"/>
        <w:rPr>
          <w:del w:id="1575" w:author="零 [2]" w:date="2025-11-22T16:06:25Z"/>
          <w:rFonts w:ascii="PingFang SC" w:hAnsi="PingFang SC" w:eastAsia="PingFang SC" w:cs="PingFang SC"/>
          <w:spacing w:val="-3"/>
        </w:rPr>
      </w:pPr>
      <w:del w:id="1576" w:author="零 [2]" w:date="2025-11-22T16:06:25Z">
        <w:r>
          <w:rPr>
            <w:rFonts w:ascii="PingFang SC" w:hAnsi="PingFang SC" w:eastAsia="PingFang SC" w:cs="PingFang SC"/>
            <w:spacing w:val="-3"/>
            <w:sz w:val="21"/>
            <w:szCs w:val="21"/>
          </w:rPr>
          <w:delText>-</w:delText>
        </w:r>
      </w:del>
      <w:del w:id="1577" w:author="零 [2]" w:date="2025-11-22T16:06:25Z">
        <w:r>
          <w:rPr>
            <w:rFonts w:ascii="PingFang SC" w:hAnsi="PingFang SC" w:eastAsia="PingFang SC" w:cs="PingFang SC"/>
            <w:spacing w:val="-3"/>
            <w:w w:val="100"/>
            <w:sz w:val="21"/>
            <w:szCs w:val="21"/>
          </w:rPr>
          <w:delText xml:space="preserve"> </w:delText>
        </w:r>
      </w:del>
      <w:del w:id="1578" w:author="零 [2]" w:date="2025-11-22T16:06:25Z">
        <w:r>
          <w:rPr>
            <w:rFonts w:hint="default" w:ascii="PingFang SC" w:hAnsi="PingFang SC" w:eastAsia="PingFang SC" w:cs="PingFang SC"/>
            <w:spacing w:val="-3"/>
            <w:w w:val="100"/>
            <w:sz w:val="21"/>
            <w:szCs w:val="21"/>
            <w:lang w:val="en-US" w:eastAsia="zh-CN"/>
          </w:rPr>
          <w:delText>2把</w:delText>
        </w:r>
      </w:del>
      <w:del w:id="1579" w:author="零 [2]" w:date="2025-11-22T16:06:25Z">
        <w:r>
          <w:rPr>
            <w:rFonts w:ascii="PingFang SC" w:hAnsi="PingFang SC" w:eastAsia="PingFang SC" w:cs="PingFang SC"/>
            <w:spacing w:val="-3"/>
            <w:sz w:val="21"/>
            <w:szCs w:val="21"/>
          </w:rPr>
          <w:delText>14cm 医用剪刀（</w:delText>
        </w:r>
      </w:del>
      <w:del w:id="1580" w:author="零 [2]" w:date="2025-11-22T16:06:25Z">
        <w:r>
          <w:rPr>
            <w:rFonts w:hint="default" w:ascii="PingFang SC" w:hAnsi="PingFang SC" w:eastAsia="PingFang SC" w:cs="PingFang SC"/>
            <w:spacing w:val="-3"/>
            <w:sz w:val="21"/>
            <w:szCs w:val="21"/>
            <w:lang w:val="en-US" w:eastAsia="zh-CN"/>
          </w:rPr>
          <w:delText>1把用于</w:delText>
        </w:r>
      </w:del>
      <w:del w:id="1581" w:author="零 [2]" w:date="2025-11-22T16:06:25Z">
        <w:r>
          <w:rPr>
            <w:rFonts w:ascii="PingFang SC" w:hAnsi="PingFang SC" w:eastAsia="PingFang SC" w:cs="PingFang SC"/>
            <w:spacing w:val="-3"/>
            <w:sz w:val="21"/>
            <w:szCs w:val="21"/>
          </w:rPr>
          <w:delText>剪开水疱，</w:delText>
        </w:r>
      </w:del>
      <w:del w:id="1582" w:author="零 [2]" w:date="2025-11-22T16:06:25Z">
        <w:r>
          <w:rPr>
            <w:rFonts w:hint="default" w:ascii="PingFang SC" w:hAnsi="PingFang SC" w:eastAsia="PingFang SC" w:cs="PingFang SC"/>
            <w:spacing w:val="-3"/>
            <w:sz w:val="21"/>
            <w:szCs w:val="21"/>
            <w:lang w:val="en-US" w:eastAsia="zh-CN"/>
          </w:rPr>
          <w:delText>一把用于裁剪无菌敷料、</w:delText>
        </w:r>
      </w:del>
      <w:del w:id="1583" w:author="零 [2]" w:date="2025-11-22T16:06:25Z">
        <w:r>
          <w:rPr>
            <w:rFonts w:hint="eastAsia" w:ascii="PingFang SC" w:hAnsi="PingFang SC" w:eastAsia="PingFang SC" w:cs="PingFang SC"/>
            <w:spacing w:val="-3"/>
            <w:sz w:val="21"/>
            <w:szCs w:val="21"/>
            <w:lang w:val="en-US" w:eastAsia="zh-CN"/>
          </w:rPr>
          <w:delText>无菌</w:delText>
        </w:r>
      </w:del>
      <w:del w:id="1584" w:author="零 [2]" w:date="2025-11-22T16:06:25Z">
        <w:r>
          <w:rPr>
            <w:rFonts w:ascii="PingFang SC" w:hAnsi="PingFang SC" w:eastAsia="PingFang SC" w:cs="PingFang SC"/>
            <w:spacing w:val="-3"/>
            <w:sz w:val="21"/>
            <w:szCs w:val="21"/>
          </w:rPr>
          <w:delText>纱布等</w:delText>
        </w:r>
      </w:del>
      <w:del w:id="1585" w:author="零 [2]" w:date="2025-11-22T16:06:25Z">
        <w:r>
          <w:rPr>
            <w:rFonts w:hint="default" w:ascii="PingFang SC" w:hAnsi="PingFang SC" w:eastAsia="PingFang SC" w:cs="PingFang SC"/>
            <w:spacing w:val="-3"/>
            <w:sz w:val="21"/>
            <w:szCs w:val="21"/>
            <w:lang w:eastAsia="zh-CN"/>
          </w:rPr>
          <w:delText>；</w:delText>
        </w:r>
      </w:del>
      <w:del w:id="1586" w:author="零 [2]" w:date="2025-11-22T16:06:25Z">
        <w:r>
          <w:rPr>
            <w:rFonts w:hint="default" w:ascii="PingFang SC" w:hAnsi="PingFang SC" w:eastAsia="PingFang SC" w:cs="PingFang SC"/>
            <w:spacing w:val="-3"/>
            <w:sz w:val="21"/>
            <w:szCs w:val="21"/>
            <w:lang w:val="en-US" w:eastAsia="zh-CN"/>
          </w:rPr>
          <w:delText>不可混用。</w:delText>
        </w:r>
      </w:del>
      <w:del w:id="1587" w:author="零 [2]" w:date="2025-11-22T16:06:25Z">
        <w:r>
          <w:rPr>
            <w:rFonts w:ascii="PingFang SC" w:hAnsi="PingFang SC" w:eastAsia="PingFang SC" w:cs="PingFang SC"/>
            <w:spacing w:val="-3"/>
            <w:sz w:val="21"/>
            <w:szCs w:val="21"/>
          </w:rPr>
          <w:delText>）</w:delText>
        </w:r>
      </w:del>
    </w:p>
    <w:p w14:paraId="6B768AC8">
      <w:pPr>
        <w:spacing w:before="34" w:line="176" w:lineRule="auto"/>
        <w:ind w:left="37" w:right="179" w:firstLine="422"/>
        <w:rPr>
          <w:del w:id="1588" w:author="零 [2]" w:date="2025-11-22T16:06:25Z"/>
          <w:rFonts w:ascii="PingFang SC" w:hAnsi="PingFang SC" w:eastAsia="PingFang SC" w:cs="PingFang SC"/>
          <w:spacing w:val="-3"/>
        </w:rPr>
      </w:pPr>
      <w:del w:id="1589" w:author="零 [2]" w:date="2025-11-22T16:06:25Z">
        <w:r>
          <w:rPr>
            <w:rFonts w:ascii="PingFang SC" w:hAnsi="PingFang SC" w:eastAsia="PingFang SC" w:cs="PingFang SC"/>
            <w:spacing w:val="-3"/>
            <w:sz w:val="21"/>
            <w:szCs w:val="21"/>
          </w:rPr>
          <w:delText xml:space="preserve">- </w:delText>
        </w:r>
      </w:del>
      <w:del w:id="1590" w:author="零 [2]" w:date="2025-11-22T16:06:25Z">
        <w:r>
          <w:rPr>
            <w:rFonts w:hint="default" w:ascii="PingFang SC" w:hAnsi="PingFang SC" w:eastAsia="PingFang SC" w:cs="PingFang SC"/>
            <w:spacing w:val="-3"/>
            <w:sz w:val="21"/>
            <w:szCs w:val="21"/>
            <w:lang w:val="en-US" w:eastAsia="zh-CN"/>
          </w:rPr>
          <w:delText>20</w:delText>
        </w:r>
      </w:del>
      <w:del w:id="1591" w:author="零 [2]" w:date="2025-11-22T16:06:25Z">
        <w:r>
          <w:rPr>
            <w:rFonts w:ascii="PingFang SC" w:hAnsi="PingFang SC" w:eastAsia="PingFang SC" w:cs="PingFang SC"/>
            <w:spacing w:val="-3"/>
            <w:sz w:val="21"/>
            <w:szCs w:val="21"/>
          </w:rPr>
          <w:delText>毫升医用注射器（用于冲洗伤口，可单买针头用于戳疱）</w:delText>
        </w:r>
      </w:del>
    </w:p>
    <w:p w14:paraId="41B380AC">
      <w:pPr>
        <w:spacing w:before="34" w:line="176" w:lineRule="auto"/>
        <w:ind w:left="37" w:right="179" w:firstLine="422"/>
        <w:rPr>
          <w:del w:id="1592" w:author="零 [2]" w:date="2025-11-22T16:06:25Z"/>
          <w:rFonts w:ascii="PingFang SC" w:hAnsi="PingFang SC" w:eastAsia="PingFang SC" w:cs="PingFang SC"/>
          <w:spacing w:val="-3"/>
          <w:sz w:val="21"/>
          <w:szCs w:val="21"/>
        </w:rPr>
      </w:pPr>
      <w:del w:id="1593" w:author="零 [2]" w:date="2025-11-22T16:06:25Z">
        <w:r>
          <w:rPr>
            <w:rFonts w:ascii="PingFang SC" w:hAnsi="PingFang SC" w:eastAsia="PingFang SC" w:cs="PingFang SC"/>
            <w:spacing w:val="-3"/>
            <w:sz w:val="21"/>
            <w:szCs w:val="21"/>
          </w:rPr>
          <w:delText>- 凡士林油纱</w:delText>
        </w:r>
      </w:del>
    </w:p>
    <w:p w14:paraId="276E48D8">
      <w:pPr>
        <w:spacing w:before="34" w:line="176" w:lineRule="auto"/>
        <w:ind w:left="37" w:right="179" w:firstLine="422"/>
        <w:rPr>
          <w:del w:id="1594" w:author="零 [2]" w:date="2025-11-22T16:06:25Z"/>
          <w:rFonts w:ascii="PingFang SC" w:hAnsi="PingFang SC" w:eastAsia="PingFang SC" w:cs="PingFang SC"/>
          <w:spacing w:val="-3"/>
          <w:sz w:val="21"/>
          <w:szCs w:val="21"/>
        </w:rPr>
      </w:pPr>
      <w:del w:id="1595" w:author="零 [2]" w:date="2025-11-22T16:06:25Z">
        <w:r>
          <w:rPr>
            <w:rFonts w:ascii="PingFang SC" w:hAnsi="PingFang SC" w:eastAsia="PingFang SC" w:cs="PingFang SC"/>
            <w:spacing w:val="-3"/>
            <w:sz w:val="21"/>
            <w:szCs w:val="21"/>
          </w:rPr>
          <w:delText>- 医用无纺纱布或普通纱布块</w:delText>
        </w:r>
      </w:del>
    </w:p>
    <w:p w14:paraId="36B47078">
      <w:pPr>
        <w:spacing w:before="34" w:line="176" w:lineRule="auto"/>
        <w:ind w:left="37" w:right="179" w:firstLine="422"/>
        <w:rPr>
          <w:del w:id="1596" w:author="零 [2]" w:date="2025-11-22T16:06:25Z"/>
          <w:rFonts w:hint="default" w:ascii="PingFang SC" w:hAnsi="PingFang SC" w:eastAsia="PingFang SC" w:cs="PingFang SC"/>
          <w:spacing w:val="-3"/>
          <w:sz w:val="21"/>
          <w:szCs w:val="21"/>
          <w:lang w:eastAsia="zh-CN"/>
        </w:rPr>
      </w:pPr>
      <w:del w:id="1597" w:author="零 [2]" w:date="2025-11-22T16:06:25Z">
        <w:r>
          <w:rPr>
            <w:rFonts w:ascii="PingFang SC" w:hAnsi="PingFang SC" w:eastAsia="PingFang SC" w:cs="PingFang SC"/>
            <w:spacing w:val="-3"/>
            <w:sz w:val="21"/>
            <w:szCs w:val="21"/>
          </w:rPr>
          <w:delText>-</w:delText>
        </w:r>
      </w:del>
      <w:del w:id="1598" w:author="零 [2]" w:date="2025-11-22T16:06:25Z">
        <w:r>
          <w:rPr>
            <w:rFonts w:ascii="PingFang SC" w:hAnsi="PingFang SC" w:eastAsia="PingFang SC" w:cs="PingFang SC"/>
            <w:spacing w:val="-3"/>
            <w:w w:val="100"/>
            <w:sz w:val="21"/>
            <w:szCs w:val="21"/>
          </w:rPr>
          <w:delText xml:space="preserve"> </w:delText>
        </w:r>
      </w:del>
      <w:del w:id="1599" w:author="零 [2]" w:date="2025-11-22T16:06:25Z">
        <w:r>
          <w:rPr>
            <w:rFonts w:ascii="PingFang SC" w:hAnsi="PingFang SC" w:eastAsia="PingFang SC" w:cs="PingFang SC"/>
            <w:spacing w:val="-3"/>
            <w:sz w:val="21"/>
            <w:szCs w:val="21"/>
          </w:rPr>
          <w:delText>卷纱布，弹性绷带</w:delText>
        </w:r>
      </w:del>
      <w:del w:id="1600" w:author="零 [2]" w:date="2025-11-22T16:06:25Z">
        <w:r>
          <w:rPr>
            <w:rFonts w:hint="eastAsia" w:ascii="PingFang SC" w:hAnsi="PingFang SC" w:eastAsia="PingFang SC" w:cs="PingFang SC"/>
            <w:spacing w:val="-3"/>
            <w:sz w:val="21"/>
            <w:szCs w:val="21"/>
            <w:lang w:eastAsia="zh-CN"/>
          </w:rPr>
          <w:delText>，</w:delText>
        </w:r>
      </w:del>
      <w:del w:id="1601" w:author="零 [2]" w:date="2025-11-22T16:06:25Z">
        <w:r>
          <w:rPr>
            <w:rFonts w:hint="eastAsia" w:ascii="PingFang SC" w:hAnsi="PingFang SC" w:eastAsia="PingFang SC" w:cs="PingFang SC"/>
            <w:spacing w:val="-3"/>
            <w:sz w:val="21"/>
            <w:szCs w:val="21"/>
            <w:lang w:val="en-US" w:eastAsia="zh-CN"/>
          </w:rPr>
          <w:delText>自粘绷带</w:delText>
        </w:r>
      </w:del>
    </w:p>
    <w:p w14:paraId="17B754F5">
      <w:pPr>
        <w:spacing w:before="34" w:line="176" w:lineRule="auto"/>
        <w:ind w:left="37" w:right="179" w:firstLine="422"/>
        <w:rPr>
          <w:del w:id="1602" w:author="零 [2]" w:date="2025-11-22T16:06:25Z"/>
          <w:rFonts w:ascii="PingFang SC" w:hAnsi="PingFang SC" w:eastAsia="PingFang SC" w:cs="PingFang SC"/>
          <w:spacing w:val="-3"/>
          <w:sz w:val="21"/>
          <w:szCs w:val="21"/>
        </w:rPr>
      </w:pPr>
      <w:del w:id="1603" w:author="零 [2]" w:date="2025-11-22T16:06:25Z">
        <w:r>
          <w:rPr>
            <w:rFonts w:ascii="PingFang SC" w:hAnsi="PingFang SC" w:eastAsia="PingFang SC" w:cs="PingFang SC"/>
            <w:spacing w:val="-3"/>
            <w:sz w:val="21"/>
            <w:szCs w:val="21"/>
          </w:rPr>
          <w:delText xml:space="preserve">- 网状弹性绷带 </w:delText>
        </w:r>
      </w:del>
    </w:p>
    <w:p w14:paraId="07BF7E1F">
      <w:pPr>
        <w:spacing w:before="34" w:line="176" w:lineRule="auto"/>
        <w:ind w:left="37" w:right="179" w:firstLine="422"/>
        <w:rPr>
          <w:del w:id="1604" w:author="零 [2]" w:date="2025-11-22T16:06:25Z"/>
          <w:rFonts w:ascii="PingFang SC" w:hAnsi="PingFang SC" w:eastAsia="PingFang SC" w:cs="PingFang SC"/>
          <w:spacing w:val="-3"/>
          <w:sz w:val="21"/>
          <w:szCs w:val="21"/>
        </w:rPr>
      </w:pPr>
      <w:del w:id="1605" w:author="零 [2]" w:date="2025-11-22T16:06:25Z">
        <w:r>
          <w:rPr>
            <w:rFonts w:ascii="PingFang SC" w:hAnsi="PingFang SC" w:eastAsia="PingFang SC" w:cs="PingFang SC"/>
            <w:spacing w:val="-3"/>
            <w:sz w:val="21"/>
            <w:szCs w:val="21"/>
          </w:rPr>
          <w:delText>- 胶带</w:delText>
        </w:r>
      </w:del>
    </w:p>
    <w:p w14:paraId="5F325C8B">
      <w:pPr>
        <w:spacing w:before="34" w:line="176" w:lineRule="auto"/>
        <w:ind w:left="37" w:right="179" w:firstLine="422"/>
        <w:rPr>
          <w:del w:id="1606" w:author="零 [2]" w:date="2025-11-22T16:06:25Z"/>
          <w:rFonts w:ascii="PingFang SC" w:hAnsi="PingFang SC" w:eastAsia="PingFang SC" w:cs="PingFang SC"/>
          <w:spacing w:val="-3"/>
          <w:sz w:val="21"/>
          <w:szCs w:val="21"/>
        </w:rPr>
      </w:pPr>
      <w:del w:id="1607" w:author="零 [2]" w:date="2025-11-22T16:06:25Z">
        <w:r>
          <w:rPr>
            <w:rFonts w:ascii="PingFang SC" w:hAnsi="PingFang SC" w:eastAsia="PingFang SC" w:cs="PingFang SC"/>
            <w:spacing w:val="-3"/>
            <w:sz w:val="21"/>
            <w:szCs w:val="21"/>
          </w:rPr>
          <w:delText>-</w:delText>
        </w:r>
      </w:del>
      <w:del w:id="1608" w:author="零 [2]" w:date="2025-11-22T16:06:25Z">
        <w:r>
          <w:rPr>
            <w:rFonts w:ascii="PingFang SC" w:hAnsi="PingFang SC" w:eastAsia="PingFang SC" w:cs="PingFang SC"/>
            <w:spacing w:val="-3"/>
            <w:w w:val="100"/>
            <w:sz w:val="21"/>
            <w:szCs w:val="21"/>
          </w:rPr>
          <w:delText xml:space="preserve"> </w:delText>
        </w:r>
      </w:del>
      <w:del w:id="1609" w:author="零 [2]" w:date="2025-11-22T16:06:25Z">
        <w:r>
          <w:rPr>
            <w:rFonts w:ascii="PingFang SC" w:hAnsi="PingFang SC" w:eastAsia="PingFang SC" w:cs="PingFang SC"/>
            <w:spacing w:val="-3"/>
            <w:sz w:val="21"/>
            <w:szCs w:val="21"/>
          </w:rPr>
          <w:delText>脱脂棉</w:delText>
        </w:r>
      </w:del>
    </w:p>
    <w:p w14:paraId="1CED8861">
      <w:pPr>
        <w:spacing w:before="34" w:line="176" w:lineRule="auto"/>
        <w:ind w:left="37" w:right="179" w:firstLine="422"/>
        <w:rPr>
          <w:del w:id="1610" w:author="零 [2]" w:date="2025-11-22T16:06:25Z"/>
          <w:rFonts w:ascii="PingFang SC" w:hAnsi="PingFang SC" w:eastAsia="PingFang SC" w:cs="PingFang SC"/>
          <w:spacing w:val="-3"/>
          <w:sz w:val="21"/>
          <w:szCs w:val="21"/>
        </w:rPr>
      </w:pPr>
      <w:del w:id="1611" w:author="零 [2]" w:date="2025-11-22T16:06:25Z">
        <w:r>
          <w:rPr>
            <w:rFonts w:ascii="PingFang SC" w:hAnsi="PingFang SC" w:eastAsia="PingFang SC" w:cs="PingFang SC"/>
            <w:spacing w:val="-3"/>
            <w:sz w:val="21"/>
            <w:szCs w:val="21"/>
          </w:rPr>
          <w:delText>- 紫外线灯（房间消毒）</w:delText>
        </w:r>
      </w:del>
    </w:p>
    <w:p w14:paraId="1E4167F4">
      <w:pPr>
        <w:spacing w:before="34" w:line="176" w:lineRule="auto"/>
        <w:ind w:left="37" w:right="179" w:firstLine="422"/>
        <w:rPr>
          <w:del w:id="1612" w:author="零 [2]" w:date="2025-11-22T16:06:25Z"/>
          <w:rFonts w:ascii="PingFang SC" w:hAnsi="PingFang SC" w:eastAsia="PingFang SC" w:cs="PingFang SC"/>
          <w:spacing w:val="-3"/>
          <w:sz w:val="21"/>
          <w:szCs w:val="21"/>
        </w:rPr>
      </w:pPr>
      <w:del w:id="1613" w:author="零 [2]" w:date="2025-11-22T16:06:25Z">
        <w:r>
          <w:rPr>
            <w:rFonts w:ascii="PingFang SC" w:hAnsi="PingFang SC" w:eastAsia="PingFang SC" w:cs="PingFang SC"/>
            <w:spacing w:val="-3"/>
            <w:sz w:val="21"/>
            <w:szCs w:val="21"/>
          </w:rPr>
          <w:delText>- 医用高压消毒锅（器械消毒）</w:delText>
        </w:r>
      </w:del>
    </w:p>
    <w:p w14:paraId="5BE3F230">
      <w:pPr>
        <w:pStyle w:val="4"/>
        <w:spacing w:before="96" w:line="270" w:lineRule="auto"/>
        <w:ind w:left="40"/>
        <w:rPr>
          <w:ins w:id="1614" w:author="零 [2]" w:date="2025-11-22T17:08:53Z"/>
          <w:rFonts w:hint="eastAsia" w:eastAsia="宋体"/>
          <w:b/>
          <w:bCs/>
          <w:lang w:val="en-US" w:eastAsia="zh-CN"/>
        </w:rPr>
      </w:pPr>
    </w:p>
    <w:p w14:paraId="5E2994C7">
      <w:pPr>
        <w:pStyle w:val="4"/>
        <w:spacing w:before="96" w:line="270" w:lineRule="auto"/>
        <w:ind w:left="40"/>
        <w:rPr>
          <w:ins w:id="1615" w:author="零 [2]" w:date="2025-11-22T17:08:54Z"/>
          <w:rFonts w:hint="eastAsia" w:eastAsia="宋体"/>
          <w:b/>
          <w:bCs/>
          <w:lang w:val="en-US" w:eastAsia="zh-CN"/>
        </w:rPr>
      </w:pPr>
    </w:p>
    <w:p w14:paraId="13E641A6">
      <w:pPr>
        <w:pStyle w:val="4"/>
        <w:spacing w:before="96" w:line="270" w:lineRule="auto"/>
        <w:ind w:left="0"/>
        <w:rPr>
          <w:del w:id="1617" w:author="零 [2]" w:date="2025-11-22T17:18:11Z"/>
          <w:rFonts w:hint="eastAsia" w:eastAsia="宋体"/>
          <w:b/>
          <w:bCs/>
          <w:lang w:val="en-US" w:eastAsia="zh-CN"/>
        </w:rPr>
        <w:pPrChange w:id="1616" w:author="零 [2]" w:date="2025-11-22T17:18:11Z">
          <w:pPr>
            <w:pStyle w:val="4"/>
            <w:spacing w:before="96" w:line="270" w:lineRule="auto"/>
            <w:ind w:left="40"/>
          </w:pPr>
        </w:pPrChange>
      </w:pPr>
    </w:p>
    <w:p w14:paraId="55E31FAC">
      <w:pPr>
        <w:pStyle w:val="4"/>
        <w:spacing w:before="96" w:line="270" w:lineRule="auto"/>
        <w:ind w:left="0"/>
        <w:rPr>
          <w:rFonts w:hint="eastAsia" w:eastAsia="宋体"/>
          <w:b/>
          <w:bCs/>
          <w:lang w:val="en-US" w:eastAsia="zh-CN"/>
        </w:rPr>
        <w:pPrChange w:id="1618" w:author="零 [2]" w:date="2025-11-22T17:18:11Z">
          <w:pPr>
            <w:pStyle w:val="4"/>
            <w:spacing w:before="96" w:line="270" w:lineRule="auto"/>
            <w:ind w:left="40"/>
          </w:pPr>
        </w:pPrChange>
      </w:pPr>
    </w:p>
    <w:p w14:paraId="1F0F872F">
      <w:pPr>
        <w:pStyle w:val="4"/>
        <w:spacing w:before="96" w:line="270" w:lineRule="auto"/>
        <w:ind w:left="40"/>
        <w:rPr>
          <w:rFonts w:hint="eastAsia" w:eastAsia="宋体"/>
          <w:b/>
          <w:bCs/>
          <w:lang w:val="en-US" w:eastAsia="zh-CN"/>
        </w:rPr>
      </w:pPr>
    </w:p>
    <w:p w14:paraId="36122EEE">
      <w:pPr>
        <w:pStyle w:val="4"/>
        <w:spacing w:before="96" w:line="270" w:lineRule="auto"/>
        <w:ind w:left="40"/>
        <w:rPr>
          <w:rFonts w:hint="eastAsia" w:eastAsia="宋体"/>
          <w:b/>
          <w:bCs/>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619" w:author="零 [2]" w:date="2025-11-22T17:19:02Z">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715"/>
        <w:gridCol w:w="2396"/>
        <w:gridCol w:w="2537"/>
        <w:tblGridChange w:id="1620">
          <w:tblGrid>
            <w:gridCol w:w="3434"/>
            <w:gridCol w:w="3435"/>
            <w:gridCol w:w="3435"/>
          </w:tblGrid>
        </w:tblGridChange>
      </w:tblGrid>
      <w:tr w14:paraId="472EE391">
        <w:trPr>
          <w:ins w:id="1621" w:author="零 [2]" w:date="2025-11-22T16:07:09Z"/>
        </w:trPr>
        <w:tc>
          <w:tcPr>
            <w:tcW w:w="1715" w:type="dxa"/>
            <w:tcPrChange w:id="1623" w:author="零 [2]" w:date="2025-11-22T17:19:02Z">
              <w:tcPr>
                <w:tcW w:w="3434" w:type="dxa"/>
              </w:tcPr>
            </w:tcPrChange>
          </w:tcPr>
          <w:p w14:paraId="34B00BA6">
            <w:pPr>
              <w:widowControl w:val="0"/>
              <w:spacing w:before="34" w:line="176" w:lineRule="auto"/>
              <w:ind w:right="179"/>
              <w:rPr>
                <w:ins w:id="1624" w:author="零 [2]" w:date="2025-11-22T16:07:09Z"/>
                <w:rFonts w:hint="default" w:ascii="PingFang SC Semibold" w:hAnsi="PingFang SC Semibold" w:eastAsia="PingFang SC Semibold" w:cs="PingFang SC Semibold"/>
                <w:b/>
                <w:bCs/>
                <w:spacing w:val="-3"/>
                <w:vertAlign w:val="baseline"/>
                <w:lang w:val="en-US" w:eastAsia="zh-CN"/>
              </w:rPr>
            </w:pPr>
            <w:ins w:id="1625" w:author="零 [2]" w:date="2025-11-22T16:07:36Z">
              <w:r>
                <w:rPr>
                  <w:rFonts w:hint="eastAsia" w:ascii="PingFang SC Semibold" w:hAnsi="PingFang SC Semibold" w:eastAsia="PingFang SC Semibold" w:cs="PingFang SC Semibold"/>
                  <w:b/>
                  <w:bCs/>
                  <w:spacing w:val="-3"/>
                  <w:vertAlign w:val="baseline"/>
                  <w:lang w:val="en-US" w:eastAsia="zh-CN"/>
                </w:rPr>
                <w:t>单纯型</w:t>
              </w:r>
            </w:ins>
            <w:ins w:id="1626" w:author="零 [2]" w:date="2025-11-22T16:07:37Z">
              <w:r>
                <w:rPr>
                  <w:rFonts w:hint="default" w:ascii="PingFang SC Semibold" w:hAnsi="PingFang SC Semibold" w:eastAsia="PingFang SC Semibold" w:cs="PingFang SC Semibold"/>
                  <w:b/>
                  <w:bCs/>
                  <w:spacing w:val="-3"/>
                  <w:vertAlign w:val="baseline"/>
                  <w:lang w:val="en-US" w:eastAsia="zh-CN"/>
                </w:rPr>
                <w:t>EB</w:t>
              </w:r>
            </w:ins>
            <w:ins w:id="1627" w:author="零 [2]" w:date="2025-11-22T16:07:43Z">
              <w:r>
                <w:rPr>
                  <w:rFonts w:hint="eastAsia" w:ascii="PingFang SC Semibold" w:hAnsi="PingFang SC Semibold" w:eastAsia="PingFang SC Semibold" w:cs="PingFang SC Semibold"/>
                  <w:b/>
                  <w:bCs/>
                  <w:spacing w:val="-3"/>
                  <w:vertAlign w:val="baseline"/>
                  <w:lang w:val="en-US" w:eastAsia="zh-CN"/>
                </w:rPr>
                <w:t>使用</w:t>
              </w:r>
            </w:ins>
            <w:ins w:id="1628" w:author="零 [2]" w:date="2025-11-22T16:07:44Z">
              <w:r>
                <w:rPr>
                  <w:rFonts w:hint="eastAsia" w:ascii="PingFang SC Semibold" w:hAnsi="PingFang SC Semibold" w:eastAsia="PingFang SC Semibold" w:cs="PingFang SC Semibold"/>
                  <w:b/>
                  <w:bCs/>
                  <w:spacing w:val="-3"/>
                  <w:vertAlign w:val="baseline"/>
                  <w:lang w:val="en-US" w:eastAsia="zh-CN"/>
                </w:rPr>
                <w:t>敷料</w:t>
              </w:r>
            </w:ins>
            <w:ins w:id="1629" w:author="零 [2]" w:date="2025-11-22T16:13:42Z">
              <w:r>
                <w:rPr>
                  <w:rFonts w:hint="eastAsia" w:ascii="PingFang SC Semibold" w:hAnsi="PingFang SC Semibold" w:eastAsia="PingFang SC Semibold" w:cs="PingFang SC Semibold"/>
                  <w:b/>
                  <w:bCs/>
                  <w:spacing w:val="-3"/>
                  <w:vertAlign w:val="baseline"/>
                  <w:lang w:val="en-US" w:eastAsia="zh-CN"/>
                </w:rPr>
                <w:t>（</w:t>
              </w:r>
            </w:ins>
            <w:ins w:id="1630" w:author="零 [2]" w:date="2025-11-22T16:13:38Z">
              <w:r>
                <w:rPr>
                  <w:rFonts w:hint="eastAsia" w:ascii="PingFang SC Semibold" w:hAnsi="PingFang SC Semibold" w:eastAsia="PingFang SC Semibold" w:cs="PingFang SC Semibold"/>
                  <w:b/>
                  <w:bCs/>
                  <w:spacing w:val="-3"/>
                  <w:lang w:val="en-US" w:eastAsia="zh-CN"/>
                </w:rPr>
                <w:t>用于消毒后直接粘贴于伤口表面</w:t>
              </w:r>
            </w:ins>
            <w:ins w:id="1631" w:author="零 [2]" w:date="2025-11-22T16:13:43Z">
              <w:r>
                <w:rPr>
                  <w:rFonts w:hint="eastAsia" w:ascii="PingFang SC Semibold" w:hAnsi="PingFang SC Semibold" w:eastAsia="PingFang SC Semibold" w:cs="PingFang SC Semibold"/>
                  <w:b/>
                  <w:bCs/>
                  <w:spacing w:val="-3"/>
                  <w:lang w:val="en-US" w:eastAsia="zh-CN"/>
                </w:rPr>
                <w:t>）</w:t>
              </w:r>
            </w:ins>
          </w:p>
        </w:tc>
        <w:tc>
          <w:tcPr>
            <w:tcW w:w="2396" w:type="dxa"/>
            <w:tcPrChange w:id="1632" w:author="零 [2]" w:date="2025-11-22T17:19:02Z">
              <w:tcPr>
                <w:tcW w:w="3435" w:type="dxa"/>
              </w:tcPr>
            </w:tcPrChange>
          </w:tcPr>
          <w:p w14:paraId="408B7071">
            <w:pPr>
              <w:widowControl w:val="0"/>
              <w:spacing w:before="34" w:line="176" w:lineRule="auto"/>
              <w:ind w:right="179"/>
              <w:rPr>
                <w:ins w:id="1633" w:author="零 [2]" w:date="2025-11-22T16:07:09Z"/>
                <w:rFonts w:hint="default" w:ascii="PingFang SC Semibold" w:hAnsi="PingFang SC Semibold" w:eastAsia="PingFang SC Semibold" w:cs="PingFang SC Semibold"/>
                <w:b/>
                <w:bCs/>
                <w:spacing w:val="-3"/>
                <w:vertAlign w:val="baseline"/>
                <w:lang w:val="en-US" w:eastAsia="zh-CN"/>
              </w:rPr>
            </w:pPr>
            <w:ins w:id="1634" w:author="零 [2]" w:date="2025-11-22T16:09:03Z">
              <w:r>
                <w:rPr>
                  <w:rFonts w:hint="eastAsia" w:ascii="PingFang SC Semibold" w:hAnsi="PingFang SC Semibold" w:eastAsia="PingFang SC Semibold" w:cs="PingFang SC Semibold"/>
                  <w:b/>
                  <w:bCs/>
                  <w:spacing w:val="-3"/>
                  <w:vertAlign w:val="baseline"/>
                  <w:lang w:val="en-US" w:eastAsia="zh-CN"/>
                </w:rPr>
                <w:t>用途</w:t>
              </w:r>
            </w:ins>
          </w:p>
        </w:tc>
        <w:tc>
          <w:tcPr>
            <w:tcW w:w="2537" w:type="dxa"/>
            <w:tcPrChange w:id="1635" w:author="零 [2]" w:date="2025-11-22T17:19:02Z">
              <w:tcPr>
                <w:tcW w:w="3435" w:type="dxa"/>
              </w:tcPr>
            </w:tcPrChange>
          </w:tcPr>
          <w:p w14:paraId="002911C9">
            <w:pPr>
              <w:widowControl w:val="0"/>
              <w:spacing w:before="34" w:line="176" w:lineRule="auto"/>
              <w:ind w:right="179"/>
              <w:rPr>
                <w:ins w:id="1636" w:author="零 [2]" w:date="2025-11-22T16:07:09Z"/>
                <w:rFonts w:hint="default" w:ascii="PingFang SC Semibold" w:hAnsi="PingFang SC Semibold" w:eastAsia="PingFang SC Semibold" w:cs="PingFang SC Semibold"/>
                <w:b/>
                <w:bCs/>
                <w:spacing w:val="-3"/>
                <w:vertAlign w:val="baseline"/>
                <w:lang w:val="en-US" w:eastAsia="zh-CN"/>
              </w:rPr>
            </w:pPr>
            <w:ins w:id="1637" w:author="零 [2]" w:date="2025-11-22T16:09:00Z">
              <w:r>
                <w:rPr>
                  <w:rFonts w:hint="eastAsia" w:ascii="PingFang SC Semibold" w:hAnsi="PingFang SC Semibold" w:eastAsia="PingFang SC Semibold" w:cs="PingFang SC Semibold"/>
                  <w:b/>
                  <w:bCs/>
                  <w:spacing w:val="-3"/>
                  <w:vertAlign w:val="baseline"/>
                  <w:lang w:val="en-US" w:eastAsia="zh-CN"/>
                </w:rPr>
                <w:t>图片</w:t>
              </w:r>
            </w:ins>
          </w:p>
        </w:tc>
      </w:tr>
      <w:tr w14:paraId="4FAAF512">
        <w:trPr>
          <w:ins w:id="1638" w:author="零 [2]" w:date="2025-11-22T16:07:09Z"/>
        </w:trPr>
        <w:tc>
          <w:tcPr>
            <w:tcW w:w="1715" w:type="dxa"/>
            <w:tcPrChange w:id="1640" w:author="零 [2]" w:date="2025-11-22T17:19:02Z">
              <w:tcPr>
                <w:tcW w:w="3434" w:type="dxa"/>
              </w:tcPr>
            </w:tcPrChange>
          </w:tcPr>
          <w:p w14:paraId="0CC6239C">
            <w:pPr>
              <w:widowControl w:val="0"/>
              <w:spacing w:before="34" w:line="176" w:lineRule="auto"/>
              <w:ind w:right="179"/>
              <w:rPr>
                <w:ins w:id="1641" w:author="零 [2]" w:date="2025-11-22T16:07:09Z"/>
                <w:rFonts w:hint="eastAsia" w:ascii="PingFang SC Semibold" w:hAnsi="PingFang SC Semibold" w:eastAsia="PingFang SC Semibold" w:cs="PingFang SC Semibold"/>
                <w:b/>
                <w:bCs/>
                <w:spacing w:val="-3"/>
                <w:vertAlign w:val="baseline"/>
                <w:lang w:val="en-US" w:eastAsia="zh-CN"/>
              </w:rPr>
            </w:pPr>
            <w:ins w:id="1642" w:author="零 [2]" w:date="2025-11-22T16:07:56Z">
              <w:r>
                <w:rPr>
                  <w:rFonts w:hint="default" w:ascii="PingFang SC" w:hAnsi="PingFang SC" w:eastAsia="PingFang SC" w:cs="PingFang SC"/>
                  <w:spacing w:val="-3"/>
                  <w:sz w:val="21"/>
                  <w:szCs w:val="21"/>
                  <w:lang w:eastAsia="zh-CN"/>
                </w:rPr>
                <w:t>优妥</w:t>
              </w:r>
            </w:ins>
            <w:ins w:id="1643" w:author="零 [2]" w:date="2025-11-22T16:07:56Z">
              <w:r>
                <w:rPr>
                  <w:rFonts w:ascii="PingFang SC" w:hAnsi="PingFang SC" w:eastAsia="PingFang SC" w:cs="PingFang SC"/>
                  <w:spacing w:val="-3"/>
                  <w:sz w:val="21"/>
                  <w:szCs w:val="21"/>
                </w:rPr>
                <w:t>（Urgotul®)</w:t>
              </w:r>
            </w:ins>
          </w:p>
        </w:tc>
        <w:tc>
          <w:tcPr>
            <w:tcW w:w="2396" w:type="dxa"/>
            <w:tcPrChange w:id="1644" w:author="零 [2]" w:date="2025-11-22T17:19:02Z">
              <w:tcPr>
                <w:tcW w:w="3435" w:type="dxa"/>
              </w:tcPr>
            </w:tcPrChange>
          </w:tcPr>
          <w:p w14:paraId="522304BD">
            <w:pPr>
              <w:widowControl w:val="0"/>
              <w:spacing w:before="34" w:line="176" w:lineRule="auto"/>
              <w:ind w:right="179"/>
              <w:rPr>
                <w:ins w:id="1645" w:author="零 [2]" w:date="2025-11-22T16:07:09Z"/>
                <w:rFonts w:hint="eastAsia" w:ascii="PingFang SC Semibold" w:hAnsi="PingFang SC Semibold" w:eastAsia="PingFang SC Semibold" w:cs="PingFang SC Semibold"/>
                <w:b/>
                <w:bCs/>
                <w:spacing w:val="-3"/>
                <w:vertAlign w:val="baseline"/>
                <w:lang w:val="en-US" w:eastAsia="zh-CN"/>
              </w:rPr>
            </w:pPr>
          </w:p>
        </w:tc>
        <w:tc>
          <w:tcPr>
            <w:tcW w:w="2537" w:type="dxa"/>
            <w:tcPrChange w:id="1646" w:author="零 [2]" w:date="2025-11-22T17:19:02Z">
              <w:tcPr>
                <w:tcW w:w="3435" w:type="dxa"/>
              </w:tcPr>
            </w:tcPrChange>
          </w:tcPr>
          <w:p w14:paraId="2051924F">
            <w:pPr>
              <w:widowControl w:val="0"/>
              <w:spacing w:before="34" w:line="176" w:lineRule="auto"/>
              <w:ind w:right="179"/>
              <w:rPr>
                <w:ins w:id="1647" w:author="零 [2]" w:date="2025-11-22T16:07:09Z"/>
                <w:rFonts w:hint="eastAsia" w:ascii="PingFang SC Semibold" w:hAnsi="PingFang SC Semibold" w:eastAsia="PingFang SC Semibold" w:cs="PingFang SC Semibold"/>
                <w:b/>
                <w:bCs/>
                <w:spacing w:val="-3"/>
                <w:vertAlign w:val="baseline"/>
                <w:lang w:val="en-US" w:eastAsia="zh-CN"/>
              </w:rPr>
            </w:pPr>
            <w:ins w:id="1648" w:author="零 [2]" w:date="2025-11-22T16:24:35Z">
              <w:r>
                <w:rPr/>
                <w:drawing>
                  <wp:anchor distT="0" distB="0" distL="114300" distR="114300" simplePos="0" relativeHeight="251714560" behindDoc="0" locked="0" layoutInCell="1" allowOverlap="1">
                    <wp:simplePos x="0" y="0"/>
                    <wp:positionH relativeFrom="column">
                      <wp:posOffset>-40640</wp:posOffset>
                    </wp:positionH>
                    <wp:positionV relativeFrom="paragraph">
                      <wp:posOffset>-1877060</wp:posOffset>
                    </wp:positionV>
                    <wp:extent cx="1080135" cy="1440180"/>
                    <wp:effectExtent l="0" t="0" r="12065" b="7620"/>
                    <wp:wrapSquare wrapText="bothSides"/>
                    <wp:docPr id="94" name="图片 2"/>
                    <wp:cNvGraphicFramePr/>
                    <a:graphic xmlns:a="http://schemas.openxmlformats.org/drawingml/2006/main">
                      <a:graphicData uri="http://schemas.openxmlformats.org/drawingml/2006/picture">
                        <pic:pic xmlns:pic="http://schemas.openxmlformats.org/drawingml/2006/picture">
                          <pic:nvPicPr>
                            <pic:cNvPr id="94" name="图片 2"/>
                            <pic:cNvPicPr/>
                          </pic:nvPicPr>
                          <pic:blipFill>
                            <a:blip r:embed="rId144"/>
                            <a:stretch>
                              <a:fillRect/>
                            </a:stretch>
                          </pic:blipFill>
                          <pic:spPr>
                            <a:xfrm>
                              <a:off x="0" y="0"/>
                              <a:ext cx="1080135" cy="1440180"/>
                            </a:xfrm>
                            <a:prstGeom prst="rect">
                              <a:avLst/>
                            </a:prstGeom>
                            <a:noFill/>
                            <a:ln>
                              <a:noFill/>
                            </a:ln>
                          </pic:spPr>
                        </pic:pic>
                      </a:graphicData>
                    </a:graphic>
                  </wp:anchor>
                </w:drawing>
              </w:r>
            </w:ins>
          </w:p>
        </w:tc>
      </w:tr>
      <w:tr w14:paraId="20A55051">
        <w:trPr>
          <w:ins w:id="1650" w:author="零 [2]" w:date="2025-11-22T16:07:09Z"/>
        </w:trPr>
        <w:tc>
          <w:tcPr>
            <w:tcW w:w="1715" w:type="dxa"/>
            <w:tcPrChange w:id="1652" w:author="零 [2]" w:date="2025-11-22T17:19:02Z">
              <w:tcPr>
                <w:tcW w:w="3434" w:type="dxa"/>
              </w:tcPr>
            </w:tcPrChange>
          </w:tcPr>
          <w:p w14:paraId="2EE04D59">
            <w:pPr>
              <w:widowControl w:val="0"/>
              <w:spacing w:before="34" w:line="176" w:lineRule="auto"/>
              <w:ind w:right="179"/>
              <w:rPr>
                <w:ins w:id="1653" w:author="零 [2]" w:date="2025-11-22T16:07:09Z"/>
                <w:rFonts w:hint="eastAsia" w:ascii="PingFang SC Semibold" w:hAnsi="PingFang SC Semibold" w:eastAsia="PingFang SC Semibold" w:cs="PingFang SC Semibold"/>
                <w:b/>
                <w:bCs/>
                <w:spacing w:val="-3"/>
                <w:vertAlign w:val="baseline"/>
                <w:lang w:val="en-US" w:eastAsia="zh-CN"/>
              </w:rPr>
            </w:pPr>
            <w:ins w:id="1654" w:author="零 [2]" w:date="2025-11-22T16:07:56Z">
              <w:r>
                <w:rPr>
                  <w:rFonts w:ascii="PingFang SC" w:hAnsi="PingFang SC" w:eastAsia="PingFang SC" w:cs="PingFang SC"/>
                  <w:spacing w:val="-3"/>
                  <w:sz w:val="21"/>
                  <w:szCs w:val="21"/>
                </w:rPr>
                <w:t>美皮贴（Mepitel®)</w:t>
              </w:r>
            </w:ins>
          </w:p>
        </w:tc>
        <w:tc>
          <w:tcPr>
            <w:tcW w:w="2396" w:type="dxa"/>
            <w:tcPrChange w:id="1655" w:author="零 [2]" w:date="2025-11-22T17:19:02Z">
              <w:tcPr>
                <w:tcW w:w="3435" w:type="dxa"/>
              </w:tcPr>
            </w:tcPrChange>
          </w:tcPr>
          <w:p w14:paraId="1DFD67FF">
            <w:pPr>
              <w:widowControl w:val="0"/>
              <w:spacing w:before="34" w:line="176" w:lineRule="auto"/>
              <w:ind w:right="179"/>
              <w:rPr>
                <w:ins w:id="1656" w:author="零 [2]" w:date="2025-11-22T16:07:09Z"/>
                <w:rFonts w:hint="eastAsia" w:ascii="PingFang SC Semibold" w:hAnsi="PingFang SC Semibold" w:eastAsia="PingFang SC Semibold" w:cs="PingFang SC Semibold"/>
                <w:b/>
                <w:bCs/>
                <w:spacing w:val="-3"/>
                <w:vertAlign w:val="baseline"/>
                <w:lang w:val="en-US" w:eastAsia="zh-CN"/>
              </w:rPr>
            </w:pPr>
          </w:p>
        </w:tc>
        <w:tc>
          <w:tcPr>
            <w:tcW w:w="2537" w:type="dxa"/>
            <w:tcPrChange w:id="1657" w:author="零 [2]" w:date="2025-11-22T17:19:02Z">
              <w:tcPr>
                <w:tcW w:w="3435" w:type="dxa"/>
              </w:tcPr>
            </w:tcPrChange>
          </w:tcPr>
          <w:p w14:paraId="0167567B">
            <w:pPr>
              <w:widowControl w:val="0"/>
              <w:spacing w:before="34" w:line="176" w:lineRule="auto"/>
              <w:ind w:right="179"/>
              <w:rPr>
                <w:ins w:id="1658" w:author="零 [2]" w:date="2025-11-22T16:07:09Z"/>
                <w:rFonts w:hint="eastAsia" w:ascii="PingFang SC Semibold" w:hAnsi="PingFang SC Semibold" w:eastAsia="PingFang SC Semibold" w:cs="PingFang SC Semibold"/>
                <w:b/>
                <w:bCs/>
                <w:spacing w:val="-3"/>
                <w:vertAlign w:val="baseline"/>
                <w:lang w:val="en-US" w:eastAsia="zh-CN"/>
              </w:rPr>
            </w:pPr>
            <w:ins w:id="1659" w:author="零 [2]" w:date="2025-11-22T16:24:23Z">
              <w:r>
                <w:rPr>
                  <w:position w:val="-46"/>
                </w:rPr>
                <w:drawing>
                  <wp:inline distT="0" distB="0" distL="0" distR="0">
                    <wp:extent cx="1080135" cy="1440180"/>
                    <wp:effectExtent l="0" t="0" r="12065" b="7620"/>
                    <wp:docPr id="92" name="IM 40"/>
                    <wp:cNvGraphicFramePr/>
                    <a:graphic xmlns:a="http://schemas.openxmlformats.org/drawingml/2006/main">
                      <a:graphicData uri="http://schemas.openxmlformats.org/drawingml/2006/picture">
                        <pic:pic xmlns:pic="http://schemas.openxmlformats.org/drawingml/2006/picture">
                          <pic:nvPicPr>
                            <pic:cNvPr id="92" name="IM 40"/>
                            <pic:cNvPicPr/>
                          </pic:nvPicPr>
                          <pic:blipFill>
                            <a:blip r:embed="rId145"/>
                            <a:stretch>
                              <a:fillRect/>
                            </a:stretch>
                          </pic:blipFill>
                          <pic:spPr>
                            <a:xfrm>
                              <a:off x="0" y="0"/>
                              <a:ext cx="1080135" cy="1440180"/>
                            </a:xfrm>
                            <a:prstGeom prst="rect">
                              <a:avLst/>
                            </a:prstGeom>
                          </pic:spPr>
                        </pic:pic>
                      </a:graphicData>
                    </a:graphic>
                  </wp:inline>
                </w:drawing>
              </w:r>
            </w:ins>
          </w:p>
        </w:tc>
      </w:tr>
      <w:tr w14:paraId="3DD61C13">
        <w:trPr>
          <w:ins w:id="1661" w:author="零 [2]" w:date="2025-11-22T16:07:09Z"/>
        </w:trPr>
        <w:tc>
          <w:tcPr>
            <w:tcW w:w="1715" w:type="dxa"/>
            <w:tcPrChange w:id="1663" w:author="零 [2]" w:date="2025-11-22T17:19:02Z">
              <w:tcPr>
                <w:tcW w:w="3434" w:type="dxa"/>
              </w:tcPr>
            </w:tcPrChange>
          </w:tcPr>
          <w:p w14:paraId="7B31205E">
            <w:pPr>
              <w:widowControl w:val="0"/>
              <w:spacing w:before="34" w:line="176" w:lineRule="auto"/>
              <w:ind w:right="179"/>
              <w:rPr>
                <w:ins w:id="1664" w:author="零 [2]" w:date="2025-11-22T16:07:09Z"/>
                <w:rFonts w:hint="eastAsia" w:ascii="PingFang SC Semibold" w:hAnsi="PingFang SC Semibold" w:eastAsia="PingFang SC" w:cs="PingFang SC Semibold"/>
                <w:b/>
                <w:bCs/>
                <w:spacing w:val="-3"/>
                <w:vertAlign w:val="baseline"/>
                <w:lang w:val="en-US" w:eastAsia="zh-CN"/>
              </w:rPr>
            </w:pPr>
            <w:ins w:id="1665" w:author="零 [2]" w:date="2025-11-22T16:07:56Z">
              <w:r>
                <w:rPr>
                  <w:rFonts w:hint="eastAsia" w:ascii="PingFang SC" w:hAnsi="PingFang SC" w:eastAsia="PingFang SC" w:cs="PingFang SC"/>
                  <w:spacing w:val="-3"/>
                  <w:sz w:val="21"/>
                  <w:szCs w:val="21"/>
                  <w:lang w:val="en-US" w:eastAsia="zh-CN"/>
                </w:rPr>
                <w:t>无边</w:t>
              </w:r>
            </w:ins>
            <w:ins w:id="1666" w:author="零 [2]" w:date="2025-11-22T16:07:56Z">
              <w:r>
                <w:rPr>
                  <w:rFonts w:ascii="PingFang SC" w:hAnsi="PingFang SC" w:eastAsia="PingFang SC" w:cs="PingFang SC"/>
                  <w:spacing w:val="-3"/>
                  <w:sz w:val="21"/>
                  <w:szCs w:val="21"/>
                </w:rPr>
                <w:t>薄型美皮康</w:t>
              </w:r>
            </w:ins>
            <w:ins w:id="1667" w:author="零 [2]" w:date="2025-11-22T16:08:30Z">
              <w:r>
                <w:rPr>
                  <w:rFonts w:hint="eastAsia" w:ascii="PingFang SC" w:hAnsi="PingFang SC" w:eastAsia="PingFang SC" w:cs="PingFang SC"/>
                  <w:spacing w:val="-3"/>
                  <w:sz w:val="21"/>
                  <w:szCs w:val="21"/>
                  <w:lang w:val="en-US" w:eastAsia="zh-CN"/>
                </w:rPr>
                <w:t xml:space="preserve"> </w:t>
              </w:r>
            </w:ins>
            <w:ins w:id="1668" w:author="零 [2]" w:date="2025-11-22T16:07:56Z">
              <w:r>
                <w:rPr>
                  <w:rFonts w:ascii="PingFang SC" w:hAnsi="PingFang SC" w:eastAsia="PingFang SC" w:cs="PingFang SC"/>
                  <w:spacing w:val="-3"/>
                  <w:sz w:val="21"/>
                  <w:szCs w:val="21"/>
                </w:rPr>
                <w:t>Mepilex® Lite</w:t>
              </w:r>
            </w:ins>
          </w:p>
        </w:tc>
        <w:tc>
          <w:tcPr>
            <w:tcW w:w="2396" w:type="dxa"/>
            <w:tcPrChange w:id="1669" w:author="零 [2]" w:date="2025-11-22T17:19:02Z">
              <w:tcPr>
                <w:tcW w:w="3435" w:type="dxa"/>
              </w:tcPr>
            </w:tcPrChange>
          </w:tcPr>
          <w:p w14:paraId="6FF39202">
            <w:pPr>
              <w:widowControl w:val="0"/>
              <w:spacing w:before="34" w:line="176" w:lineRule="auto"/>
              <w:ind w:right="179"/>
              <w:rPr>
                <w:ins w:id="1670" w:author="零 [2]" w:date="2025-11-22T16:07:09Z"/>
                <w:rFonts w:hint="eastAsia" w:ascii="PingFang SC Semibold" w:hAnsi="PingFang SC Semibold" w:eastAsia="PingFang SC Semibold" w:cs="PingFang SC Semibold"/>
                <w:b/>
                <w:bCs/>
                <w:spacing w:val="-3"/>
                <w:vertAlign w:val="baseline"/>
                <w:lang w:val="en-US" w:eastAsia="zh-CN"/>
              </w:rPr>
            </w:pPr>
          </w:p>
        </w:tc>
        <w:tc>
          <w:tcPr>
            <w:tcW w:w="2537" w:type="dxa"/>
            <w:tcPrChange w:id="1671" w:author="零 [2]" w:date="2025-11-22T17:19:02Z">
              <w:tcPr>
                <w:tcW w:w="3435" w:type="dxa"/>
              </w:tcPr>
            </w:tcPrChange>
          </w:tcPr>
          <w:p w14:paraId="486B2E45">
            <w:pPr>
              <w:widowControl w:val="0"/>
              <w:spacing w:before="34" w:line="176" w:lineRule="auto"/>
              <w:ind w:right="179"/>
              <w:rPr>
                <w:ins w:id="1672" w:author="零 [2]" w:date="2025-11-22T16:07:09Z"/>
                <w:rFonts w:hint="eastAsia" w:ascii="PingFang SC Semibold" w:hAnsi="PingFang SC Semibold" w:eastAsia="PingFang SC Semibold" w:cs="PingFang SC Semibold"/>
                <w:b/>
                <w:bCs/>
                <w:spacing w:val="-3"/>
                <w:vertAlign w:val="baseline"/>
                <w:lang w:val="en-US" w:eastAsia="zh-CN"/>
              </w:rPr>
            </w:pPr>
            <w:ins w:id="1673" w:author="零 [2]" w:date="2025-11-22T16:24:55Z">
              <w:r>
                <w:rPr>
                  <w:position w:val="-56"/>
                </w:rPr>
                <w:drawing>
                  <wp:inline distT="0" distB="0" distL="0" distR="0">
                    <wp:extent cx="1080135" cy="1440180"/>
                    <wp:effectExtent l="0" t="0" r="12065" b="7620"/>
                    <wp:docPr id="98" name="IM 42"/>
                    <wp:cNvGraphicFramePr/>
                    <a:graphic xmlns:a="http://schemas.openxmlformats.org/drawingml/2006/main">
                      <a:graphicData uri="http://schemas.openxmlformats.org/drawingml/2006/picture">
                        <pic:pic xmlns:pic="http://schemas.openxmlformats.org/drawingml/2006/picture">
                          <pic:nvPicPr>
                            <pic:cNvPr id="98" name="IM 42"/>
                            <pic:cNvPicPr/>
                          </pic:nvPicPr>
                          <pic:blipFill>
                            <a:blip r:embed="rId146"/>
                            <a:stretch>
                              <a:fillRect/>
                            </a:stretch>
                          </pic:blipFill>
                          <pic:spPr>
                            <a:xfrm>
                              <a:off x="0" y="0"/>
                              <a:ext cx="1080135" cy="1440180"/>
                            </a:xfrm>
                            <a:prstGeom prst="rect">
                              <a:avLst/>
                            </a:prstGeom>
                          </pic:spPr>
                        </pic:pic>
                      </a:graphicData>
                    </a:graphic>
                  </wp:inline>
                </w:drawing>
              </w:r>
            </w:ins>
          </w:p>
        </w:tc>
      </w:tr>
      <w:tr w14:paraId="4178A11B">
        <w:trPr>
          <w:ins w:id="1675" w:author="零 [2]" w:date="2025-11-22T16:07:09Z"/>
        </w:trPr>
        <w:tc>
          <w:tcPr>
            <w:tcW w:w="1715" w:type="dxa"/>
            <w:tcPrChange w:id="1677" w:author="零 [2]" w:date="2025-11-22T17:19:02Z">
              <w:tcPr>
                <w:tcW w:w="3434" w:type="dxa"/>
              </w:tcPr>
            </w:tcPrChange>
          </w:tcPr>
          <w:p w14:paraId="5CAED90C">
            <w:pPr>
              <w:widowControl w:val="0"/>
              <w:spacing w:before="34" w:line="176" w:lineRule="auto"/>
              <w:ind w:left="0" w:right="179" w:firstLine="0"/>
              <w:rPr>
                <w:ins w:id="1679" w:author="零 [2]" w:date="2025-11-22T16:09:13Z"/>
                <w:rFonts w:hint="eastAsia" w:ascii="PingFang SC" w:hAnsi="PingFang SC" w:eastAsia="PingFang SC" w:cs="PingFang SC"/>
                <w:spacing w:val="-3"/>
                <w:sz w:val="21"/>
                <w:szCs w:val="21"/>
                <w:lang w:eastAsia="zh-CN"/>
              </w:rPr>
              <w:pPrChange w:id="1678" w:author="零 [2]" w:date="2025-11-22T16:09:16Z">
                <w:pPr>
                  <w:spacing w:before="34" w:line="176" w:lineRule="auto"/>
                  <w:ind w:left="37" w:right="179" w:firstLine="422"/>
                </w:pPr>
              </w:pPrChange>
            </w:pPr>
            <w:ins w:id="1680" w:author="零 [2]" w:date="2025-11-22T16:07:56Z">
              <w:r>
                <w:rPr>
                  <w:rFonts w:ascii="PingFang SC" w:hAnsi="PingFang SC" w:eastAsia="PingFang SC" w:cs="PingFang SC"/>
                  <w:spacing w:val="-3"/>
                  <w:sz w:val="21"/>
                  <w:szCs w:val="21"/>
                </w:rPr>
                <w:t>无菌伤口不粘垫</w:t>
              </w:r>
            </w:ins>
            <w:ins w:id="1681" w:author="零 [2]" w:date="2025-11-22T16:09:12Z">
              <w:r>
                <w:rPr>
                  <w:rFonts w:hint="eastAsia" w:ascii="PingFang SC" w:hAnsi="PingFang SC" w:eastAsia="PingFang SC" w:cs="PingFang SC"/>
                  <w:spacing w:val="-3"/>
                  <w:sz w:val="21"/>
                  <w:szCs w:val="21"/>
                  <w:lang w:eastAsia="zh-CN"/>
                </w:rPr>
                <w:t>（</w:t>
              </w:r>
            </w:ins>
            <w:ins w:id="1682" w:author="零 [2]" w:date="2025-11-22T16:09:12Z">
              <w:r>
                <w:rPr>
                  <w:rFonts w:hint="eastAsia" w:ascii="PingFang SC" w:hAnsi="PingFang SC" w:eastAsia="PingFang SC" w:cs="PingFang SC"/>
                  <w:spacing w:val="-3"/>
                  <w:sz w:val="21"/>
                  <w:szCs w:val="21"/>
                  <w:lang w:val="en-US" w:eastAsia="zh-CN"/>
                </w:rPr>
                <w:t xml:space="preserve"> </w:t>
              </w:r>
            </w:ins>
            <w:ins w:id="1683" w:author="零 [2]" w:date="2025-11-22T16:09:13Z">
              <w:r>
                <w:rPr>
                  <w:rFonts w:ascii="PingFang SC" w:hAnsi="PingFang SC" w:eastAsia="PingFang SC" w:cs="PingFang SC"/>
                  <w:spacing w:val="-3"/>
                  <w:sz w:val="21"/>
                  <w:szCs w:val="21"/>
                </w:rPr>
                <w:t>可作为</w:t>
              </w:r>
            </w:ins>
            <w:ins w:id="1684" w:author="零 [2]" w:date="2025-11-22T16:09:13Z">
              <w:r>
                <w:rPr>
                  <w:rFonts w:hint="eastAsia" w:ascii="PingFang SC" w:hAnsi="PingFang SC" w:eastAsia="PingFang SC" w:cs="PingFang SC"/>
                  <w:spacing w:val="-3"/>
                  <w:sz w:val="21"/>
                  <w:szCs w:val="21"/>
                  <w:lang w:val="en-US" w:eastAsia="zh-CN"/>
                </w:rPr>
                <w:t>上</w:t>
              </w:r>
            </w:ins>
            <w:ins w:id="1685" w:author="零 [2]" w:date="2025-11-22T16:09:13Z">
              <w:r>
                <w:rPr>
                  <w:rFonts w:ascii="PingFang SC" w:hAnsi="PingFang SC" w:eastAsia="PingFang SC" w:cs="PingFang SC"/>
                  <w:spacing w:val="-3"/>
                  <w:sz w:val="21"/>
                  <w:szCs w:val="21"/>
                </w:rPr>
                <w:t>述敷贴的廉价代用品</w:t>
              </w:r>
            </w:ins>
            <w:ins w:id="1686" w:author="零 [2]" w:date="2025-11-22T16:09:17Z">
              <w:r>
                <w:rPr>
                  <w:rFonts w:hint="eastAsia" w:ascii="PingFang SC" w:hAnsi="PingFang SC" w:eastAsia="PingFang SC" w:cs="PingFang SC"/>
                  <w:spacing w:val="-3"/>
                  <w:sz w:val="21"/>
                  <w:szCs w:val="21"/>
                  <w:lang w:eastAsia="zh-CN"/>
                </w:rPr>
                <w:t>）</w:t>
              </w:r>
            </w:ins>
          </w:p>
          <w:p w14:paraId="2ECE5716">
            <w:pPr>
              <w:widowControl w:val="0"/>
              <w:spacing w:before="34" w:line="176" w:lineRule="auto"/>
              <w:ind w:right="179"/>
              <w:rPr>
                <w:ins w:id="1687" w:author="零 [2]" w:date="2025-11-22T16:07:09Z"/>
                <w:rFonts w:hint="default" w:ascii="PingFang SC Semibold" w:hAnsi="PingFang SC Semibold" w:eastAsia="PingFang SC" w:cs="PingFang SC Semibold"/>
                <w:b/>
                <w:bCs/>
                <w:spacing w:val="-3"/>
                <w:vertAlign w:val="baseline"/>
                <w:lang w:val="en-US" w:eastAsia="zh-CN"/>
              </w:rPr>
            </w:pPr>
          </w:p>
        </w:tc>
        <w:tc>
          <w:tcPr>
            <w:tcW w:w="2396" w:type="dxa"/>
            <w:tcPrChange w:id="1688" w:author="零 [2]" w:date="2025-11-22T17:19:02Z">
              <w:tcPr>
                <w:tcW w:w="3435" w:type="dxa"/>
              </w:tcPr>
            </w:tcPrChange>
          </w:tcPr>
          <w:p w14:paraId="4A2FF89D">
            <w:pPr>
              <w:widowControl w:val="0"/>
              <w:spacing w:before="34" w:line="176" w:lineRule="auto"/>
              <w:ind w:right="179"/>
              <w:rPr>
                <w:ins w:id="1689" w:author="零 [2]" w:date="2025-11-22T16:07:09Z"/>
                <w:rFonts w:hint="eastAsia" w:ascii="PingFang SC Semibold" w:hAnsi="PingFang SC Semibold" w:eastAsia="PingFang SC Semibold" w:cs="PingFang SC Semibold"/>
                <w:b/>
                <w:bCs/>
                <w:spacing w:val="-3"/>
                <w:vertAlign w:val="baseline"/>
                <w:lang w:val="en-US" w:eastAsia="zh-CN"/>
              </w:rPr>
            </w:pPr>
          </w:p>
        </w:tc>
        <w:tc>
          <w:tcPr>
            <w:tcW w:w="2537" w:type="dxa"/>
            <w:tcPrChange w:id="1690" w:author="零 [2]" w:date="2025-11-22T17:19:02Z">
              <w:tcPr>
                <w:tcW w:w="3435" w:type="dxa"/>
              </w:tcPr>
            </w:tcPrChange>
          </w:tcPr>
          <w:p w14:paraId="321CC5B7">
            <w:pPr>
              <w:widowControl w:val="0"/>
              <w:spacing w:before="34" w:line="176" w:lineRule="auto"/>
              <w:ind w:right="179"/>
              <w:rPr>
                <w:ins w:id="1691" w:author="零 [2]" w:date="2025-11-22T16:07:09Z"/>
                <w:rFonts w:hint="eastAsia" w:ascii="PingFang SC" w:hAnsi="PingFang SC" w:eastAsia="PingFang SC" w:cs="PingFang SC"/>
                <w:b w:val="0"/>
                <w:bCs w:val="0"/>
                <w:spacing w:val="-3"/>
                <w:vertAlign w:val="baseline"/>
                <w:lang w:val="en-US" w:eastAsia="zh-CN"/>
                <w:rPrChange w:id="1692" w:author="零 [2]" w:date="2025-11-22T16:08:56Z">
                  <w:rPr>
                    <w:ins w:id="1693" w:author="零 [2]" w:date="2025-11-22T16:07:09Z"/>
                    <w:rFonts w:hint="eastAsia" w:ascii="PingFang SC Semibold" w:hAnsi="PingFang SC Semibold" w:eastAsia="PingFang SC Semibold" w:cs="PingFang SC Semibold"/>
                    <w:b/>
                    <w:bCs/>
                    <w:spacing w:val="-3"/>
                    <w:vertAlign w:val="baseline"/>
                    <w:lang w:val="en-US" w:eastAsia="zh-CN"/>
                  </w:rPr>
                </w:rPrChange>
              </w:rPr>
            </w:pPr>
            <w:ins w:id="1694" w:author="零 [2]" w:date="2025-11-22T16:08:57Z">
              <w:r>
                <w:rPr>
                  <w:rFonts w:ascii="PingFang SC" w:hAnsi="PingFang SC" w:eastAsia="PingFang SC" w:cs="PingFang SC"/>
                  <w:spacing w:val="-3"/>
                </w:rPr>
                <w:drawing>
                  <wp:inline distT="0" distB="0" distL="0" distR="0">
                    <wp:extent cx="1170940" cy="990600"/>
                    <wp:effectExtent l="0" t="0" r="22860" b="0"/>
                    <wp:docPr id="51" name="IM 16"/>
                    <wp:cNvGraphicFramePr/>
                    <a:graphic xmlns:a="http://schemas.openxmlformats.org/drawingml/2006/main">
                      <a:graphicData uri="http://schemas.openxmlformats.org/drawingml/2006/picture">
                        <pic:pic xmlns:pic="http://schemas.openxmlformats.org/drawingml/2006/picture">
                          <pic:nvPicPr>
                            <pic:cNvPr id="51" name="IM 16"/>
                            <pic:cNvPicPr/>
                          </pic:nvPicPr>
                          <pic:blipFill>
                            <a:blip r:embed="rId147"/>
                            <a:stretch>
                              <a:fillRect/>
                            </a:stretch>
                          </pic:blipFill>
                          <pic:spPr>
                            <a:xfrm>
                              <a:off x="0" y="0"/>
                              <a:ext cx="1170711" cy="990600"/>
                            </a:xfrm>
                            <a:prstGeom prst="rect">
                              <a:avLst/>
                            </a:prstGeom>
                          </pic:spPr>
                        </pic:pic>
                      </a:graphicData>
                    </a:graphic>
                  </wp:inline>
                </w:drawing>
              </w:r>
            </w:ins>
          </w:p>
        </w:tc>
      </w:tr>
      <w:tr w14:paraId="24FDE7D8">
        <w:trPr>
          <w:ins w:id="1696" w:author="零 [2]" w:date="2025-11-22T16:07:09Z"/>
        </w:trPr>
        <w:tc>
          <w:tcPr>
            <w:tcW w:w="1715" w:type="dxa"/>
            <w:tcPrChange w:id="1698" w:author="零 [2]" w:date="2025-11-22T17:19:02Z">
              <w:tcPr>
                <w:tcW w:w="3434" w:type="dxa"/>
              </w:tcPr>
            </w:tcPrChange>
          </w:tcPr>
          <w:p w14:paraId="7F6D8ED2">
            <w:pPr>
              <w:widowControl w:val="0"/>
              <w:spacing w:before="34" w:line="176" w:lineRule="auto"/>
              <w:ind w:left="0" w:right="179" w:firstLine="0"/>
              <w:rPr>
                <w:ins w:id="1700" w:author="零 [2]" w:date="2025-11-22T16:07:09Z"/>
                <w:rFonts w:hint="eastAsia" w:ascii="PingFang SC Semibold" w:hAnsi="PingFang SC Semibold" w:eastAsia="PingFang SC Semibold" w:cs="PingFang SC Semibold"/>
                <w:b/>
                <w:bCs/>
                <w:spacing w:val="-3"/>
                <w:vertAlign w:val="baseline"/>
                <w:lang w:val="en-US" w:eastAsia="zh-CN"/>
              </w:rPr>
              <w:pPrChange w:id="1699" w:author="零 [2]" w:date="2025-11-22T16:14:40Z">
                <w:pPr>
                  <w:spacing w:before="34" w:line="176" w:lineRule="auto"/>
                  <w:ind w:right="179"/>
                </w:pPr>
              </w:pPrChange>
            </w:pPr>
            <w:ins w:id="1701" w:author="零 [2]" w:date="2025-11-22T16:14:37Z">
              <w:r>
                <w:rPr>
                  <w:rFonts w:hint="eastAsia" w:ascii="PingFang SC Semibold" w:hAnsi="PingFang SC Semibold" w:eastAsia="PingFang SC Semibold" w:cs="PingFang SC Semibold"/>
                  <w:b/>
                  <w:bCs/>
                  <w:spacing w:val="-3"/>
                  <w:sz w:val="21"/>
                  <w:szCs w:val="21"/>
                  <w:lang w:val="en-US" w:eastAsia="zh-CN"/>
                </w:rPr>
                <w:t>感染伤口使用的部分敷料</w:t>
              </w:r>
            </w:ins>
          </w:p>
        </w:tc>
        <w:tc>
          <w:tcPr>
            <w:tcW w:w="2396" w:type="dxa"/>
            <w:tcPrChange w:id="1702" w:author="零 [2]" w:date="2025-11-22T17:19:02Z">
              <w:tcPr>
                <w:tcW w:w="3435" w:type="dxa"/>
              </w:tcPr>
            </w:tcPrChange>
          </w:tcPr>
          <w:p w14:paraId="6AB9A601">
            <w:pPr>
              <w:widowControl w:val="0"/>
              <w:spacing w:before="34" w:line="176" w:lineRule="auto"/>
              <w:ind w:right="179"/>
              <w:rPr>
                <w:ins w:id="1703" w:author="零 [2]" w:date="2025-11-22T16:07:09Z"/>
                <w:rFonts w:hint="eastAsia" w:ascii="PingFang SC Semibold" w:hAnsi="PingFang SC Semibold" w:eastAsia="PingFang SC Semibold" w:cs="PingFang SC Semibold"/>
                <w:b/>
                <w:bCs/>
                <w:spacing w:val="-3"/>
                <w:vertAlign w:val="baseline"/>
                <w:lang w:val="en-US" w:eastAsia="zh-CN"/>
              </w:rPr>
            </w:pPr>
          </w:p>
        </w:tc>
        <w:tc>
          <w:tcPr>
            <w:tcW w:w="2537" w:type="dxa"/>
            <w:tcPrChange w:id="1704" w:author="零 [2]" w:date="2025-11-22T17:19:02Z">
              <w:tcPr>
                <w:tcW w:w="3435" w:type="dxa"/>
              </w:tcPr>
            </w:tcPrChange>
          </w:tcPr>
          <w:p w14:paraId="34ECC6EE">
            <w:pPr>
              <w:widowControl w:val="0"/>
              <w:spacing w:before="34" w:line="176" w:lineRule="auto"/>
              <w:ind w:right="179"/>
              <w:rPr>
                <w:ins w:id="1705" w:author="零 [2]" w:date="2025-11-22T16:07:09Z"/>
                <w:rFonts w:hint="eastAsia" w:ascii="PingFang SC Semibold" w:hAnsi="PingFang SC Semibold" w:eastAsia="PingFang SC Semibold" w:cs="PingFang SC Semibold"/>
                <w:b/>
                <w:bCs/>
                <w:spacing w:val="-3"/>
                <w:vertAlign w:val="baseline"/>
                <w:lang w:val="en-US" w:eastAsia="zh-CN"/>
              </w:rPr>
            </w:pPr>
          </w:p>
        </w:tc>
      </w:tr>
      <w:tr w14:paraId="7F861B84">
        <w:trPr>
          <w:ins w:id="1706" w:author="零 [2]" w:date="2025-11-22T16:07:09Z"/>
        </w:trPr>
        <w:tc>
          <w:tcPr>
            <w:tcW w:w="1715" w:type="dxa"/>
            <w:tcPrChange w:id="1708" w:author="零 [2]" w:date="2025-11-22T17:19:02Z">
              <w:tcPr>
                <w:tcW w:w="3434" w:type="dxa"/>
              </w:tcPr>
            </w:tcPrChange>
          </w:tcPr>
          <w:p w14:paraId="24B28819">
            <w:pPr>
              <w:widowControl w:val="0"/>
              <w:spacing w:before="34" w:line="176" w:lineRule="auto"/>
              <w:ind w:right="179"/>
              <w:rPr>
                <w:ins w:id="1709" w:author="零 [2]" w:date="2025-11-22T16:07:09Z"/>
                <w:rFonts w:hint="eastAsia" w:ascii="PingFang SC Semibold" w:hAnsi="PingFang SC Semibold" w:eastAsia="PingFang SC Semibold" w:cs="PingFang SC Semibold"/>
                <w:b/>
                <w:bCs/>
                <w:spacing w:val="-3"/>
                <w:vertAlign w:val="baseline"/>
                <w:lang w:val="en-US" w:eastAsia="zh-CN"/>
              </w:rPr>
            </w:pPr>
            <w:ins w:id="1710" w:author="零 [2]" w:date="2025-11-22T16:14:46Z">
              <w:r>
                <w:rPr>
                  <w:rFonts w:hint="default" w:ascii="PingFang SC" w:hAnsi="PingFang SC" w:eastAsia="PingFang SC" w:cs="PingFang SC"/>
                  <w:spacing w:val="-3"/>
                  <w:sz w:val="21"/>
                  <w:szCs w:val="21"/>
                  <w:lang w:val="en-US" w:eastAsia="zh-CN"/>
                </w:rPr>
                <w:t>水凝胶敷料</w:t>
              </w:r>
            </w:ins>
          </w:p>
        </w:tc>
        <w:tc>
          <w:tcPr>
            <w:tcW w:w="2396" w:type="dxa"/>
            <w:tcPrChange w:id="1711" w:author="零 [2]" w:date="2025-11-22T17:19:02Z">
              <w:tcPr>
                <w:tcW w:w="3435" w:type="dxa"/>
              </w:tcPr>
            </w:tcPrChange>
          </w:tcPr>
          <w:p w14:paraId="5DE14E42">
            <w:pPr>
              <w:widowControl w:val="0"/>
              <w:spacing w:before="34" w:line="176" w:lineRule="auto"/>
              <w:ind w:right="179"/>
              <w:rPr>
                <w:ins w:id="1712" w:author="零 [2]" w:date="2025-11-22T16:07:09Z"/>
                <w:rFonts w:hint="eastAsia" w:ascii="PingFang SC Semibold" w:hAnsi="PingFang SC Semibold" w:eastAsia="PingFang SC Semibold" w:cs="PingFang SC Semibold"/>
                <w:b/>
                <w:bCs/>
                <w:spacing w:val="-3"/>
                <w:vertAlign w:val="baseline"/>
                <w:lang w:val="en-US" w:eastAsia="zh-CN"/>
              </w:rPr>
            </w:pPr>
            <w:ins w:id="1713" w:author="零 [2]" w:date="2025-11-22T16:15:02Z">
              <w:r>
                <w:rPr>
                  <w:rFonts w:hint="default" w:ascii="PingFang SC" w:hAnsi="PingFang SC" w:eastAsia="PingFang SC" w:cs="PingFang SC"/>
                  <w:spacing w:val="-3"/>
                  <w:w w:val="100"/>
                  <w:sz w:val="21"/>
                  <w:szCs w:val="21"/>
                  <w:lang w:val="en-US" w:eastAsia="zh-CN"/>
                </w:rPr>
                <w:t>有结痂或渗出较少的伤口；黄黑色干燥的伤口；湿润伤口，有自溶性清创的作用，感染性伤口可使用</w:t>
              </w:r>
            </w:ins>
          </w:p>
        </w:tc>
        <w:tc>
          <w:tcPr>
            <w:tcW w:w="2537" w:type="dxa"/>
            <w:tcPrChange w:id="1714" w:author="零 [2]" w:date="2025-11-22T17:19:02Z">
              <w:tcPr>
                <w:tcW w:w="3435" w:type="dxa"/>
              </w:tcPr>
            </w:tcPrChange>
          </w:tcPr>
          <w:p w14:paraId="77562718">
            <w:pPr>
              <w:widowControl w:val="0"/>
              <w:spacing w:before="34" w:line="176" w:lineRule="auto"/>
              <w:ind w:right="179"/>
              <w:rPr>
                <w:ins w:id="1715" w:author="零 [2]" w:date="2025-11-22T16:07:09Z"/>
                <w:rFonts w:hint="eastAsia" w:ascii="PingFang SC Semibold" w:hAnsi="PingFang SC Semibold" w:eastAsia="PingFang SC Semibold" w:cs="PingFang SC Semibold"/>
                <w:b/>
                <w:bCs/>
                <w:spacing w:val="-3"/>
                <w:vertAlign w:val="baseline"/>
                <w:lang w:val="en-US" w:eastAsia="zh-CN"/>
              </w:rPr>
            </w:pPr>
            <w:ins w:id="1716" w:author="零 [2]" w:date="2025-11-22T16:28:24Z">
              <w:r>
                <w:rPr>
                  <w:rFonts w:hint="eastAsia" w:ascii="PingFang SC" w:hAnsi="PingFang SC" w:eastAsia="PingFang SC" w:cs="PingFang SC"/>
                  <w:b w:val="0"/>
                  <w:bCs w:val="0"/>
                  <w:position w:val="-56"/>
                </w:rPr>
                <w:drawing>
                  <wp:inline distT="0" distB="0" distL="0" distR="0">
                    <wp:extent cx="1799590" cy="1440180"/>
                    <wp:effectExtent l="0" t="0" r="3810" b="7620"/>
                    <wp:docPr id="104" name="IM 24" descr="/Users/wangchunting/Desktop/WechatIMG252.jpgWechatIMG252"/>
                    <wp:cNvGraphicFramePr/>
                    <a:graphic xmlns:a="http://schemas.openxmlformats.org/drawingml/2006/main">
                      <a:graphicData uri="http://schemas.openxmlformats.org/drawingml/2006/picture">
                        <pic:pic xmlns:pic="http://schemas.openxmlformats.org/drawingml/2006/picture">
                          <pic:nvPicPr>
                            <pic:cNvPr id="104" name="IM 24" descr="/Users/wangchunting/Desktop/WechatIMG252.jpgWechatIMG252"/>
                            <pic:cNvPicPr/>
                          </pic:nvPicPr>
                          <pic:blipFill>
                            <a:blip r:embed="rId148"/>
                            <a:srcRect t="18" b="18"/>
                            <a:stretch>
                              <a:fillRect/>
                            </a:stretch>
                          </pic:blipFill>
                          <pic:spPr>
                            <a:xfrm>
                              <a:off x="0" y="0"/>
                              <a:ext cx="1799590" cy="1440180"/>
                            </a:xfrm>
                            <a:prstGeom prst="rect">
                              <a:avLst/>
                            </a:prstGeom>
                          </pic:spPr>
                        </pic:pic>
                      </a:graphicData>
                    </a:graphic>
                  </wp:inline>
                </w:drawing>
              </w:r>
            </w:ins>
          </w:p>
        </w:tc>
      </w:tr>
      <w:tr w14:paraId="620A7AC4">
        <w:trPr>
          <w:ins w:id="1718" w:author="零 [2]" w:date="2025-11-22T16:07:09Z"/>
        </w:trPr>
        <w:tc>
          <w:tcPr>
            <w:tcW w:w="1715" w:type="dxa"/>
            <w:tcPrChange w:id="1720" w:author="零 [2]" w:date="2025-11-22T17:19:02Z">
              <w:tcPr>
                <w:tcW w:w="3434" w:type="dxa"/>
              </w:tcPr>
            </w:tcPrChange>
          </w:tcPr>
          <w:p w14:paraId="1D092CEB">
            <w:pPr>
              <w:widowControl w:val="0"/>
              <w:spacing w:before="34" w:line="176" w:lineRule="auto"/>
              <w:ind w:right="179"/>
              <w:rPr>
                <w:ins w:id="1721" w:author="零 [2]" w:date="2025-11-22T16:07:09Z"/>
                <w:rFonts w:hint="eastAsia" w:ascii="PingFang SC Semibold" w:hAnsi="PingFang SC Semibold" w:eastAsia="PingFang SC Semibold" w:cs="PingFang SC Semibold"/>
                <w:b/>
                <w:bCs/>
                <w:spacing w:val="-3"/>
                <w:vertAlign w:val="baseline"/>
                <w:lang w:val="en-US" w:eastAsia="zh-CN"/>
              </w:rPr>
            </w:pPr>
            <w:ins w:id="1722" w:author="零 [2]" w:date="2025-11-22T16:15:13Z">
              <w:r>
                <w:rPr>
                  <w:rFonts w:hint="default" w:ascii="PingFang SC" w:hAnsi="PingFang SC" w:eastAsia="PingFang SC" w:cs="PingFang SC"/>
                  <w:spacing w:val="-3"/>
                  <w:sz w:val="21"/>
                  <w:szCs w:val="21"/>
                  <w:lang w:val="en-US" w:eastAsia="zh-CN"/>
                </w:rPr>
                <w:t>含银敷料</w:t>
              </w:r>
            </w:ins>
          </w:p>
        </w:tc>
        <w:tc>
          <w:tcPr>
            <w:tcW w:w="2396" w:type="dxa"/>
            <w:tcPrChange w:id="1723" w:author="零 [2]" w:date="2025-11-22T17:19:02Z">
              <w:tcPr>
                <w:tcW w:w="3435" w:type="dxa"/>
              </w:tcPr>
            </w:tcPrChange>
          </w:tcPr>
          <w:p w14:paraId="3D558E2C">
            <w:pPr>
              <w:widowControl w:val="0"/>
              <w:spacing w:before="34" w:line="176" w:lineRule="auto"/>
              <w:ind w:right="179"/>
              <w:rPr>
                <w:ins w:id="1724" w:author="零 [2]" w:date="2025-11-22T16:07:09Z"/>
                <w:rFonts w:hint="eastAsia" w:ascii="PingFang SC Semibold" w:hAnsi="PingFang SC Semibold" w:eastAsia="PingFang SC Semibold" w:cs="PingFang SC Semibold"/>
                <w:b/>
                <w:bCs/>
                <w:spacing w:val="-3"/>
                <w:vertAlign w:val="baseline"/>
                <w:lang w:val="en-US" w:eastAsia="zh-CN"/>
              </w:rPr>
            </w:pPr>
            <w:ins w:id="1725" w:author="零 [2]" w:date="2025-11-22T16:15:20Z">
              <w:r>
                <w:rPr>
                  <w:rFonts w:hint="default" w:ascii="PingFang SC" w:hAnsi="PingFang SC" w:eastAsia="PingFang SC" w:cs="PingFang SC"/>
                  <w:spacing w:val="-3"/>
                  <w:sz w:val="21"/>
                  <w:szCs w:val="21"/>
                  <w:lang w:val="en-US" w:eastAsia="zh-CN"/>
                </w:rPr>
                <w:t>光谱抗菌，无耐药性，且不易损伤肉芽组织。包括泡沫银敷料、藻酸盐银离子敷料、清水纤维银敷料等，载体不同，有不同特性</w:t>
              </w:r>
            </w:ins>
          </w:p>
        </w:tc>
        <w:tc>
          <w:tcPr>
            <w:tcW w:w="2537" w:type="dxa"/>
            <w:tcPrChange w:id="1726" w:author="零 [2]" w:date="2025-11-22T17:19:02Z">
              <w:tcPr>
                <w:tcW w:w="3435" w:type="dxa"/>
              </w:tcPr>
            </w:tcPrChange>
          </w:tcPr>
          <w:p w14:paraId="1B8DD8BC">
            <w:pPr>
              <w:widowControl w:val="0"/>
              <w:spacing w:before="34" w:line="176" w:lineRule="auto"/>
              <w:ind w:right="179"/>
              <w:rPr>
                <w:ins w:id="1727" w:author="零 [2]" w:date="2025-11-22T16:07:09Z"/>
                <w:rFonts w:hint="eastAsia" w:ascii="PingFang SC Semibold" w:hAnsi="PingFang SC Semibold" w:eastAsia="PingFang SC Semibold" w:cs="PingFang SC Semibold"/>
                <w:b/>
                <w:bCs/>
                <w:spacing w:val="-3"/>
                <w:vertAlign w:val="baseline"/>
                <w:lang w:val="en-US" w:eastAsia="zh-CN"/>
              </w:rPr>
            </w:pPr>
          </w:p>
        </w:tc>
      </w:tr>
      <w:tr w14:paraId="0D7B685A">
        <w:trPr>
          <w:ins w:id="1728" w:author="零 [2]" w:date="2025-11-22T16:14:50Z"/>
        </w:trPr>
        <w:tc>
          <w:tcPr>
            <w:tcW w:w="1715" w:type="dxa"/>
            <w:tcPrChange w:id="1730" w:author="零 [2]" w:date="2025-11-22T17:19:02Z">
              <w:tcPr>
                <w:tcW w:w="3434" w:type="dxa"/>
              </w:tcPr>
            </w:tcPrChange>
          </w:tcPr>
          <w:p w14:paraId="562D7973">
            <w:pPr>
              <w:widowControl w:val="0"/>
              <w:spacing w:before="34" w:line="176" w:lineRule="auto"/>
              <w:ind w:right="179"/>
              <w:rPr>
                <w:ins w:id="1731" w:author="零 [2]" w:date="2025-11-22T16:14:50Z"/>
                <w:rFonts w:hint="eastAsia" w:ascii="PingFang SC Semibold" w:hAnsi="PingFang SC Semibold" w:eastAsia="PingFang SC Semibold" w:cs="PingFang SC Semibold"/>
                <w:b/>
                <w:bCs/>
                <w:spacing w:val="-3"/>
                <w:vertAlign w:val="baseline"/>
                <w:lang w:val="en-US" w:eastAsia="zh-CN"/>
              </w:rPr>
            </w:pPr>
            <w:ins w:id="1732" w:author="零 [2]" w:date="2025-11-22T16:15:47Z">
              <w:r>
                <w:rPr>
                  <w:rFonts w:hint="default" w:ascii="PingFang SC" w:hAnsi="PingFang SC" w:eastAsia="PingFang SC" w:cs="PingFang SC"/>
                  <w:spacing w:val="-3"/>
                  <w:sz w:val="21"/>
                  <w:szCs w:val="21"/>
                  <w:lang w:val="en-US" w:eastAsia="zh-CN"/>
                </w:rPr>
                <w:t>亲水纤维银敷料（Convatec）</w:t>
              </w:r>
            </w:ins>
          </w:p>
        </w:tc>
        <w:tc>
          <w:tcPr>
            <w:tcW w:w="2396" w:type="dxa"/>
            <w:tcPrChange w:id="1733" w:author="零 [2]" w:date="2025-11-22T17:19:02Z">
              <w:tcPr>
                <w:tcW w:w="3435" w:type="dxa"/>
              </w:tcPr>
            </w:tcPrChange>
          </w:tcPr>
          <w:p w14:paraId="630FA3A3">
            <w:pPr>
              <w:widowControl w:val="0"/>
              <w:spacing w:before="34" w:line="176" w:lineRule="auto"/>
              <w:ind w:right="179"/>
              <w:rPr>
                <w:ins w:id="1734" w:author="零 [2]" w:date="2025-11-22T16:14:50Z"/>
                <w:rFonts w:hint="eastAsia" w:ascii="PingFang SC Semibold" w:hAnsi="PingFang SC Semibold" w:eastAsia="PingFang SC Semibold" w:cs="PingFang SC Semibold"/>
                <w:b/>
                <w:bCs/>
                <w:spacing w:val="-3"/>
                <w:vertAlign w:val="baseline"/>
                <w:lang w:val="en-US" w:eastAsia="zh-CN"/>
              </w:rPr>
            </w:pPr>
          </w:p>
        </w:tc>
        <w:tc>
          <w:tcPr>
            <w:tcW w:w="2537" w:type="dxa"/>
            <w:tcPrChange w:id="1735" w:author="零 [2]" w:date="2025-11-22T17:19:02Z">
              <w:tcPr>
                <w:tcW w:w="3435" w:type="dxa"/>
              </w:tcPr>
            </w:tcPrChange>
          </w:tcPr>
          <w:p w14:paraId="422DD9E6">
            <w:pPr>
              <w:widowControl w:val="0"/>
              <w:spacing w:before="34" w:line="176" w:lineRule="auto"/>
              <w:ind w:right="179"/>
              <w:rPr>
                <w:ins w:id="1736" w:author="零 [2]" w:date="2025-11-22T16:14:50Z"/>
                <w:rFonts w:hint="eastAsia" w:ascii="PingFang SC Semibold" w:hAnsi="PingFang SC Semibold" w:eastAsia="PingFang SC Semibold" w:cs="PingFang SC Semibold"/>
                <w:b/>
                <w:bCs/>
                <w:spacing w:val="-3"/>
                <w:vertAlign w:val="baseline"/>
                <w:lang w:val="en-US" w:eastAsia="zh-CN"/>
              </w:rPr>
            </w:pPr>
            <w:ins w:id="1737" w:author="零 [2]" w:date="2025-11-22T16:26:04Z">
              <w:r>
                <w:rPr>
                  <w:rFonts w:hint="eastAsia" w:ascii="PingFang SC" w:hAnsi="PingFang SC" w:eastAsia="PingFang SC" w:cs="PingFang SC"/>
                  <w:b w:val="0"/>
                  <w:bCs w:val="0"/>
                  <w:position w:val="-52"/>
                </w:rPr>
                <w:drawing>
                  <wp:inline distT="0" distB="0" distL="0" distR="0">
                    <wp:extent cx="1798955" cy="1667510"/>
                    <wp:effectExtent l="0" t="0" r="4445" b="8890"/>
                    <wp:docPr id="102" name="IM 26" descr="/Users/wangchunting/Desktop/WechatIMG249.jpgWechatIMG249"/>
                    <wp:cNvGraphicFramePr/>
                    <a:graphic xmlns:a="http://schemas.openxmlformats.org/drawingml/2006/main">
                      <a:graphicData uri="http://schemas.openxmlformats.org/drawingml/2006/picture">
                        <pic:pic xmlns:pic="http://schemas.openxmlformats.org/drawingml/2006/picture">
                          <pic:nvPicPr>
                            <pic:cNvPr id="102" name="IM 26" descr="/Users/wangchunting/Desktop/WechatIMG249.jpgWechatIMG249"/>
                            <pic:cNvPicPr/>
                          </pic:nvPicPr>
                          <pic:blipFill>
                            <a:blip r:embed="rId149"/>
                            <a:srcRect l="1942" r="1942"/>
                            <a:stretch>
                              <a:fillRect/>
                            </a:stretch>
                          </pic:blipFill>
                          <pic:spPr>
                            <a:xfrm>
                              <a:off x="0" y="0"/>
                              <a:ext cx="1799336" cy="1667510"/>
                            </a:xfrm>
                            <a:prstGeom prst="rect">
                              <a:avLst/>
                            </a:prstGeom>
                          </pic:spPr>
                        </pic:pic>
                      </a:graphicData>
                    </a:graphic>
                  </wp:inline>
                </w:drawing>
              </w:r>
            </w:ins>
          </w:p>
        </w:tc>
      </w:tr>
      <w:tr w14:paraId="41C41A13">
        <w:trPr>
          <w:ins w:id="1739" w:author="零 [2]" w:date="2025-11-22T16:14:51Z"/>
        </w:trPr>
        <w:tc>
          <w:tcPr>
            <w:tcW w:w="1715" w:type="dxa"/>
            <w:tcPrChange w:id="1741" w:author="零 [2]" w:date="2025-11-22T17:19:02Z">
              <w:tcPr>
                <w:tcW w:w="3434" w:type="dxa"/>
              </w:tcPr>
            </w:tcPrChange>
          </w:tcPr>
          <w:p w14:paraId="5D8DE4CC">
            <w:pPr>
              <w:widowControl w:val="0"/>
              <w:spacing w:before="34" w:line="176" w:lineRule="auto"/>
              <w:ind w:right="179"/>
              <w:rPr>
                <w:ins w:id="1742" w:author="零 [2]" w:date="2025-11-22T16:14:51Z"/>
                <w:rFonts w:hint="eastAsia" w:ascii="PingFang SC Semibold" w:hAnsi="PingFang SC Semibold" w:eastAsia="PingFang SC Semibold" w:cs="PingFang SC Semibold"/>
                <w:b/>
                <w:bCs/>
                <w:spacing w:val="-3"/>
                <w:vertAlign w:val="baseline"/>
                <w:lang w:val="en-US" w:eastAsia="zh-CN"/>
              </w:rPr>
            </w:pPr>
            <w:ins w:id="1743" w:author="零 [2]" w:date="2025-11-22T16:15:47Z">
              <w:r>
                <w:rPr>
                  <w:rFonts w:ascii="PingFang SC" w:hAnsi="PingFang SC" w:eastAsia="PingFang SC" w:cs="PingFang SC"/>
                  <w:spacing w:val="-3"/>
                  <w:sz w:val="21"/>
                  <w:szCs w:val="21"/>
                </w:rPr>
                <w:t>-</w:t>
              </w:r>
            </w:ins>
            <w:ins w:id="1744" w:author="零 [2]" w:date="2025-11-22T16:15:47Z">
              <w:r>
                <w:rPr>
                  <w:rFonts w:ascii="PingFang SC" w:hAnsi="PingFang SC" w:eastAsia="PingFang SC" w:cs="PingFang SC"/>
                  <w:spacing w:val="-3"/>
                  <w:w w:val="100"/>
                  <w:sz w:val="21"/>
                  <w:szCs w:val="21"/>
                </w:rPr>
                <w:t xml:space="preserve"> </w:t>
              </w:r>
            </w:ins>
            <w:ins w:id="1745" w:author="零 [2]" w:date="2025-11-22T16:15:47Z">
              <w:r>
                <w:rPr>
                  <w:rFonts w:hint="default" w:ascii="PingFang SC" w:hAnsi="PingFang SC" w:eastAsia="PingFang SC" w:cs="PingFang SC"/>
                  <w:spacing w:val="-3"/>
                  <w:w w:val="100"/>
                  <w:sz w:val="21"/>
                  <w:szCs w:val="21"/>
                  <w:lang w:val="en-US" w:eastAsia="zh-CN"/>
                </w:rPr>
                <w:t>德湿银（Hartmann）</w:t>
              </w:r>
            </w:ins>
          </w:p>
        </w:tc>
        <w:tc>
          <w:tcPr>
            <w:tcW w:w="2396" w:type="dxa"/>
            <w:tcPrChange w:id="1746" w:author="零 [2]" w:date="2025-11-22T17:19:02Z">
              <w:tcPr>
                <w:tcW w:w="3435" w:type="dxa"/>
              </w:tcPr>
            </w:tcPrChange>
          </w:tcPr>
          <w:p w14:paraId="3D99281D">
            <w:pPr>
              <w:widowControl w:val="0"/>
              <w:spacing w:before="34" w:line="176" w:lineRule="auto"/>
              <w:ind w:right="179"/>
              <w:rPr>
                <w:ins w:id="1747" w:author="零 [2]" w:date="2025-11-22T16:14:51Z"/>
                <w:rFonts w:hint="eastAsia" w:ascii="PingFang SC Semibold" w:hAnsi="PingFang SC Semibold" w:eastAsia="PingFang SC Semibold" w:cs="PingFang SC Semibold"/>
                <w:b/>
                <w:bCs/>
                <w:spacing w:val="-3"/>
                <w:vertAlign w:val="baseline"/>
                <w:lang w:val="en-US" w:eastAsia="zh-CN"/>
              </w:rPr>
            </w:pPr>
          </w:p>
        </w:tc>
        <w:tc>
          <w:tcPr>
            <w:tcW w:w="2537" w:type="dxa"/>
            <w:tcPrChange w:id="1748" w:author="零 [2]" w:date="2025-11-22T17:19:02Z">
              <w:tcPr>
                <w:tcW w:w="3435" w:type="dxa"/>
              </w:tcPr>
            </w:tcPrChange>
          </w:tcPr>
          <w:p w14:paraId="2E62B836">
            <w:pPr>
              <w:widowControl w:val="0"/>
              <w:spacing w:before="34" w:line="176" w:lineRule="auto"/>
              <w:ind w:right="179"/>
              <w:rPr>
                <w:ins w:id="1749" w:author="零 [2]" w:date="2025-11-22T16:14:51Z"/>
                <w:rFonts w:hint="eastAsia" w:ascii="PingFang SC Semibold" w:hAnsi="PingFang SC Semibold" w:eastAsia="PingFang SC Semibold" w:cs="PingFang SC Semibold"/>
                <w:b/>
                <w:bCs/>
                <w:spacing w:val="-3"/>
                <w:vertAlign w:val="baseline"/>
                <w:lang w:val="en-US" w:eastAsia="zh-CN"/>
              </w:rPr>
            </w:pPr>
          </w:p>
        </w:tc>
      </w:tr>
      <w:tr w14:paraId="3926988E">
        <w:trPr>
          <w:ins w:id="1750" w:author="零 [2]" w:date="2025-11-22T16:14:52Z"/>
        </w:trPr>
        <w:tc>
          <w:tcPr>
            <w:tcW w:w="1715" w:type="dxa"/>
            <w:tcPrChange w:id="1752" w:author="零 [2]" w:date="2025-11-22T17:19:02Z">
              <w:tcPr>
                <w:tcW w:w="3434" w:type="dxa"/>
              </w:tcPr>
            </w:tcPrChange>
          </w:tcPr>
          <w:p w14:paraId="18962A5A">
            <w:pPr>
              <w:widowControl w:val="0"/>
              <w:spacing w:before="34" w:line="176" w:lineRule="auto"/>
              <w:ind w:right="179"/>
              <w:rPr>
                <w:ins w:id="1753" w:author="零 [2]" w:date="2025-11-22T16:14:52Z"/>
                <w:rFonts w:hint="eastAsia" w:ascii="PingFang SC Semibold" w:hAnsi="PingFang SC Semibold" w:eastAsia="PingFang SC Semibold" w:cs="PingFang SC Semibold"/>
                <w:b/>
                <w:bCs/>
                <w:spacing w:val="-3"/>
                <w:vertAlign w:val="baseline"/>
                <w:lang w:val="en-US" w:eastAsia="zh-CN"/>
              </w:rPr>
            </w:pPr>
            <w:ins w:id="1754" w:author="零 [2]" w:date="2025-11-22T16:15:47Z">
              <w:r>
                <w:rPr>
                  <w:rFonts w:ascii="PingFang SC" w:hAnsi="PingFang SC" w:eastAsia="PingFang SC" w:cs="PingFang SC"/>
                  <w:spacing w:val="-3"/>
                  <w:sz w:val="21"/>
                  <w:szCs w:val="21"/>
                </w:rPr>
                <w:t xml:space="preserve">- </w:t>
              </w:r>
            </w:ins>
            <w:ins w:id="1755" w:author="零 [2]" w:date="2025-11-22T16:15:47Z">
              <w:r>
                <w:rPr>
                  <w:rFonts w:hint="default" w:ascii="PingFang SC" w:hAnsi="PingFang SC" w:eastAsia="PingFang SC" w:cs="PingFang SC"/>
                  <w:spacing w:val="-3"/>
                  <w:sz w:val="21"/>
                  <w:szCs w:val="21"/>
                  <w:lang w:val="en-US" w:eastAsia="zh-CN"/>
                </w:rPr>
                <w:t>硫</w:t>
              </w:r>
            </w:ins>
            <w:ins w:id="1756" w:author="零 [2]" w:date="2025-11-22T16:15:47Z">
              <w:r>
                <w:rPr>
                  <w:rFonts w:hint="eastAsia" w:ascii="PingFang SC" w:hAnsi="PingFang SC" w:eastAsia="PingFang SC" w:cs="PingFang SC"/>
                  <w:spacing w:val="-3"/>
                  <w:sz w:val="21"/>
                  <w:szCs w:val="21"/>
                  <w:lang w:val="en-US" w:eastAsia="zh-CN"/>
                </w:rPr>
                <w:t>酸银</w:t>
              </w:r>
            </w:ins>
            <w:ins w:id="1757" w:author="零 [2]" w:date="2025-11-22T16:15:47Z">
              <w:r>
                <w:rPr>
                  <w:rFonts w:hint="default" w:ascii="PingFang SC" w:hAnsi="PingFang SC" w:eastAsia="PingFang SC" w:cs="PingFang SC"/>
                  <w:spacing w:val="-3"/>
                  <w:sz w:val="21"/>
                  <w:szCs w:val="21"/>
                  <w:lang w:val="en-US" w:eastAsia="zh-CN"/>
                </w:rPr>
                <w:t>（</w:t>
              </w:r>
            </w:ins>
            <w:ins w:id="1758" w:author="零 [2]" w:date="2025-11-22T16:15:47Z">
              <w:r>
                <w:rPr>
                  <w:rFonts w:ascii="PingFang SC" w:hAnsi="PingFang SC" w:eastAsia="PingFang SC" w:cs="PingFang SC"/>
                  <w:spacing w:val="-3"/>
                  <w:sz w:val="21"/>
                  <w:szCs w:val="21"/>
                </w:rPr>
                <w:t>Urgotul®)</w:t>
              </w:r>
            </w:ins>
          </w:p>
        </w:tc>
        <w:tc>
          <w:tcPr>
            <w:tcW w:w="2396" w:type="dxa"/>
            <w:tcPrChange w:id="1759" w:author="零 [2]" w:date="2025-11-22T17:19:02Z">
              <w:tcPr>
                <w:tcW w:w="3435" w:type="dxa"/>
              </w:tcPr>
            </w:tcPrChange>
          </w:tcPr>
          <w:p w14:paraId="620B013E">
            <w:pPr>
              <w:widowControl w:val="0"/>
              <w:spacing w:before="34" w:line="176" w:lineRule="auto"/>
              <w:ind w:right="179"/>
              <w:rPr>
                <w:ins w:id="1760" w:author="零 [2]" w:date="2025-11-22T16:14:52Z"/>
                <w:rFonts w:hint="eastAsia" w:ascii="PingFang SC Semibold" w:hAnsi="PingFang SC Semibold" w:eastAsia="PingFang SC Semibold" w:cs="PingFang SC Semibold"/>
                <w:b/>
                <w:bCs/>
                <w:spacing w:val="-3"/>
                <w:vertAlign w:val="baseline"/>
                <w:lang w:val="en-US" w:eastAsia="zh-CN"/>
              </w:rPr>
            </w:pPr>
          </w:p>
        </w:tc>
        <w:tc>
          <w:tcPr>
            <w:tcW w:w="2537" w:type="dxa"/>
            <w:tcPrChange w:id="1761" w:author="零 [2]" w:date="2025-11-22T17:19:02Z">
              <w:tcPr>
                <w:tcW w:w="3435" w:type="dxa"/>
              </w:tcPr>
            </w:tcPrChange>
          </w:tcPr>
          <w:p w14:paraId="15AFE0CC">
            <w:pPr>
              <w:widowControl w:val="0"/>
              <w:spacing w:before="34" w:line="176" w:lineRule="auto"/>
              <w:ind w:right="179"/>
              <w:rPr>
                <w:ins w:id="1762" w:author="零 [2]" w:date="2025-11-22T16:14:52Z"/>
                <w:rFonts w:hint="eastAsia" w:ascii="PingFang SC Semibold" w:hAnsi="PingFang SC Semibold" w:eastAsia="PingFang SC Semibold" w:cs="PingFang SC Semibold"/>
                <w:b/>
                <w:bCs/>
                <w:spacing w:val="-3"/>
                <w:vertAlign w:val="baseline"/>
                <w:lang w:val="en-US" w:eastAsia="zh-CN"/>
              </w:rPr>
            </w:pPr>
            <w:ins w:id="1763" w:author="零 [2]" w:date="2025-11-22T16:25:50Z">
              <w:r>
                <w:rPr>
                  <w:rFonts w:hint="eastAsia" w:ascii="PingFang SC" w:hAnsi="PingFang SC" w:eastAsia="PingFang SC" w:cs="PingFang SC"/>
                  <w:b w:val="0"/>
                  <w:bCs w:val="0"/>
                  <w:position w:val="-46"/>
                </w:rPr>
                <w:drawing>
                  <wp:inline distT="0" distB="0" distL="0" distR="0">
                    <wp:extent cx="1788160" cy="1380490"/>
                    <wp:effectExtent l="0" t="0" r="15240" b="16510"/>
                    <wp:docPr id="101" name="IM 20" descr="/Users/wangchunting/Desktop/WechatIMG256.jpgWechatIMG256"/>
                    <wp:cNvGraphicFramePr/>
                    <a:graphic xmlns:a="http://schemas.openxmlformats.org/drawingml/2006/main">
                      <a:graphicData uri="http://schemas.openxmlformats.org/drawingml/2006/picture">
                        <pic:pic xmlns:pic="http://schemas.openxmlformats.org/drawingml/2006/picture">
                          <pic:nvPicPr>
                            <pic:cNvPr id="101" name="IM 20" descr="/Users/wangchunting/Desktop/WechatIMG256.jpgWechatIMG256"/>
                            <pic:cNvPicPr/>
                          </pic:nvPicPr>
                          <pic:blipFill>
                            <a:blip r:embed="rId150"/>
                            <a:srcRect t="12066" r="600" b="5630"/>
                            <a:stretch>
                              <a:fillRect/>
                            </a:stretch>
                          </pic:blipFill>
                          <pic:spPr>
                            <a:xfrm>
                              <a:off x="0" y="0"/>
                              <a:ext cx="1788160" cy="1380490"/>
                            </a:xfrm>
                            <a:prstGeom prst="rect">
                              <a:avLst/>
                            </a:prstGeom>
                          </pic:spPr>
                        </pic:pic>
                      </a:graphicData>
                    </a:graphic>
                  </wp:inline>
                </w:drawing>
              </w:r>
            </w:ins>
          </w:p>
        </w:tc>
      </w:tr>
      <w:tr w14:paraId="76C49C6E">
        <w:trPr>
          <w:ins w:id="1765" w:author="零 [2]" w:date="2025-11-22T16:14:53Z"/>
        </w:trPr>
        <w:tc>
          <w:tcPr>
            <w:tcW w:w="1715" w:type="dxa"/>
            <w:tcPrChange w:id="1767" w:author="零 [2]" w:date="2025-11-22T17:19:02Z">
              <w:tcPr>
                <w:tcW w:w="3434" w:type="dxa"/>
              </w:tcPr>
            </w:tcPrChange>
          </w:tcPr>
          <w:p w14:paraId="114CBB52">
            <w:pPr>
              <w:widowControl w:val="0"/>
              <w:spacing w:before="34" w:line="176" w:lineRule="auto"/>
              <w:ind w:right="179"/>
              <w:rPr>
                <w:ins w:id="1768" w:author="零 [2]" w:date="2025-11-22T16:14:53Z"/>
                <w:rFonts w:hint="eastAsia" w:ascii="PingFang SC Semibold" w:hAnsi="PingFang SC Semibold" w:eastAsia="PingFang SC Semibold" w:cs="PingFang SC Semibold"/>
                <w:b/>
                <w:bCs/>
                <w:spacing w:val="-3"/>
                <w:vertAlign w:val="baseline"/>
                <w:lang w:val="en-US" w:eastAsia="zh-CN"/>
              </w:rPr>
            </w:pPr>
          </w:p>
        </w:tc>
        <w:tc>
          <w:tcPr>
            <w:tcW w:w="2396" w:type="dxa"/>
            <w:tcPrChange w:id="1769" w:author="零 [2]" w:date="2025-11-22T17:19:02Z">
              <w:tcPr>
                <w:tcW w:w="3435" w:type="dxa"/>
              </w:tcPr>
            </w:tcPrChange>
          </w:tcPr>
          <w:p w14:paraId="54629373">
            <w:pPr>
              <w:widowControl w:val="0"/>
              <w:spacing w:before="34" w:line="176" w:lineRule="auto"/>
              <w:ind w:right="179"/>
              <w:rPr>
                <w:ins w:id="1770" w:author="零 [2]" w:date="2025-11-22T16:14:53Z"/>
                <w:rFonts w:hint="eastAsia" w:ascii="PingFang SC Semibold" w:hAnsi="PingFang SC Semibold" w:eastAsia="PingFang SC Semibold" w:cs="PingFang SC Semibold"/>
                <w:b/>
                <w:bCs/>
                <w:spacing w:val="-3"/>
                <w:vertAlign w:val="baseline"/>
                <w:lang w:val="en-US" w:eastAsia="zh-CN"/>
              </w:rPr>
            </w:pPr>
          </w:p>
        </w:tc>
        <w:tc>
          <w:tcPr>
            <w:tcW w:w="2537" w:type="dxa"/>
            <w:tcPrChange w:id="1771" w:author="零 [2]" w:date="2025-11-22T17:19:02Z">
              <w:tcPr>
                <w:tcW w:w="3435" w:type="dxa"/>
              </w:tcPr>
            </w:tcPrChange>
          </w:tcPr>
          <w:p w14:paraId="63B2B977">
            <w:pPr>
              <w:widowControl w:val="0"/>
              <w:spacing w:before="34" w:line="176" w:lineRule="auto"/>
              <w:ind w:right="179"/>
              <w:rPr>
                <w:ins w:id="1772" w:author="零 [2]" w:date="2025-11-22T16:14:53Z"/>
                <w:rFonts w:hint="eastAsia" w:ascii="PingFang SC Semibold" w:hAnsi="PingFang SC Semibold" w:eastAsia="PingFang SC Semibold" w:cs="PingFang SC Semibold"/>
                <w:b/>
                <w:bCs/>
                <w:spacing w:val="-3"/>
                <w:vertAlign w:val="baseline"/>
                <w:lang w:val="en-US" w:eastAsia="zh-CN"/>
              </w:rPr>
            </w:pPr>
          </w:p>
        </w:tc>
      </w:tr>
      <w:tr w14:paraId="7EDBDC20">
        <w:trPr>
          <w:ins w:id="1773" w:author="零 [2]" w:date="2025-11-22T16:14:55Z"/>
        </w:trPr>
        <w:tc>
          <w:tcPr>
            <w:tcW w:w="1715" w:type="dxa"/>
            <w:tcPrChange w:id="1775" w:author="零 [2]" w:date="2025-11-22T17:19:02Z">
              <w:tcPr>
                <w:tcW w:w="3434" w:type="dxa"/>
              </w:tcPr>
            </w:tcPrChange>
          </w:tcPr>
          <w:p w14:paraId="70FF50C4">
            <w:pPr>
              <w:widowControl w:val="0"/>
              <w:spacing w:before="34" w:line="176" w:lineRule="auto"/>
              <w:ind w:right="179"/>
              <w:rPr>
                <w:ins w:id="1776" w:author="零 [2]" w:date="2025-11-22T16:14:55Z"/>
                <w:rFonts w:hint="eastAsia" w:ascii="PingFang SC Semibold" w:hAnsi="PingFang SC Semibold" w:eastAsia="PingFang SC Semibold" w:cs="PingFang SC Semibold"/>
                <w:b/>
                <w:bCs/>
                <w:spacing w:val="-3"/>
                <w:vertAlign w:val="baseline"/>
                <w:lang w:val="en-US" w:eastAsia="zh-CN"/>
              </w:rPr>
            </w:pPr>
          </w:p>
        </w:tc>
        <w:tc>
          <w:tcPr>
            <w:tcW w:w="2396" w:type="dxa"/>
            <w:tcPrChange w:id="1777" w:author="零 [2]" w:date="2025-11-22T17:19:02Z">
              <w:tcPr>
                <w:tcW w:w="3435" w:type="dxa"/>
              </w:tcPr>
            </w:tcPrChange>
          </w:tcPr>
          <w:p w14:paraId="3941AFE4">
            <w:pPr>
              <w:widowControl w:val="0"/>
              <w:spacing w:before="34" w:line="176" w:lineRule="auto"/>
              <w:ind w:right="179"/>
              <w:rPr>
                <w:ins w:id="1778" w:author="零 [2]" w:date="2025-11-22T16:14:55Z"/>
                <w:rFonts w:hint="eastAsia" w:ascii="PingFang SC Semibold" w:hAnsi="PingFang SC Semibold" w:eastAsia="PingFang SC Semibold" w:cs="PingFang SC Semibold"/>
                <w:b/>
                <w:bCs/>
                <w:spacing w:val="-3"/>
                <w:vertAlign w:val="baseline"/>
                <w:lang w:val="en-US" w:eastAsia="zh-CN"/>
              </w:rPr>
            </w:pPr>
          </w:p>
        </w:tc>
        <w:tc>
          <w:tcPr>
            <w:tcW w:w="2537" w:type="dxa"/>
            <w:tcPrChange w:id="1779" w:author="零 [2]" w:date="2025-11-22T17:19:02Z">
              <w:tcPr>
                <w:tcW w:w="3435" w:type="dxa"/>
              </w:tcPr>
            </w:tcPrChange>
          </w:tcPr>
          <w:p w14:paraId="6FF7CD83">
            <w:pPr>
              <w:widowControl w:val="0"/>
              <w:spacing w:before="34" w:line="176" w:lineRule="auto"/>
              <w:ind w:right="179"/>
              <w:rPr>
                <w:ins w:id="1780" w:author="零 [2]" w:date="2025-11-22T16:14:55Z"/>
                <w:rFonts w:hint="eastAsia" w:ascii="PingFang SC Semibold" w:hAnsi="PingFang SC Semibold" w:eastAsia="PingFang SC Semibold" w:cs="PingFang SC Semibold"/>
                <w:b/>
                <w:bCs/>
                <w:spacing w:val="-3"/>
                <w:vertAlign w:val="baseline"/>
                <w:lang w:val="en-US" w:eastAsia="zh-CN"/>
              </w:rPr>
            </w:pPr>
          </w:p>
        </w:tc>
      </w:tr>
    </w:tbl>
    <w:p w14:paraId="484EE5DA">
      <w:pPr>
        <w:spacing w:before="34" w:line="176" w:lineRule="auto"/>
        <w:ind w:left="37" w:right="179" w:firstLine="422"/>
        <w:rPr>
          <w:ins w:id="1781" w:author="零 [2]" w:date="2025-11-22T16:07:02Z"/>
          <w:rFonts w:hint="eastAsia" w:ascii="PingFang SC Semibold" w:hAnsi="PingFang SC Semibold" w:eastAsia="PingFang SC Semibold" w:cs="PingFang SC Semibold"/>
          <w:b/>
          <w:bCs/>
          <w:spacing w:val="-3"/>
          <w:lang w:val="en-US" w:eastAsia="zh-CN"/>
        </w:rPr>
      </w:pPr>
    </w:p>
    <w:p w14:paraId="1DE0F058">
      <w:pPr>
        <w:spacing w:before="34" w:line="176" w:lineRule="auto"/>
        <w:ind w:left="37" w:right="179" w:firstLine="422"/>
        <w:rPr>
          <w:del w:id="1782" w:author="零 [2]" w:date="2025-11-22T16:13:47Z"/>
          <w:rFonts w:hint="eastAsia" w:ascii="PingFang SC Semibold" w:hAnsi="PingFang SC Semibold" w:eastAsia="PingFang SC Semibold" w:cs="PingFang SC Semibold"/>
          <w:b/>
          <w:bCs/>
          <w:spacing w:val="-3"/>
          <w:sz w:val="21"/>
          <w:szCs w:val="21"/>
        </w:rPr>
      </w:pPr>
      <w:del w:id="1783" w:author="零 [2]" w:date="2025-11-22T16:13:47Z">
        <w:r>
          <w:rPr>
            <w:rFonts w:hint="eastAsia" w:ascii="PingFang SC Semibold" w:hAnsi="PingFang SC Semibold" w:eastAsia="PingFang SC Semibold" w:cs="PingFang SC Semibold"/>
            <w:b/>
            <w:bCs/>
            <w:spacing w:val="-3"/>
            <w:lang w:val="en-US" w:eastAsia="zh-CN"/>
          </w:rPr>
          <w:delText>直接接触伤口的敷料（用于消毒后直接粘贴于伤口表面）</w:delText>
        </w:r>
      </w:del>
    </w:p>
    <w:p w14:paraId="65860535">
      <w:pPr>
        <w:spacing w:before="34" w:line="176" w:lineRule="auto"/>
        <w:ind w:left="37" w:right="179" w:firstLine="422"/>
        <w:rPr>
          <w:del w:id="1784" w:author="零 [2]" w:date="2025-11-22T16:13:47Z"/>
          <w:rFonts w:ascii="PingFang SC" w:hAnsi="PingFang SC" w:eastAsia="PingFang SC" w:cs="PingFang SC"/>
          <w:spacing w:val="-3"/>
          <w:sz w:val="21"/>
          <w:szCs w:val="21"/>
        </w:rPr>
      </w:pPr>
      <w:del w:id="1785" w:author="零 [2]" w:date="2025-11-22T16:13:47Z">
        <w:r>
          <w:rPr>
            <w:rFonts w:ascii="PingFang SC" w:hAnsi="PingFang SC" w:eastAsia="PingFang SC" w:cs="PingFang SC"/>
            <w:spacing w:val="-3"/>
            <w:sz w:val="21"/>
            <w:szCs w:val="21"/>
          </w:rPr>
          <w:delText xml:space="preserve">- </w:delText>
        </w:r>
      </w:del>
      <w:del w:id="1786" w:author="零 [2]" w:date="2025-11-22T16:13:47Z">
        <w:r>
          <w:rPr>
            <w:rFonts w:hint="default" w:ascii="PingFang SC" w:hAnsi="PingFang SC" w:eastAsia="PingFang SC" w:cs="PingFang SC"/>
            <w:spacing w:val="-3"/>
            <w:sz w:val="21"/>
            <w:szCs w:val="21"/>
            <w:lang w:eastAsia="zh-CN"/>
          </w:rPr>
          <w:delText>优妥</w:delText>
        </w:r>
      </w:del>
      <w:del w:id="1787" w:author="零 [2]" w:date="2025-11-22T16:13:47Z">
        <w:r>
          <w:rPr>
            <w:rFonts w:ascii="PingFang SC" w:hAnsi="PingFang SC" w:eastAsia="PingFang SC" w:cs="PingFang SC"/>
            <w:spacing w:val="-3"/>
            <w:sz w:val="21"/>
            <w:szCs w:val="21"/>
          </w:rPr>
          <w:delText>（Urgotul®)</w:delText>
        </w:r>
      </w:del>
    </w:p>
    <w:p w14:paraId="00A09EEB">
      <w:pPr>
        <w:spacing w:before="34" w:line="176" w:lineRule="auto"/>
        <w:ind w:left="37" w:right="179" w:firstLine="422"/>
        <w:rPr>
          <w:del w:id="1788" w:author="零 [2]" w:date="2025-11-22T16:13:47Z"/>
          <w:rFonts w:ascii="PingFang SC" w:hAnsi="PingFang SC" w:eastAsia="PingFang SC" w:cs="PingFang SC"/>
          <w:spacing w:val="-3"/>
          <w:sz w:val="21"/>
          <w:szCs w:val="21"/>
        </w:rPr>
      </w:pPr>
      <w:del w:id="1789" w:author="零 [2]" w:date="2025-11-22T16:13:47Z">
        <w:r>
          <w:rPr>
            <w:rFonts w:ascii="PingFang SC" w:hAnsi="PingFang SC" w:eastAsia="PingFang SC" w:cs="PingFang SC"/>
            <w:spacing w:val="-3"/>
            <w:sz w:val="21"/>
            <w:szCs w:val="21"/>
          </w:rPr>
          <w:delText>-</w:delText>
        </w:r>
      </w:del>
      <w:del w:id="1790" w:author="零 [2]" w:date="2025-11-22T16:13:47Z">
        <w:r>
          <w:rPr>
            <w:rFonts w:ascii="PingFang SC" w:hAnsi="PingFang SC" w:eastAsia="PingFang SC" w:cs="PingFang SC"/>
            <w:spacing w:val="-3"/>
            <w:w w:val="100"/>
            <w:sz w:val="21"/>
            <w:szCs w:val="21"/>
          </w:rPr>
          <w:delText xml:space="preserve"> </w:delText>
        </w:r>
      </w:del>
      <w:del w:id="1791" w:author="零 [2]" w:date="2025-11-22T16:13:47Z">
        <w:r>
          <w:rPr>
            <w:rFonts w:ascii="PingFang SC" w:hAnsi="PingFang SC" w:eastAsia="PingFang SC" w:cs="PingFang SC"/>
            <w:spacing w:val="-3"/>
            <w:sz w:val="21"/>
            <w:szCs w:val="21"/>
          </w:rPr>
          <w:delText>美皮贴（Mepitel®)</w:delText>
        </w:r>
      </w:del>
    </w:p>
    <w:p w14:paraId="00BFBB8E">
      <w:pPr>
        <w:spacing w:before="34" w:line="176" w:lineRule="auto"/>
        <w:ind w:left="37" w:right="179" w:firstLine="422"/>
        <w:rPr>
          <w:del w:id="1792" w:author="零 [2]" w:date="2025-11-22T16:13:47Z"/>
          <w:rFonts w:ascii="PingFang SC" w:hAnsi="PingFang SC" w:eastAsia="PingFang SC" w:cs="PingFang SC"/>
          <w:spacing w:val="-3"/>
          <w:sz w:val="21"/>
          <w:szCs w:val="21"/>
        </w:rPr>
      </w:pPr>
      <w:del w:id="1793" w:author="零 [2]" w:date="2025-11-22T16:13:47Z">
        <w:r>
          <w:rPr>
            <w:rFonts w:ascii="PingFang SC" w:hAnsi="PingFang SC" w:eastAsia="PingFang SC" w:cs="PingFang SC"/>
            <w:spacing w:val="-3"/>
            <w:sz w:val="21"/>
            <w:szCs w:val="21"/>
          </w:rPr>
          <w:delText xml:space="preserve">- </w:delText>
        </w:r>
      </w:del>
      <w:del w:id="1794" w:author="零 [2]" w:date="2025-11-22T16:13:47Z">
        <w:r>
          <w:rPr>
            <w:rFonts w:hint="eastAsia" w:ascii="PingFang SC" w:hAnsi="PingFang SC" w:eastAsia="PingFang SC" w:cs="PingFang SC"/>
            <w:spacing w:val="-3"/>
            <w:sz w:val="21"/>
            <w:szCs w:val="21"/>
            <w:lang w:val="en-US" w:eastAsia="zh-CN"/>
          </w:rPr>
          <w:delText>无边</w:delText>
        </w:r>
      </w:del>
      <w:del w:id="1795" w:author="零 [2]" w:date="2025-11-22T16:13:47Z">
        <w:r>
          <w:rPr>
            <w:rFonts w:ascii="PingFang SC" w:hAnsi="PingFang SC" w:eastAsia="PingFang SC" w:cs="PingFang SC"/>
            <w:spacing w:val="-3"/>
            <w:sz w:val="21"/>
            <w:szCs w:val="21"/>
          </w:rPr>
          <w:delText>薄型美皮康（Mepilex® Lite）</w:delText>
        </w:r>
      </w:del>
    </w:p>
    <w:p w14:paraId="09D75049">
      <w:pPr>
        <w:spacing w:before="34" w:line="176" w:lineRule="auto"/>
        <w:ind w:left="37" w:right="179" w:firstLine="422"/>
        <w:rPr>
          <w:del w:id="1796" w:author="零 [2]" w:date="2025-11-22T16:13:47Z"/>
          <w:rFonts w:ascii="PingFang SC" w:hAnsi="PingFang SC" w:eastAsia="PingFang SC" w:cs="PingFang SC"/>
          <w:spacing w:val="-3"/>
          <w:sz w:val="21"/>
          <w:szCs w:val="21"/>
        </w:rPr>
      </w:pPr>
      <w:del w:id="1797" w:author="零 [2]" w:date="2025-11-22T16:13:47Z">
        <w:r>
          <w:rPr>
            <w:rFonts w:ascii="PingFang SC" w:hAnsi="PingFang SC" w:eastAsia="PingFang SC" w:cs="PingFang SC"/>
            <w:spacing w:val="-3"/>
            <w:sz w:val="21"/>
            <w:szCs w:val="21"/>
          </w:rPr>
          <w:delText>- 无菌伤口不粘垫（参看</w:delText>
        </w:r>
      </w:del>
      <w:del w:id="1798" w:author="零 [2]" w:date="2025-11-22T16:13:47Z">
        <w:r>
          <w:rPr>
            <w:rFonts w:hint="eastAsia" w:ascii="PingFang SC" w:hAnsi="PingFang SC" w:eastAsia="PingFang SC" w:cs="PingFang SC"/>
            <w:spacing w:val="-3"/>
            <w:sz w:val="21"/>
            <w:szCs w:val="21"/>
            <w:lang w:val="en-US" w:eastAsia="zh-CN"/>
          </w:rPr>
          <w:delText>下</w:delText>
        </w:r>
      </w:del>
      <w:del w:id="1799" w:author="零 [2]" w:date="2025-11-22T16:13:47Z">
        <w:r>
          <w:rPr>
            <w:rFonts w:ascii="PingFang SC" w:hAnsi="PingFang SC" w:eastAsia="PingFang SC" w:cs="PingFang SC"/>
            <w:spacing w:val="-3"/>
            <w:sz w:val="21"/>
            <w:szCs w:val="21"/>
          </w:rPr>
          <w:delText>图，可作为</w:delText>
        </w:r>
      </w:del>
      <w:del w:id="1800" w:author="零 [2]" w:date="2025-11-22T16:13:47Z">
        <w:r>
          <w:rPr>
            <w:rFonts w:hint="eastAsia" w:ascii="PingFang SC" w:hAnsi="PingFang SC" w:eastAsia="PingFang SC" w:cs="PingFang SC"/>
            <w:spacing w:val="-3"/>
            <w:sz w:val="21"/>
            <w:szCs w:val="21"/>
            <w:lang w:val="en-US" w:eastAsia="zh-CN"/>
          </w:rPr>
          <w:delText>上</w:delText>
        </w:r>
      </w:del>
      <w:del w:id="1801" w:author="零 [2]" w:date="2025-11-22T16:13:47Z">
        <w:r>
          <w:rPr>
            <w:rFonts w:ascii="PingFang SC" w:hAnsi="PingFang SC" w:eastAsia="PingFang SC" w:cs="PingFang SC"/>
            <w:spacing w:val="-3"/>
            <w:sz w:val="21"/>
            <w:szCs w:val="21"/>
          </w:rPr>
          <w:delText>述敷贴的廉价代用品</w:delText>
        </w:r>
      </w:del>
    </w:p>
    <w:p w14:paraId="45B6E202">
      <w:pPr>
        <w:spacing w:before="34" w:line="176" w:lineRule="auto"/>
        <w:ind w:left="0" w:right="179" w:firstLine="0"/>
        <w:rPr>
          <w:ins w:id="1803" w:author="零 [2]" w:date="2025-11-22T16:14:05Z"/>
          <w:rFonts w:ascii="PingFang SC" w:hAnsi="PingFang SC" w:eastAsia="PingFang SC" w:cs="PingFang SC"/>
          <w:spacing w:val="-3"/>
        </w:rPr>
        <w:pPrChange w:id="1802" w:author="零 [2]" w:date="2025-11-22T16:16:06Z">
          <w:pPr>
            <w:spacing w:before="34" w:line="176" w:lineRule="auto"/>
            <w:ind w:left="37" w:right="179" w:firstLine="422"/>
          </w:pPr>
        </w:pPrChange>
      </w:pPr>
    </w:p>
    <w:p w14:paraId="29E01454">
      <w:pPr>
        <w:spacing w:before="34" w:line="176" w:lineRule="auto"/>
        <w:ind w:left="37" w:right="179" w:firstLine="422"/>
        <w:rPr>
          <w:ins w:id="1804" w:author="零 [2]" w:date="2025-11-22T16:13:53Z"/>
          <w:rFonts w:ascii="PingFang SC" w:hAnsi="PingFang SC" w:eastAsia="PingFang SC" w:cs="PingFang SC"/>
          <w:spacing w:val="-3"/>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5"/>
        <w:gridCol w:w="1336"/>
        <w:gridCol w:w="3287"/>
      </w:tblGrid>
      <w:tr w14:paraId="3B93FAEF">
        <w:trPr>
          <w:ins w:id="1805" w:author="零 [2]" w:date="2025-11-22T16:14:02Z"/>
        </w:trPr>
        <w:tc>
          <w:tcPr>
            <w:tcW w:w="3434" w:type="dxa"/>
          </w:tcPr>
          <w:p w14:paraId="1852A06D">
            <w:pPr>
              <w:widowControl w:val="0"/>
              <w:spacing w:before="34" w:line="176" w:lineRule="auto"/>
              <w:ind w:right="179"/>
              <w:rPr>
                <w:ins w:id="1806" w:author="零 [2]" w:date="2025-11-22T16:14:02Z"/>
                <w:rFonts w:hint="default" w:ascii="PingFang SC Semibold" w:hAnsi="PingFang SC Semibold" w:eastAsia="PingFang SC Semibold" w:cs="PingFang SC Semibold"/>
                <w:b/>
                <w:bCs/>
                <w:spacing w:val="-3"/>
                <w:vertAlign w:val="baseline"/>
                <w:lang w:val="en-US" w:eastAsia="zh-CN"/>
              </w:rPr>
            </w:pPr>
            <w:ins w:id="1807" w:author="零 [2]" w:date="2025-11-22T16:14:14Z">
              <w:r>
                <w:rPr>
                  <w:rFonts w:hint="eastAsia" w:ascii="PingFang SC Semibold" w:hAnsi="PingFang SC Semibold" w:eastAsia="PingFang SC Semibold" w:cs="PingFang SC Semibold"/>
                  <w:b/>
                  <w:bCs/>
                  <w:spacing w:val="-3"/>
                  <w:vertAlign w:val="baseline"/>
                  <w:lang w:val="en-US" w:eastAsia="zh-CN"/>
                </w:rPr>
                <w:t>交界</w:t>
              </w:r>
            </w:ins>
            <w:ins w:id="1808" w:author="零 [2]" w:date="2025-11-22T16:14:16Z">
              <w:r>
                <w:rPr>
                  <w:rFonts w:hint="eastAsia" w:ascii="PingFang SC Semibold" w:hAnsi="PingFang SC Semibold" w:eastAsia="PingFang SC Semibold" w:cs="PingFang SC Semibold"/>
                  <w:b/>
                  <w:bCs/>
                  <w:spacing w:val="-3"/>
                  <w:vertAlign w:val="baseline"/>
                  <w:lang w:val="en-US" w:eastAsia="zh-CN"/>
                </w:rPr>
                <w:t>型</w:t>
              </w:r>
            </w:ins>
            <w:ins w:id="1809" w:author="零 [2]" w:date="2025-11-22T16:14:02Z">
              <w:r>
                <w:rPr>
                  <w:rFonts w:hint="default" w:ascii="PingFang SC Semibold" w:hAnsi="PingFang SC Semibold" w:eastAsia="PingFang SC Semibold" w:cs="PingFang SC Semibold"/>
                  <w:b/>
                  <w:bCs/>
                  <w:spacing w:val="-3"/>
                  <w:vertAlign w:val="baseline"/>
                  <w:lang w:val="en-US" w:eastAsia="zh-CN"/>
                </w:rPr>
                <w:t>EB</w:t>
              </w:r>
            </w:ins>
            <w:ins w:id="1810" w:author="零 [2]" w:date="2025-11-22T16:14:02Z">
              <w:r>
                <w:rPr>
                  <w:rFonts w:hint="eastAsia" w:ascii="PingFang SC Semibold" w:hAnsi="PingFang SC Semibold" w:eastAsia="PingFang SC Semibold" w:cs="PingFang SC Semibold"/>
                  <w:b/>
                  <w:bCs/>
                  <w:spacing w:val="-3"/>
                  <w:vertAlign w:val="baseline"/>
                  <w:lang w:val="en-US" w:eastAsia="zh-CN"/>
                </w:rPr>
                <w:t>使用敷料（</w:t>
              </w:r>
            </w:ins>
            <w:ins w:id="1811" w:author="零 [2]" w:date="2025-11-22T16:14:02Z">
              <w:r>
                <w:rPr>
                  <w:rFonts w:hint="eastAsia" w:ascii="PingFang SC Semibold" w:hAnsi="PingFang SC Semibold" w:eastAsia="PingFang SC Semibold" w:cs="PingFang SC Semibold"/>
                  <w:b/>
                  <w:bCs/>
                  <w:spacing w:val="-3"/>
                  <w:lang w:val="en-US" w:eastAsia="zh-CN"/>
                </w:rPr>
                <w:t>用于消毒后直接粘贴于伤口表面）</w:t>
              </w:r>
            </w:ins>
          </w:p>
        </w:tc>
        <w:tc>
          <w:tcPr>
            <w:tcW w:w="3435" w:type="dxa"/>
          </w:tcPr>
          <w:p w14:paraId="1BB1BADF">
            <w:pPr>
              <w:widowControl w:val="0"/>
              <w:spacing w:before="34" w:line="176" w:lineRule="auto"/>
              <w:ind w:right="179"/>
              <w:rPr>
                <w:ins w:id="1812" w:author="零 [2]" w:date="2025-11-22T16:14:02Z"/>
                <w:rFonts w:hint="default" w:ascii="PingFang SC Semibold" w:hAnsi="PingFang SC Semibold" w:eastAsia="PingFang SC Semibold" w:cs="PingFang SC Semibold"/>
                <w:b/>
                <w:bCs/>
                <w:spacing w:val="-3"/>
                <w:vertAlign w:val="baseline"/>
                <w:lang w:val="en-US" w:eastAsia="zh-CN"/>
              </w:rPr>
            </w:pPr>
            <w:ins w:id="1813" w:author="零 [2]" w:date="2025-11-22T16:14:02Z">
              <w:r>
                <w:rPr>
                  <w:rFonts w:hint="eastAsia" w:ascii="PingFang SC Semibold" w:hAnsi="PingFang SC Semibold" w:eastAsia="PingFang SC Semibold" w:cs="PingFang SC Semibold"/>
                  <w:b/>
                  <w:bCs/>
                  <w:spacing w:val="-3"/>
                  <w:vertAlign w:val="baseline"/>
                  <w:lang w:val="en-US" w:eastAsia="zh-CN"/>
                </w:rPr>
                <w:t>用途</w:t>
              </w:r>
            </w:ins>
          </w:p>
        </w:tc>
        <w:tc>
          <w:tcPr>
            <w:tcW w:w="3435" w:type="dxa"/>
          </w:tcPr>
          <w:p w14:paraId="44BD786A">
            <w:pPr>
              <w:widowControl w:val="0"/>
              <w:spacing w:before="34" w:line="176" w:lineRule="auto"/>
              <w:ind w:right="179"/>
              <w:rPr>
                <w:ins w:id="1814" w:author="零 [2]" w:date="2025-11-22T16:14:02Z"/>
                <w:rFonts w:hint="default" w:ascii="PingFang SC Semibold" w:hAnsi="PingFang SC Semibold" w:eastAsia="PingFang SC Semibold" w:cs="PingFang SC Semibold"/>
                <w:b/>
                <w:bCs/>
                <w:spacing w:val="-3"/>
                <w:vertAlign w:val="baseline"/>
                <w:lang w:val="en-US" w:eastAsia="zh-CN"/>
              </w:rPr>
            </w:pPr>
            <w:ins w:id="1815" w:author="零 [2]" w:date="2025-11-22T16:14:02Z">
              <w:r>
                <w:rPr>
                  <w:rFonts w:hint="eastAsia" w:ascii="PingFang SC Semibold" w:hAnsi="PingFang SC Semibold" w:eastAsia="PingFang SC Semibold" w:cs="PingFang SC Semibold"/>
                  <w:b/>
                  <w:bCs/>
                  <w:spacing w:val="-3"/>
                  <w:vertAlign w:val="baseline"/>
                  <w:lang w:val="en-US" w:eastAsia="zh-CN"/>
                </w:rPr>
                <w:t>图片</w:t>
              </w:r>
            </w:ins>
          </w:p>
        </w:tc>
      </w:tr>
      <w:tr w14:paraId="65519418">
        <w:trPr>
          <w:ins w:id="1816" w:author="零 [2]" w:date="2025-11-22T16:14:02Z"/>
        </w:trPr>
        <w:tc>
          <w:tcPr>
            <w:tcW w:w="3434" w:type="dxa"/>
          </w:tcPr>
          <w:p w14:paraId="2B8A84B4">
            <w:pPr>
              <w:widowControl w:val="0"/>
              <w:spacing w:before="34" w:line="176" w:lineRule="auto"/>
              <w:ind w:right="179"/>
              <w:rPr>
                <w:ins w:id="1817" w:author="零 [2]" w:date="2025-11-22T16:14:02Z"/>
                <w:rFonts w:hint="eastAsia" w:ascii="PingFang SC Semibold" w:hAnsi="PingFang SC Semibold" w:eastAsia="PingFang SC Semibold" w:cs="PingFang SC Semibold"/>
                <w:b/>
                <w:bCs/>
                <w:spacing w:val="-3"/>
                <w:vertAlign w:val="baseline"/>
                <w:lang w:val="en-US" w:eastAsia="zh-CN"/>
              </w:rPr>
            </w:pPr>
            <w:ins w:id="1818" w:author="零 [2]" w:date="2025-11-22T16:14:02Z">
              <w:r>
                <w:rPr>
                  <w:rFonts w:hint="default" w:ascii="PingFang SC" w:hAnsi="PingFang SC" w:eastAsia="PingFang SC" w:cs="PingFang SC"/>
                  <w:spacing w:val="-3"/>
                  <w:sz w:val="21"/>
                  <w:szCs w:val="21"/>
                  <w:lang w:eastAsia="zh-CN"/>
                </w:rPr>
                <w:t>优妥</w:t>
              </w:r>
            </w:ins>
            <w:ins w:id="1819" w:author="零 [2]" w:date="2025-11-22T16:14:02Z">
              <w:r>
                <w:rPr>
                  <w:rFonts w:ascii="PingFang SC" w:hAnsi="PingFang SC" w:eastAsia="PingFang SC" w:cs="PingFang SC"/>
                  <w:spacing w:val="-3"/>
                  <w:sz w:val="21"/>
                  <w:szCs w:val="21"/>
                </w:rPr>
                <w:t>（Urgotul®)</w:t>
              </w:r>
            </w:ins>
          </w:p>
        </w:tc>
        <w:tc>
          <w:tcPr>
            <w:tcW w:w="3435" w:type="dxa"/>
          </w:tcPr>
          <w:p w14:paraId="39E0A2C0">
            <w:pPr>
              <w:widowControl w:val="0"/>
              <w:spacing w:before="34" w:line="176" w:lineRule="auto"/>
              <w:ind w:right="179"/>
              <w:rPr>
                <w:ins w:id="1820"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50460E5A">
            <w:pPr>
              <w:widowControl w:val="0"/>
              <w:spacing w:before="34" w:line="176" w:lineRule="auto"/>
              <w:ind w:right="179"/>
              <w:rPr>
                <w:ins w:id="1821" w:author="零 [2]" w:date="2025-11-22T16:14:02Z"/>
                <w:rFonts w:hint="eastAsia" w:ascii="PingFang SC Semibold" w:hAnsi="PingFang SC Semibold" w:eastAsia="PingFang SC Semibold" w:cs="PingFang SC Semibold"/>
                <w:b/>
                <w:bCs/>
                <w:spacing w:val="-3"/>
                <w:vertAlign w:val="baseline"/>
                <w:lang w:val="en-US" w:eastAsia="zh-CN"/>
              </w:rPr>
            </w:pPr>
          </w:p>
        </w:tc>
      </w:tr>
      <w:tr w14:paraId="71C03219">
        <w:trPr>
          <w:ins w:id="1822" w:author="零 [2]" w:date="2025-11-22T16:14:02Z"/>
        </w:trPr>
        <w:tc>
          <w:tcPr>
            <w:tcW w:w="3434" w:type="dxa"/>
          </w:tcPr>
          <w:p w14:paraId="53D47E82">
            <w:pPr>
              <w:widowControl w:val="0"/>
              <w:spacing w:before="34" w:line="176" w:lineRule="auto"/>
              <w:ind w:right="179"/>
              <w:rPr>
                <w:ins w:id="1823" w:author="零 [2]" w:date="2025-11-22T16:14:02Z"/>
                <w:rFonts w:hint="eastAsia" w:ascii="PingFang SC Semibold" w:hAnsi="PingFang SC Semibold" w:eastAsia="PingFang SC Semibold" w:cs="PingFang SC Semibold"/>
                <w:b/>
                <w:bCs/>
                <w:spacing w:val="-3"/>
                <w:vertAlign w:val="baseline"/>
                <w:lang w:val="en-US" w:eastAsia="zh-CN"/>
              </w:rPr>
            </w:pPr>
            <w:ins w:id="1824" w:author="零 [2]" w:date="2025-11-22T16:14:02Z">
              <w:r>
                <w:rPr>
                  <w:rFonts w:ascii="PingFang SC" w:hAnsi="PingFang SC" w:eastAsia="PingFang SC" w:cs="PingFang SC"/>
                  <w:spacing w:val="-3"/>
                  <w:sz w:val="21"/>
                  <w:szCs w:val="21"/>
                </w:rPr>
                <w:t>美皮贴（Mepitel®)</w:t>
              </w:r>
            </w:ins>
          </w:p>
        </w:tc>
        <w:tc>
          <w:tcPr>
            <w:tcW w:w="3435" w:type="dxa"/>
          </w:tcPr>
          <w:p w14:paraId="5E44632B">
            <w:pPr>
              <w:widowControl w:val="0"/>
              <w:spacing w:before="34" w:line="176" w:lineRule="auto"/>
              <w:ind w:right="179"/>
              <w:rPr>
                <w:ins w:id="1825"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38C1B650">
            <w:pPr>
              <w:widowControl w:val="0"/>
              <w:spacing w:before="34" w:line="176" w:lineRule="auto"/>
              <w:ind w:right="179"/>
              <w:rPr>
                <w:ins w:id="1826" w:author="零 [2]" w:date="2025-11-22T16:14:02Z"/>
                <w:rFonts w:hint="eastAsia" w:ascii="PingFang SC Semibold" w:hAnsi="PingFang SC Semibold" w:eastAsia="PingFang SC Semibold" w:cs="PingFang SC Semibold"/>
                <w:b/>
                <w:bCs/>
                <w:spacing w:val="-3"/>
                <w:vertAlign w:val="baseline"/>
                <w:lang w:val="en-US" w:eastAsia="zh-CN"/>
              </w:rPr>
            </w:pPr>
          </w:p>
        </w:tc>
      </w:tr>
      <w:tr w14:paraId="7B638C3B">
        <w:trPr>
          <w:ins w:id="1827" w:author="零 [2]" w:date="2025-11-22T16:14:02Z"/>
        </w:trPr>
        <w:tc>
          <w:tcPr>
            <w:tcW w:w="3434" w:type="dxa"/>
          </w:tcPr>
          <w:p w14:paraId="2726099F">
            <w:pPr>
              <w:widowControl w:val="0"/>
              <w:spacing w:before="34" w:line="176" w:lineRule="auto"/>
              <w:ind w:right="179"/>
              <w:rPr>
                <w:ins w:id="1828" w:author="零 [2]" w:date="2025-11-22T16:14:02Z"/>
                <w:rFonts w:hint="eastAsia" w:ascii="PingFang SC Semibold" w:hAnsi="PingFang SC Semibold" w:eastAsia="PingFang SC" w:cs="PingFang SC Semibold"/>
                <w:b/>
                <w:bCs/>
                <w:spacing w:val="-3"/>
                <w:vertAlign w:val="baseline"/>
                <w:lang w:val="en-US" w:eastAsia="zh-CN"/>
              </w:rPr>
            </w:pPr>
            <w:ins w:id="1829" w:author="零 [2]" w:date="2025-11-22T16:14:02Z">
              <w:r>
                <w:rPr>
                  <w:rFonts w:hint="eastAsia" w:ascii="PingFang SC" w:hAnsi="PingFang SC" w:eastAsia="PingFang SC" w:cs="PingFang SC"/>
                  <w:spacing w:val="-3"/>
                  <w:sz w:val="21"/>
                  <w:szCs w:val="21"/>
                  <w:lang w:val="en-US" w:eastAsia="zh-CN"/>
                </w:rPr>
                <w:t>无边</w:t>
              </w:r>
            </w:ins>
            <w:ins w:id="1830" w:author="零 [2]" w:date="2025-11-22T16:14:02Z">
              <w:r>
                <w:rPr>
                  <w:rFonts w:ascii="PingFang SC" w:hAnsi="PingFang SC" w:eastAsia="PingFang SC" w:cs="PingFang SC"/>
                  <w:spacing w:val="-3"/>
                  <w:sz w:val="21"/>
                  <w:szCs w:val="21"/>
                </w:rPr>
                <w:t>薄型美皮康</w:t>
              </w:r>
            </w:ins>
            <w:ins w:id="1831" w:author="零 [2]" w:date="2025-11-22T16:14:02Z">
              <w:r>
                <w:rPr>
                  <w:rFonts w:hint="eastAsia" w:ascii="PingFang SC" w:hAnsi="PingFang SC" w:eastAsia="PingFang SC" w:cs="PingFang SC"/>
                  <w:spacing w:val="-3"/>
                  <w:sz w:val="21"/>
                  <w:szCs w:val="21"/>
                  <w:lang w:val="en-US" w:eastAsia="zh-CN"/>
                </w:rPr>
                <w:t xml:space="preserve"> </w:t>
              </w:r>
            </w:ins>
            <w:ins w:id="1832" w:author="零 [2]" w:date="2025-11-22T16:14:02Z">
              <w:r>
                <w:rPr>
                  <w:rFonts w:ascii="PingFang SC" w:hAnsi="PingFang SC" w:eastAsia="PingFang SC" w:cs="PingFang SC"/>
                  <w:spacing w:val="-3"/>
                  <w:sz w:val="21"/>
                  <w:szCs w:val="21"/>
                </w:rPr>
                <w:t>Mepilex® Lite</w:t>
              </w:r>
            </w:ins>
          </w:p>
        </w:tc>
        <w:tc>
          <w:tcPr>
            <w:tcW w:w="3435" w:type="dxa"/>
          </w:tcPr>
          <w:p w14:paraId="5438ECF1">
            <w:pPr>
              <w:widowControl w:val="0"/>
              <w:spacing w:before="34" w:line="176" w:lineRule="auto"/>
              <w:ind w:right="179"/>
              <w:rPr>
                <w:ins w:id="1833"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5E129FD2">
            <w:pPr>
              <w:widowControl w:val="0"/>
              <w:spacing w:before="34" w:line="176" w:lineRule="auto"/>
              <w:ind w:right="179"/>
              <w:rPr>
                <w:ins w:id="1834" w:author="零 [2]" w:date="2025-11-22T16:14:02Z"/>
                <w:rFonts w:hint="eastAsia" w:ascii="PingFang SC Semibold" w:hAnsi="PingFang SC Semibold" w:eastAsia="PingFang SC Semibold" w:cs="PingFang SC Semibold"/>
                <w:b/>
                <w:bCs/>
                <w:spacing w:val="-3"/>
                <w:vertAlign w:val="baseline"/>
                <w:lang w:val="en-US" w:eastAsia="zh-CN"/>
              </w:rPr>
            </w:pPr>
          </w:p>
        </w:tc>
      </w:tr>
      <w:tr w14:paraId="2E2E50C5">
        <w:trPr>
          <w:ins w:id="1835" w:author="零 [2]" w:date="2025-11-22T16:14:02Z"/>
        </w:trPr>
        <w:tc>
          <w:tcPr>
            <w:tcW w:w="3434" w:type="dxa"/>
          </w:tcPr>
          <w:p w14:paraId="1050B6AE">
            <w:pPr>
              <w:widowControl w:val="0"/>
              <w:spacing w:before="34" w:line="176" w:lineRule="auto"/>
              <w:ind w:left="0" w:right="179" w:firstLine="0"/>
              <w:rPr>
                <w:ins w:id="1836" w:author="零 [2]" w:date="2025-11-22T16:14:02Z"/>
                <w:rFonts w:hint="eastAsia" w:ascii="PingFang SC" w:hAnsi="PingFang SC" w:eastAsia="PingFang SC" w:cs="PingFang SC"/>
                <w:spacing w:val="-3"/>
                <w:sz w:val="21"/>
                <w:szCs w:val="21"/>
                <w:lang w:eastAsia="zh-CN"/>
              </w:rPr>
            </w:pPr>
            <w:ins w:id="1837" w:author="零 [2]" w:date="2025-11-22T16:14:02Z">
              <w:r>
                <w:rPr>
                  <w:rFonts w:ascii="PingFang SC" w:hAnsi="PingFang SC" w:eastAsia="PingFang SC" w:cs="PingFang SC"/>
                  <w:spacing w:val="-3"/>
                  <w:sz w:val="21"/>
                  <w:szCs w:val="21"/>
                </w:rPr>
                <w:t>无菌伤口不粘垫</w:t>
              </w:r>
            </w:ins>
            <w:ins w:id="1838" w:author="零 [2]" w:date="2025-11-22T16:14:02Z">
              <w:r>
                <w:rPr>
                  <w:rFonts w:hint="eastAsia" w:ascii="PingFang SC" w:hAnsi="PingFang SC" w:eastAsia="PingFang SC" w:cs="PingFang SC"/>
                  <w:spacing w:val="-3"/>
                  <w:sz w:val="21"/>
                  <w:szCs w:val="21"/>
                  <w:lang w:eastAsia="zh-CN"/>
                </w:rPr>
                <w:t>（</w:t>
              </w:r>
            </w:ins>
            <w:ins w:id="1839" w:author="零 [2]" w:date="2025-11-22T16:14:02Z">
              <w:r>
                <w:rPr>
                  <w:rFonts w:hint="eastAsia" w:ascii="PingFang SC" w:hAnsi="PingFang SC" w:eastAsia="PingFang SC" w:cs="PingFang SC"/>
                  <w:spacing w:val="-3"/>
                  <w:sz w:val="21"/>
                  <w:szCs w:val="21"/>
                  <w:lang w:val="en-US" w:eastAsia="zh-CN"/>
                </w:rPr>
                <w:t xml:space="preserve"> </w:t>
              </w:r>
            </w:ins>
            <w:ins w:id="1840" w:author="零 [2]" w:date="2025-11-22T16:14:02Z">
              <w:r>
                <w:rPr>
                  <w:rFonts w:ascii="PingFang SC" w:hAnsi="PingFang SC" w:eastAsia="PingFang SC" w:cs="PingFang SC"/>
                  <w:spacing w:val="-3"/>
                  <w:sz w:val="21"/>
                  <w:szCs w:val="21"/>
                </w:rPr>
                <w:t>可作为</w:t>
              </w:r>
            </w:ins>
            <w:ins w:id="1841" w:author="零 [2]" w:date="2025-11-22T16:14:02Z">
              <w:r>
                <w:rPr>
                  <w:rFonts w:hint="eastAsia" w:ascii="PingFang SC" w:hAnsi="PingFang SC" w:eastAsia="PingFang SC" w:cs="PingFang SC"/>
                  <w:spacing w:val="-3"/>
                  <w:sz w:val="21"/>
                  <w:szCs w:val="21"/>
                  <w:lang w:val="en-US" w:eastAsia="zh-CN"/>
                </w:rPr>
                <w:t>上</w:t>
              </w:r>
            </w:ins>
            <w:ins w:id="1842" w:author="零 [2]" w:date="2025-11-22T16:14:02Z">
              <w:r>
                <w:rPr>
                  <w:rFonts w:ascii="PingFang SC" w:hAnsi="PingFang SC" w:eastAsia="PingFang SC" w:cs="PingFang SC"/>
                  <w:spacing w:val="-3"/>
                  <w:sz w:val="21"/>
                  <w:szCs w:val="21"/>
                </w:rPr>
                <w:t>述敷贴的廉价代用品</w:t>
              </w:r>
            </w:ins>
            <w:ins w:id="1843" w:author="零 [2]" w:date="2025-11-22T16:14:02Z">
              <w:r>
                <w:rPr>
                  <w:rFonts w:hint="eastAsia" w:ascii="PingFang SC" w:hAnsi="PingFang SC" w:eastAsia="PingFang SC" w:cs="PingFang SC"/>
                  <w:spacing w:val="-3"/>
                  <w:sz w:val="21"/>
                  <w:szCs w:val="21"/>
                  <w:lang w:eastAsia="zh-CN"/>
                </w:rPr>
                <w:t>）</w:t>
              </w:r>
            </w:ins>
          </w:p>
          <w:p w14:paraId="3E90FBF6">
            <w:pPr>
              <w:widowControl w:val="0"/>
              <w:spacing w:before="34" w:line="176" w:lineRule="auto"/>
              <w:ind w:right="179"/>
              <w:rPr>
                <w:ins w:id="1844" w:author="零 [2]" w:date="2025-11-22T16:14:02Z"/>
                <w:rFonts w:hint="default" w:ascii="PingFang SC Semibold" w:hAnsi="PingFang SC Semibold" w:eastAsia="PingFang SC" w:cs="PingFang SC Semibold"/>
                <w:b/>
                <w:bCs/>
                <w:spacing w:val="-3"/>
                <w:vertAlign w:val="baseline"/>
                <w:lang w:val="en-US" w:eastAsia="zh-CN"/>
              </w:rPr>
            </w:pPr>
          </w:p>
        </w:tc>
        <w:tc>
          <w:tcPr>
            <w:tcW w:w="3435" w:type="dxa"/>
          </w:tcPr>
          <w:p w14:paraId="72C19DD6">
            <w:pPr>
              <w:widowControl w:val="0"/>
              <w:spacing w:before="34" w:line="176" w:lineRule="auto"/>
              <w:ind w:right="179"/>
              <w:rPr>
                <w:ins w:id="1845"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4C3F8A74">
            <w:pPr>
              <w:widowControl w:val="0"/>
              <w:spacing w:before="34" w:line="176" w:lineRule="auto"/>
              <w:ind w:right="179"/>
              <w:rPr>
                <w:ins w:id="1846" w:author="零 [2]" w:date="2025-11-22T16:14:02Z"/>
                <w:rFonts w:hint="eastAsia" w:ascii="PingFang SC" w:hAnsi="PingFang SC" w:eastAsia="PingFang SC" w:cs="PingFang SC"/>
                <w:b w:val="0"/>
                <w:bCs w:val="0"/>
                <w:spacing w:val="-3"/>
                <w:vertAlign w:val="baseline"/>
                <w:lang w:val="en-US" w:eastAsia="zh-CN"/>
              </w:rPr>
            </w:pPr>
            <w:ins w:id="1847" w:author="零 [2]" w:date="2025-11-22T16:14:02Z">
              <w:r>
                <w:rPr>
                  <w:rFonts w:ascii="PingFang SC" w:hAnsi="PingFang SC" w:eastAsia="PingFang SC" w:cs="PingFang SC"/>
                  <w:spacing w:val="-3"/>
                </w:rPr>
                <w:drawing>
                  <wp:inline distT="0" distB="0" distL="0" distR="0">
                    <wp:extent cx="1170940" cy="990600"/>
                    <wp:effectExtent l="0" t="0" r="22860" b="0"/>
                    <wp:docPr id="55" name="IM 16"/>
                    <wp:cNvGraphicFramePr/>
                    <a:graphic xmlns:a="http://schemas.openxmlformats.org/drawingml/2006/main">
                      <a:graphicData uri="http://schemas.openxmlformats.org/drawingml/2006/picture">
                        <pic:pic xmlns:pic="http://schemas.openxmlformats.org/drawingml/2006/picture">
                          <pic:nvPicPr>
                            <pic:cNvPr id="55" name="IM 16"/>
                            <pic:cNvPicPr/>
                          </pic:nvPicPr>
                          <pic:blipFill>
                            <a:blip r:embed="rId147"/>
                            <a:stretch>
                              <a:fillRect/>
                            </a:stretch>
                          </pic:blipFill>
                          <pic:spPr>
                            <a:xfrm>
                              <a:off x="0" y="0"/>
                              <a:ext cx="1170711" cy="990600"/>
                            </a:xfrm>
                            <a:prstGeom prst="rect">
                              <a:avLst/>
                            </a:prstGeom>
                          </pic:spPr>
                        </pic:pic>
                      </a:graphicData>
                    </a:graphic>
                  </wp:inline>
                </w:drawing>
              </w:r>
            </w:ins>
          </w:p>
        </w:tc>
      </w:tr>
      <w:tr w14:paraId="2409C9A8">
        <w:trPr>
          <w:ins w:id="1849" w:author="零 [2]" w:date="2025-11-22T16:14:02Z"/>
        </w:trPr>
        <w:tc>
          <w:tcPr>
            <w:tcW w:w="3434" w:type="dxa"/>
          </w:tcPr>
          <w:p w14:paraId="53D84CA6">
            <w:pPr>
              <w:widowControl w:val="0"/>
              <w:spacing w:before="34" w:line="176" w:lineRule="auto"/>
              <w:ind w:right="179"/>
              <w:rPr>
                <w:ins w:id="1850"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02D47B4D">
            <w:pPr>
              <w:widowControl w:val="0"/>
              <w:spacing w:before="34" w:line="176" w:lineRule="auto"/>
              <w:ind w:right="179"/>
              <w:rPr>
                <w:ins w:id="1851"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44A3DADB">
            <w:pPr>
              <w:widowControl w:val="0"/>
              <w:spacing w:before="34" w:line="176" w:lineRule="auto"/>
              <w:ind w:right="179"/>
              <w:rPr>
                <w:ins w:id="1852" w:author="零 [2]" w:date="2025-11-22T16:14:02Z"/>
                <w:rFonts w:hint="eastAsia" w:ascii="PingFang SC Semibold" w:hAnsi="PingFang SC Semibold" w:eastAsia="PingFang SC Semibold" w:cs="PingFang SC Semibold"/>
                <w:b/>
                <w:bCs/>
                <w:spacing w:val="-3"/>
                <w:vertAlign w:val="baseline"/>
                <w:lang w:val="en-US" w:eastAsia="zh-CN"/>
              </w:rPr>
            </w:pPr>
          </w:p>
        </w:tc>
      </w:tr>
      <w:tr w14:paraId="717AA58B">
        <w:trPr>
          <w:ins w:id="1853" w:author="零 [2]" w:date="2025-11-22T16:14:02Z"/>
        </w:trPr>
        <w:tc>
          <w:tcPr>
            <w:tcW w:w="3434" w:type="dxa"/>
          </w:tcPr>
          <w:p w14:paraId="285EDAD1">
            <w:pPr>
              <w:widowControl w:val="0"/>
              <w:spacing w:before="34" w:line="176" w:lineRule="auto"/>
              <w:ind w:right="179"/>
              <w:rPr>
                <w:ins w:id="1854"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3F37E3F3">
            <w:pPr>
              <w:widowControl w:val="0"/>
              <w:spacing w:before="34" w:line="176" w:lineRule="auto"/>
              <w:ind w:right="179"/>
              <w:rPr>
                <w:ins w:id="1855"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15F2E191">
            <w:pPr>
              <w:widowControl w:val="0"/>
              <w:spacing w:before="34" w:line="176" w:lineRule="auto"/>
              <w:ind w:right="179"/>
              <w:rPr>
                <w:ins w:id="1856" w:author="零 [2]" w:date="2025-11-22T16:14:02Z"/>
                <w:rFonts w:hint="eastAsia" w:ascii="PingFang SC Semibold" w:hAnsi="PingFang SC Semibold" w:eastAsia="PingFang SC Semibold" w:cs="PingFang SC Semibold"/>
                <w:b/>
                <w:bCs/>
                <w:spacing w:val="-3"/>
                <w:vertAlign w:val="baseline"/>
                <w:lang w:val="en-US" w:eastAsia="zh-CN"/>
              </w:rPr>
            </w:pPr>
          </w:p>
        </w:tc>
      </w:tr>
      <w:tr w14:paraId="62B91E14">
        <w:trPr>
          <w:ins w:id="1857" w:author="零 [2]" w:date="2025-11-22T16:14:02Z"/>
        </w:trPr>
        <w:tc>
          <w:tcPr>
            <w:tcW w:w="3434" w:type="dxa"/>
          </w:tcPr>
          <w:p w14:paraId="5A94C561">
            <w:pPr>
              <w:widowControl w:val="0"/>
              <w:spacing w:before="34" w:line="176" w:lineRule="auto"/>
              <w:ind w:right="179"/>
              <w:rPr>
                <w:ins w:id="1858"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6D1CBF36">
            <w:pPr>
              <w:widowControl w:val="0"/>
              <w:spacing w:before="34" w:line="176" w:lineRule="auto"/>
              <w:ind w:right="179"/>
              <w:rPr>
                <w:ins w:id="1859" w:author="零 [2]" w:date="2025-11-22T16:14:02Z"/>
                <w:rFonts w:hint="eastAsia" w:ascii="PingFang SC Semibold" w:hAnsi="PingFang SC Semibold" w:eastAsia="PingFang SC Semibold" w:cs="PingFang SC Semibold"/>
                <w:b/>
                <w:bCs/>
                <w:spacing w:val="-3"/>
                <w:vertAlign w:val="baseline"/>
                <w:lang w:val="en-US" w:eastAsia="zh-CN"/>
              </w:rPr>
            </w:pPr>
          </w:p>
        </w:tc>
        <w:tc>
          <w:tcPr>
            <w:tcW w:w="3435" w:type="dxa"/>
          </w:tcPr>
          <w:p w14:paraId="1E445E68">
            <w:pPr>
              <w:widowControl w:val="0"/>
              <w:spacing w:before="34" w:line="176" w:lineRule="auto"/>
              <w:ind w:right="179"/>
              <w:rPr>
                <w:ins w:id="1860" w:author="零 [2]" w:date="2025-11-22T16:14:02Z"/>
                <w:rFonts w:hint="eastAsia" w:ascii="PingFang SC Semibold" w:hAnsi="PingFang SC Semibold" w:eastAsia="PingFang SC Semibold" w:cs="PingFang SC Semibold"/>
                <w:b/>
                <w:bCs/>
                <w:spacing w:val="-3"/>
                <w:vertAlign w:val="baseline"/>
                <w:lang w:val="en-US" w:eastAsia="zh-CN"/>
              </w:rPr>
            </w:pPr>
          </w:p>
        </w:tc>
      </w:tr>
      <w:tr w14:paraId="2249A4DC">
        <w:trPr>
          <w:ins w:id="1861" w:author="零 [2]" w:date="2025-11-22T16:16:17Z"/>
        </w:trPr>
        <w:tc>
          <w:tcPr>
            <w:tcW w:w="3434" w:type="dxa"/>
          </w:tcPr>
          <w:p w14:paraId="57E92945">
            <w:pPr>
              <w:widowControl w:val="0"/>
              <w:spacing w:before="34" w:line="176" w:lineRule="auto"/>
              <w:ind w:right="179"/>
              <w:rPr>
                <w:ins w:id="1862" w:author="零 [2]" w:date="2025-11-22T16:16:17Z"/>
                <w:rFonts w:hint="default" w:ascii="PingFang SC Semibold" w:hAnsi="PingFang SC Semibold" w:eastAsia="PingFang SC Semibold" w:cs="PingFang SC Semibold"/>
                <w:b/>
                <w:bCs/>
                <w:spacing w:val="-3"/>
                <w:vertAlign w:val="baseline"/>
                <w:lang w:val="en-US" w:eastAsia="zh-CN"/>
              </w:rPr>
            </w:pPr>
            <w:ins w:id="1863" w:author="零 [2]" w:date="2025-11-22T16:16:21Z">
              <w:r>
                <w:rPr>
                  <w:rFonts w:hint="eastAsia" w:ascii="PingFang SC Semibold" w:hAnsi="PingFang SC Semibold" w:eastAsia="PingFang SC Semibold" w:cs="PingFang SC Semibold"/>
                  <w:b/>
                  <w:bCs/>
                  <w:spacing w:val="-3"/>
                  <w:vertAlign w:val="baseline"/>
                  <w:lang w:val="en-US" w:eastAsia="zh-CN"/>
                </w:rPr>
                <w:t>营养</w:t>
              </w:r>
            </w:ins>
            <w:ins w:id="1864" w:author="零 [2]" w:date="2025-11-22T16:16:22Z">
              <w:r>
                <w:rPr>
                  <w:rFonts w:hint="eastAsia" w:ascii="PingFang SC Semibold" w:hAnsi="PingFang SC Semibold" w:eastAsia="PingFang SC Semibold" w:cs="PingFang SC Semibold"/>
                  <w:b/>
                  <w:bCs/>
                  <w:spacing w:val="-3"/>
                  <w:vertAlign w:val="baseline"/>
                  <w:lang w:val="en-US" w:eastAsia="zh-CN"/>
                </w:rPr>
                <w:t>不良</w:t>
              </w:r>
            </w:ins>
            <w:ins w:id="1865" w:author="零 [2]" w:date="2025-11-22T16:16:25Z">
              <w:r>
                <w:rPr>
                  <w:rFonts w:hint="eastAsia" w:ascii="PingFang SC Semibold" w:hAnsi="PingFang SC Semibold" w:eastAsia="PingFang SC Semibold" w:cs="PingFang SC Semibold"/>
                  <w:b/>
                  <w:bCs/>
                  <w:spacing w:val="-3"/>
                  <w:vertAlign w:val="baseline"/>
                  <w:lang w:val="en-US" w:eastAsia="zh-CN"/>
                </w:rPr>
                <w:t>型</w:t>
              </w:r>
            </w:ins>
            <w:ins w:id="1866" w:author="零 [2]" w:date="2025-11-22T16:16:17Z">
              <w:r>
                <w:rPr>
                  <w:rFonts w:hint="default" w:ascii="PingFang SC Semibold" w:hAnsi="PingFang SC Semibold" w:eastAsia="PingFang SC Semibold" w:cs="PingFang SC Semibold"/>
                  <w:b/>
                  <w:bCs/>
                  <w:spacing w:val="-3"/>
                  <w:vertAlign w:val="baseline"/>
                  <w:lang w:val="en-US" w:eastAsia="zh-CN"/>
                </w:rPr>
                <w:t>EB</w:t>
              </w:r>
            </w:ins>
            <w:ins w:id="1867" w:author="零 [2]" w:date="2025-11-22T16:16:17Z">
              <w:r>
                <w:rPr>
                  <w:rFonts w:hint="eastAsia" w:ascii="PingFang SC Semibold" w:hAnsi="PingFang SC Semibold" w:eastAsia="PingFang SC Semibold" w:cs="PingFang SC Semibold"/>
                  <w:b/>
                  <w:bCs/>
                  <w:spacing w:val="-3"/>
                  <w:vertAlign w:val="baseline"/>
                  <w:lang w:val="en-US" w:eastAsia="zh-CN"/>
                </w:rPr>
                <w:t>使用敷料（</w:t>
              </w:r>
            </w:ins>
            <w:ins w:id="1868" w:author="零 [2]" w:date="2025-11-22T16:16:17Z">
              <w:r>
                <w:rPr>
                  <w:rFonts w:hint="eastAsia" w:ascii="PingFang SC Semibold" w:hAnsi="PingFang SC Semibold" w:eastAsia="PingFang SC Semibold" w:cs="PingFang SC Semibold"/>
                  <w:b/>
                  <w:bCs/>
                  <w:spacing w:val="-3"/>
                  <w:lang w:val="en-US" w:eastAsia="zh-CN"/>
                </w:rPr>
                <w:t>用于消毒后直接粘贴于伤口表面）</w:t>
              </w:r>
            </w:ins>
          </w:p>
        </w:tc>
        <w:tc>
          <w:tcPr>
            <w:tcW w:w="3435" w:type="dxa"/>
          </w:tcPr>
          <w:p w14:paraId="71FBBCB1">
            <w:pPr>
              <w:widowControl w:val="0"/>
              <w:spacing w:before="34" w:line="176" w:lineRule="auto"/>
              <w:ind w:right="179"/>
              <w:rPr>
                <w:ins w:id="1869" w:author="零 [2]" w:date="2025-11-22T16:16:17Z"/>
                <w:rFonts w:hint="default" w:ascii="PingFang SC Semibold" w:hAnsi="PingFang SC Semibold" w:eastAsia="PingFang SC Semibold" w:cs="PingFang SC Semibold"/>
                <w:b/>
                <w:bCs/>
                <w:spacing w:val="-3"/>
                <w:vertAlign w:val="baseline"/>
                <w:lang w:val="en-US" w:eastAsia="zh-CN"/>
              </w:rPr>
            </w:pPr>
            <w:ins w:id="1870" w:author="零 [2]" w:date="2025-11-22T16:16:17Z">
              <w:r>
                <w:rPr>
                  <w:rFonts w:hint="eastAsia" w:ascii="PingFang SC Semibold" w:hAnsi="PingFang SC Semibold" w:eastAsia="PingFang SC Semibold" w:cs="PingFang SC Semibold"/>
                  <w:b/>
                  <w:bCs/>
                  <w:spacing w:val="-3"/>
                  <w:vertAlign w:val="baseline"/>
                  <w:lang w:val="en-US" w:eastAsia="zh-CN"/>
                </w:rPr>
                <w:t>用途</w:t>
              </w:r>
            </w:ins>
          </w:p>
        </w:tc>
        <w:tc>
          <w:tcPr>
            <w:tcW w:w="3435" w:type="dxa"/>
          </w:tcPr>
          <w:p w14:paraId="5652B3D4">
            <w:pPr>
              <w:widowControl w:val="0"/>
              <w:spacing w:before="34" w:line="176" w:lineRule="auto"/>
              <w:ind w:right="179"/>
              <w:rPr>
                <w:ins w:id="1871" w:author="零 [2]" w:date="2025-11-22T16:16:17Z"/>
                <w:rFonts w:hint="default" w:ascii="PingFang SC Semibold" w:hAnsi="PingFang SC Semibold" w:eastAsia="PingFang SC Semibold" w:cs="PingFang SC Semibold"/>
                <w:b/>
                <w:bCs/>
                <w:spacing w:val="-3"/>
                <w:vertAlign w:val="baseline"/>
                <w:lang w:val="en-US" w:eastAsia="zh-CN"/>
              </w:rPr>
            </w:pPr>
            <w:ins w:id="1872" w:author="零 [2]" w:date="2025-11-22T16:16:17Z">
              <w:r>
                <w:rPr>
                  <w:rFonts w:hint="eastAsia" w:ascii="PingFang SC Semibold" w:hAnsi="PingFang SC Semibold" w:eastAsia="PingFang SC Semibold" w:cs="PingFang SC Semibold"/>
                  <w:b/>
                  <w:bCs/>
                  <w:spacing w:val="-3"/>
                  <w:vertAlign w:val="baseline"/>
                  <w:lang w:val="en-US" w:eastAsia="zh-CN"/>
                </w:rPr>
                <w:t>图片</w:t>
              </w:r>
            </w:ins>
          </w:p>
        </w:tc>
      </w:tr>
      <w:tr w14:paraId="51100781">
        <w:trPr>
          <w:ins w:id="1873" w:author="零 [2]" w:date="2025-11-22T16:16:17Z"/>
        </w:trPr>
        <w:tc>
          <w:tcPr>
            <w:tcW w:w="3434" w:type="dxa"/>
          </w:tcPr>
          <w:p w14:paraId="792B22DF">
            <w:pPr>
              <w:widowControl w:val="0"/>
              <w:spacing w:before="34" w:line="176" w:lineRule="auto"/>
              <w:ind w:right="179"/>
              <w:rPr>
                <w:ins w:id="1874" w:author="零 [2]" w:date="2025-11-22T16:16:17Z"/>
                <w:rFonts w:hint="eastAsia" w:ascii="PingFang SC Semibold" w:hAnsi="PingFang SC Semibold" w:eastAsia="PingFang SC Semibold" w:cs="PingFang SC Semibold"/>
                <w:b/>
                <w:bCs/>
                <w:spacing w:val="-3"/>
                <w:vertAlign w:val="baseline"/>
                <w:lang w:val="en-US" w:eastAsia="zh-CN"/>
              </w:rPr>
            </w:pPr>
            <w:ins w:id="1875" w:author="零 [2]" w:date="2025-11-22T16:16:17Z">
              <w:r>
                <w:rPr>
                  <w:rFonts w:hint="default" w:ascii="PingFang SC" w:hAnsi="PingFang SC" w:eastAsia="PingFang SC" w:cs="PingFang SC"/>
                  <w:spacing w:val="-3"/>
                  <w:sz w:val="21"/>
                  <w:szCs w:val="21"/>
                  <w:lang w:eastAsia="zh-CN"/>
                </w:rPr>
                <w:t>优妥</w:t>
              </w:r>
            </w:ins>
            <w:ins w:id="1876" w:author="零 [2]" w:date="2025-11-22T16:16:17Z">
              <w:r>
                <w:rPr>
                  <w:rFonts w:ascii="PingFang SC" w:hAnsi="PingFang SC" w:eastAsia="PingFang SC" w:cs="PingFang SC"/>
                  <w:spacing w:val="-3"/>
                  <w:sz w:val="21"/>
                  <w:szCs w:val="21"/>
                </w:rPr>
                <w:t>（Urgotul®)</w:t>
              </w:r>
            </w:ins>
          </w:p>
        </w:tc>
        <w:tc>
          <w:tcPr>
            <w:tcW w:w="3435" w:type="dxa"/>
          </w:tcPr>
          <w:p w14:paraId="4305A09F">
            <w:pPr>
              <w:widowControl w:val="0"/>
              <w:spacing w:before="34" w:line="176" w:lineRule="auto"/>
              <w:ind w:right="179"/>
              <w:rPr>
                <w:ins w:id="1877"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0CCBB3AB">
            <w:pPr>
              <w:widowControl w:val="0"/>
              <w:spacing w:before="34" w:line="176" w:lineRule="auto"/>
              <w:ind w:right="179"/>
              <w:rPr>
                <w:ins w:id="1878" w:author="零 [2]" w:date="2025-11-22T16:16:17Z"/>
                <w:rFonts w:hint="eastAsia" w:ascii="PingFang SC Semibold" w:hAnsi="PingFang SC Semibold" w:eastAsia="PingFang SC Semibold" w:cs="PingFang SC Semibold"/>
                <w:b/>
                <w:bCs/>
                <w:spacing w:val="-3"/>
                <w:vertAlign w:val="baseline"/>
                <w:lang w:val="en-US" w:eastAsia="zh-CN"/>
              </w:rPr>
            </w:pPr>
          </w:p>
        </w:tc>
      </w:tr>
      <w:tr w14:paraId="0D34D3A5">
        <w:trPr>
          <w:ins w:id="1879" w:author="零 [2]" w:date="2025-11-22T16:16:17Z"/>
        </w:trPr>
        <w:tc>
          <w:tcPr>
            <w:tcW w:w="3434" w:type="dxa"/>
          </w:tcPr>
          <w:p w14:paraId="0EC9EF93">
            <w:pPr>
              <w:widowControl w:val="0"/>
              <w:spacing w:before="34" w:line="176" w:lineRule="auto"/>
              <w:ind w:right="179"/>
              <w:rPr>
                <w:ins w:id="1880" w:author="零 [2]" w:date="2025-11-22T16:16:17Z"/>
                <w:rFonts w:hint="eastAsia" w:ascii="PingFang SC Semibold" w:hAnsi="PingFang SC Semibold" w:eastAsia="PingFang SC Semibold" w:cs="PingFang SC Semibold"/>
                <w:b/>
                <w:bCs/>
                <w:spacing w:val="-3"/>
                <w:vertAlign w:val="baseline"/>
                <w:lang w:val="en-US" w:eastAsia="zh-CN"/>
              </w:rPr>
            </w:pPr>
            <w:ins w:id="1881" w:author="零 [2]" w:date="2025-11-22T16:16:17Z">
              <w:r>
                <w:rPr>
                  <w:rFonts w:ascii="PingFang SC" w:hAnsi="PingFang SC" w:eastAsia="PingFang SC" w:cs="PingFang SC"/>
                  <w:spacing w:val="-3"/>
                  <w:sz w:val="21"/>
                  <w:szCs w:val="21"/>
                </w:rPr>
                <w:t>美皮贴（Mepitel®)</w:t>
              </w:r>
            </w:ins>
          </w:p>
        </w:tc>
        <w:tc>
          <w:tcPr>
            <w:tcW w:w="3435" w:type="dxa"/>
          </w:tcPr>
          <w:p w14:paraId="0DF0C817">
            <w:pPr>
              <w:widowControl w:val="0"/>
              <w:spacing w:before="34" w:line="176" w:lineRule="auto"/>
              <w:ind w:right="179"/>
              <w:rPr>
                <w:ins w:id="1882"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1C6BE623">
            <w:pPr>
              <w:widowControl w:val="0"/>
              <w:spacing w:before="34" w:line="176" w:lineRule="auto"/>
              <w:ind w:right="179"/>
              <w:rPr>
                <w:ins w:id="1883" w:author="零 [2]" w:date="2025-11-22T16:16:17Z"/>
                <w:rFonts w:hint="eastAsia" w:ascii="PingFang SC Semibold" w:hAnsi="PingFang SC Semibold" w:eastAsia="PingFang SC Semibold" w:cs="PingFang SC Semibold"/>
                <w:b/>
                <w:bCs/>
                <w:spacing w:val="-3"/>
                <w:vertAlign w:val="baseline"/>
                <w:lang w:val="en-US" w:eastAsia="zh-CN"/>
              </w:rPr>
            </w:pPr>
          </w:p>
        </w:tc>
      </w:tr>
      <w:tr w14:paraId="7EEFCAD4">
        <w:trPr>
          <w:ins w:id="1884" w:author="零 [2]" w:date="2025-11-22T16:16:17Z"/>
        </w:trPr>
        <w:tc>
          <w:tcPr>
            <w:tcW w:w="3434" w:type="dxa"/>
          </w:tcPr>
          <w:p w14:paraId="26919EE4">
            <w:pPr>
              <w:widowControl w:val="0"/>
              <w:spacing w:before="34" w:line="176" w:lineRule="auto"/>
              <w:ind w:right="179"/>
              <w:rPr>
                <w:ins w:id="1885" w:author="零 [2]" w:date="2025-11-22T16:16:17Z"/>
                <w:rFonts w:hint="eastAsia" w:ascii="PingFang SC Semibold" w:hAnsi="PingFang SC Semibold" w:eastAsia="PingFang SC" w:cs="PingFang SC Semibold"/>
                <w:b/>
                <w:bCs/>
                <w:spacing w:val="-3"/>
                <w:vertAlign w:val="baseline"/>
                <w:lang w:val="en-US" w:eastAsia="zh-CN"/>
              </w:rPr>
            </w:pPr>
            <w:ins w:id="1886" w:author="零 [2]" w:date="2025-11-22T16:16:17Z">
              <w:r>
                <w:rPr>
                  <w:rFonts w:hint="eastAsia" w:ascii="PingFang SC" w:hAnsi="PingFang SC" w:eastAsia="PingFang SC" w:cs="PingFang SC"/>
                  <w:spacing w:val="-3"/>
                  <w:sz w:val="21"/>
                  <w:szCs w:val="21"/>
                  <w:lang w:val="en-US" w:eastAsia="zh-CN"/>
                </w:rPr>
                <w:t>无边</w:t>
              </w:r>
            </w:ins>
            <w:ins w:id="1887" w:author="零 [2]" w:date="2025-11-22T16:16:17Z">
              <w:r>
                <w:rPr>
                  <w:rFonts w:ascii="PingFang SC" w:hAnsi="PingFang SC" w:eastAsia="PingFang SC" w:cs="PingFang SC"/>
                  <w:spacing w:val="-3"/>
                  <w:sz w:val="21"/>
                  <w:szCs w:val="21"/>
                </w:rPr>
                <w:t>薄型美皮康</w:t>
              </w:r>
            </w:ins>
            <w:ins w:id="1888" w:author="零 [2]" w:date="2025-11-22T16:16:17Z">
              <w:r>
                <w:rPr>
                  <w:rFonts w:hint="eastAsia" w:ascii="PingFang SC" w:hAnsi="PingFang SC" w:eastAsia="PingFang SC" w:cs="PingFang SC"/>
                  <w:spacing w:val="-3"/>
                  <w:sz w:val="21"/>
                  <w:szCs w:val="21"/>
                  <w:lang w:val="en-US" w:eastAsia="zh-CN"/>
                </w:rPr>
                <w:t xml:space="preserve"> </w:t>
              </w:r>
            </w:ins>
            <w:ins w:id="1889" w:author="零 [2]" w:date="2025-11-22T16:16:17Z">
              <w:r>
                <w:rPr>
                  <w:rFonts w:ascii="PingFang SC" w:hAnsi="PingFang SC" w:eastAsia="PingFang SC" w:cs="PingFang SC"/>
                  <w:spacing w:val="-3"/>
                  <w:sz w:val="21"/>
                  <w:szCs w:val="21"/>
                </w:rPr>
                <w:t>Mepilex® Lite</w:t>
              </w:r>
            </w:ins>
          </w:p>
        </w:tc>
        <w:tc>
          <w:tcPr>
            <w:tcW w:w="3435" w:type="dxa"/>
          </w:tcPr>
          <w:p w14:paraId="43464542">
            <w:pPr>
              <w:widowControl w:val="0"/>
              <w:spacing w:before="34" w:line="176" w:lineRule="auto"/>
              <w:ind w:right="179"/>
              <w:rPr>
                <w:ins w:id="1890"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3B7835BF">
            <w:pPr>
              <w:widowControl w:val="0"/>
              <w:spacing w:before="34" w:line="176" w:lineRule="auto"/>
              <w:ind w:right="179"/>
              <w:rPr>
                <w:ins w:id="1891" w:author="零 [2]" w:date="2025-11-22T16:16:17Z"/>
                <w:rFonts w:hint="eastAsia" w:ascii="PingFang SC Semibold" w:hAnsi="PingFang SC Semibold" w:eastAsia="PingFang SC Semibold" w:cs="PingFang SC Semibold"/>
                <w:b/>
                <w:bCs/>
                <w:spacing w:val="-3"/>
                <w:vertAlign w:val="baseline"/>
                <w:lang w:val="en-US" w:eastAsia="zh-CN"/>
              </w:rPr>
            </w:pPr>
          </w:p>
        </w:tc>
      </w:tr>
      <w:tr w14:paraId="3717050A">
        <w:trPr>
          <w:ins w:id="1892" w:author="零 [2]" w:date="2025-11-22T16:16:17Z"/>
        </w:trPr>
        <w:tc>
          <w:tcPr>
            <w:tcW w:w="3434" w:type="dxa"/>
          </w:tcPr>
          <w:p w14:paraId="07C3E253">
            <w:pPr>
              <w:widowControl w:val="0"/>
              <w:spacing w:before="34" w:line="176" w:lineRule="auto"/>
              <w:ind w:left="0" w:right="179" w:firstLine="0"/>
              <w:rPr>
                <w:ins w:id="1893" w:author="零 [2]" w:date="2025-11-22T16:16:17Z"/>
                <w:rFonts w:hint="eastAsia" w:ascii="PingFang SC" w:hAnsi="PingFang SC" w:eastAsia="PingFang SC" w:cs="PingFang SC"/>
                <w:spacing w:val="-3"/>
                <w:sz w:val="21"/>
                <w:szCs w:val="21"/>
                <w:lang w:eastAsia="zh-CN"/>
              </w:rPr>
            </w:pPr>
            <w:ins w:id="1894" w:author="零 [2]" w:date="2025-11-22T16:16:17Z">
              <w:r>
                <w:rPr>
                  <w:rFonts w:ascii="PingFang SC" w:hAnsi="PingFang SC" w:eastAsia="PingFang SC" w:cs="PingFang SC"/>
                  <w:spacing w:val="-3"/>
                  <w:sz w:val="21"/>
                  <w:szCs w:val="21"/>
                </w:rPr>
                <w:t>无菌伤口不粘垫</w:t>
              </w:r>
            </w:ins>
            <w:ins w:id="1895" w:author="零 [2]" w:date="2025-11-22T16:16:17Z">
              <w:r>
                <w:rPr>
                  <w:rFonts w:hint="eastAsia" w:ascii="PingFang SC" w:hAnsi="PingFang SC" w:eastAsia="PingFang SC" w:cs="PingFang SC"/>
                  <w:spacing w:val="-3"/>
                  <w:sz w:val="21"/>
                  <w:szCs w:val="21"/>
                  <w:lang w:eastAsia="zh-CN"/>
                </w:rPr>
                <w:t>（</w:t>
              </w:r>
            </w:ins>
            <w:ins w:id="1896" w:author="零 [2]" w:date="2025-11-22T16:16:17Z">
              <w:r>
                <w:rPr>
                  <w:rFonts w:hint="eastAsia" w:ascii="PingFang SC" w:hAnsi="PingFang SC" w:eastAsia="PingFang SC" w:cs="PingFang SC"/>
                  <w:spacing w:val="-3"/>
                  <w:sz w:val="21"/>
                  <w:szCs w:val="21"/>
                  <w:lang w:val="en-US" w:eastAsia="zh-CN"/>
                </w:rPr>
                <w:t xml:space="preserve"> </w:t>
              </w:r>
            </w:ins>
            <w:ins w:id="1897" w:author="零 [2]" w:date="2025-11-22T16:16:17Z">
              <w:r>
                <w:rPr>
                  <w:rFonts w:ascii="PingFang SC" w:hAnsi="PingFang SC" w:eastAsia="PingFang SC" w:cs="PingFang SC"/>
                  <w:spacing w:val="-3"/>
                  <w:sz w:val="21"/>
                  <w:szCs w:val="21"/>
                </w:rPr>
                <w:t>可作为</w:t>
              </w:r>
            </w:ins>
            <w:ins w:id="1898" w:author="零 [2]" w:date="2025-11-22T16:16:17Z">
              <w:r>
                <w:rPr>
                  <w:rFonts w:hint="eastAsia" w:ascii="PingFang SC" w:hAnsi="PingFang SC" w:eastAsia="PingFang SC" w:cs="PingFang SC"/>
                  <w:spacing w:val="-3"/>
                  <w:sz w:val="21"/>
                  <w:szCs w:val="21"/>
                  <w:lang w:val="en-US" w:eastAsia="zh-CN"/>
                </w:rPr>
                <w:t>上</w:t>
              </w:r>
            </w:ins>
            <w:ins w:id="1899" w:author="零 [2]" w:date="2025-11-22T16:16:17Z">
              <w:r>
                <w:rPr>
                  <w:rFonts w:ascii="PingFang SC" w:hAnsi="PingFang SC" w:eastAsia="PingFang SC" w:cs="PingFang SC"/>
                  <w:spacing w:val="-3"/>
                  <w:sz w:val="21"/>
                  <w:szCs w:val="21"/>
                </w:rPr>
                <w:t>述敷贴的廉价代用品</w:t>
              </w:r>
            </w:ins>
            <w:ins w:id="1900" w:author="零 [2]" w:date="2025-11-22T16:16:17Z">
              <w:r>
                <w:rPr>
                  <w:rFonts w:hint="eastAsia" w:ascii="PingFang SC" w:hAnsi="PingFang SC" w:eastAsia="PingFang SC" w:cs="PingFang SC"/>
                  <w:spacing w:val="-3"/>
                  <w:sz w:val="21"/>
                  <w:szCs w:val="21"/>
                  <w:lang w:eastAsia="zh-CN"/>
                </w:rPr>
                <w:t>）</w:t>
              </w:r>
            </w:ins>
          </w:p>
          <w:p w14:paraId="65472B2B">
            <w:pPr>
              <w:widowControl w:val="0"/>
              <w:spacing w:before="34" w:line="176" w:lineRule="auto"/>
              <w:ind w:right="179"/>
              <w:rPr>
                <w:ins w:id="1901" w:author="零 [2]" w:date="2025-11-22T16:16:17Z"/>
                <w:rFonts w:hint="default" w:ascii="PingFang SC Semibold" w:hAnsi="PingFang SC Semibold" w:eastAsia="PingFang SC" w:cs="PingFang SC Semibold"/>
                <w:b/>
                <w:bCs/>
                <w:spacing w:val="-3"/>
                <w:vertAlign w:val="baseline"/>
                <w:lang w:val="en-US" w:eastAsia="zh-CN"/>
              </w:rPr>
            </w:pPr>
          </w:p>
        </w:tc>
        <w:tc>
          <w:tcPr>
            <w:tcW w:w="3435" w:type="dxa"/>
          </w:tcPr>
          <w:p w14:paraId="39B41EA3">
            <w:pPr>
              <w:widowControl w:val="0"/>
              <w:spacing w:before="34" w:line="176" w:lineRule="auto"/>
              <w:ind w:right="179"/>
              <w:rPr>
                <w:ins w:id="1902"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00ADD2BF">
            <w:pPr>
              <w:widowControl w:val="0"/>
              <w:spacing w:before="34" w:line="176" w:lineRule="auto"/>
              <w:ind w:right="179"/>
              <w:rPr>
                <w:ins w:id="1903" w:author="零 [2]" w:date="2025-11-22T16:16:17Z"/>
                <w:rFonts w:hint="eastAsia" w:ascii="PingFang SC" w:hAnsi="PingFang SC" w:eastAsia="PingFang SC" w:cs="PingFang SC"/>
                <w:b w:val="0"/>
                <w:bCs w:val="0"/>
                <w:spacing w:val="-3"/>
                <w:vertAlign w:val="baseline"/>
                <w:lang w:val="en-US" w:eastAsia="zh-CN"/>
              </w:rPr>
            </w:pPr>
            <w:ins w:id="1904" w:author="零 [2]" w:date="2025-11-22T16:16:17Z">
              <w:r>
                <w:rPr>
                  <w:rFonts w:ascii="PingFang SC" w:hAnsi="PingFang SC" w:eastAsia="PingFang SC" w:cs="PingFang SC"/>
                  <w:spacing w:val="-3"/>
                </w:rPr>
                <w:drawing>
                  <wp:inline distT="0" distB="0" distL="0" distR="0">
                    <wp:extent cx="1170940" cy="990600"/>
                    <wp:effectExtent l="0" t="0" r="22860" b="0"/>
                    <wp:docPr id="71" name="IM 16"/>
                    <wp:cNvGraphicFramePr/>
                    <a:graphic xmlns:a="http://schemas.openxmlformats.org/drawingml/2006/main">
                      <a:graphicData uri="http://schemas.openxmlformats.org/drawingml/2006/picture">
                        <pic:pic xmlns:pic="http://schemas.openxmlformats.org/drawingml/2006/picture">
                          <pic:nvPicPr>
                            <pic:cNvPr id="71" name="IM 16"/>
                            <pic:cNvPicPr/>
                          </pic:nvPicPr>
                          <pic:blipFill>
                            <a:blip r:embed="rId147"/>
                            <a:stretch>
                              <a:fillRect/>
                            </a:stretch>
                          </pic:blipFill>
                          <pic:spPr>
                            <a:xfrm>
                              <a:off x="0" y="0"/>
                              <a:ext cx="1170711" cy="990600"/>
                            </a:xfrm>
                            <a:prstGeom prst="rect">
                              <a:avLst/>
                            </a:prstGeom>
                          </pic:spPr>
                        </pic:pic>
                      </a:graphicData>
                    </a:graphic>
                  </wp:inline>
                </w:drawing>
              </w:r>
            </w:ins>
          </w:p>
        </w:tc>
      </w:tr>
      <w:tr w14:paraId="7B8635D9">
        <w:trPr>
          <w:ins w:id="1906" w:author="零 [2]" w:date="2025-11-22T16:16:17Z"/>
        </w:trPr>
        <w:tc>
          <w:tcPr>
            <w:tcW w:w="3434" w:type="dxa"/>
          </w:tcPr>
          <w:p w14:paraId="2DF3BC70">
            <w:pPr>
              <w:widowControl w:val="0"/>
              <w:spacing w:before="34" w:line="176" w:lineRule="auto"/>
              <w:ind w:right="179"/>
              <w:rPr>
                <w:ins w:id="1907" w:author="零 [2]" w:date="2025-11-22T16:16:17Z"/>
                <w:rFonts w:hint="default" w:ascii="PingFang SC Semibold" w:hAnsi="PingFang SC Semibold" w:eastAsia="PingFang SC Semibold" w:cs="PingFang SC Semibold"/>
                <w:b/>
                <w:bCs/>
                <w:spacing w:val="-3"/>
                <w:vertAlign w:val="baseline"/>
                <w:lang w:val="en-US" w:eastAsia="zh-CN"/>
              </w:rPr>
            </w:pPr>
            <w:ins w:id="1908" w:author="零 [2]" w:date="2025-11-22T16:28:52Z">
              <w:r>
                <w:rPr>
                  <w:rFonts w:hint="default" w:ascii="PingFang SC" w:hAnsi="PingFang SC" w:eastAsia="PingFang SC" w:cs="PingFang SC"/>
                  <w:b w:val="0"/>
                  <w:bCs w:val="0"/>
                  <w:spacing w:val="-3"/>
                  <w:vertAlign w:val="baseline"/>
                  <w:lang w:val="en-US" w:eastAsia="zh-CN"/>
                  <w:rPrChange w:id="1909" w:author="零 [2]" w:date="2025-11-22T16:29:07Z">
                    <w:rPr>
                      <w:rFonts w:hint="eastAsia" w:ascii="PingFang SC Semibold" w:hAnsi="PingFang SC Semibold" w:eastAsia="PingFang SC Semibold" w:cs="PingFang SC Semibold"/>
                      <w:b/>
                      <w:bCs/>
                      <w:spacing w:val="-3"/>
                      <w:vertAlign w:val="baseline"/>
                      <w:lang w:val="en-US" w:eastAsia="zh-CN"/>
                    </w:rPr>
                  </w:rPrChange>
                </w:rPr>
                <w:t>藻酸</w:t>
              </w:r>
            </w:ins>
            <w:ins w:id="1910" w:author="零 [2]" w:date="2025-11-22T16:29:01Z">
              <w:r>
                <w:rPr>
                  <w:rFonts w:hint="default" w:ascii="PingFang SC" w:hAnsi="PingFang SC" w:eastAsia="PingFang SC" w:cs="PingFang SC"/>
                  <w:b w:val="0"/>
                  <w:bCs w:val="0"/>
                  <w:spacing w:val="-3"/>
                  <w:vertAlign w:val="baseline"/>
                  <w:lang w:val="en-US" w:eastAsia="zh-CN"/>
                  <w:rPrChange w:id="1911" w:author="零 [2]" w:date="2025-11-22T16:29:07Z">
                    <w:rPr>
                      <w:rFonts w:hint="eastAsia" w:ascii="PingFang SC Semibold" w:hAnsi="PingFang SC Semibold" w:eastAsia="PingFang SC Semibold" w:cs="PingFang SC Semibold"/>
                      <w:b/>
                      <w:bCs/>
                      <w:spacing w:val="-3"/>
                      <w:vertAlign w:val="baseline"/>
                      <w:lang w:val="en-US" w:eastAsia="zh-CN"/>
                    </w:rPr>
                  </w:rPrChange>
                </w:rPr>
                <w:t>敷料</w:t>
              </w:r>
            </w:ins>
          </w:p>
        </w:tc>
        <w:tc>
          <w:tcPr>
            <w:tcW w:w="3435" w:type="dxa"/>
          </w:tcPr>
          <w:p w14:paraId="0977DA7E">
            <w:pPr>
              <w:widowControl w:val="0"/>
              <w:spacing w:before="34" w:line="176" w:lineRule="auto"/>
              <w:ind w:right="179"/>
              <w:rPr>
                <w:ins w:id="1912"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46A3ED0D">
            <w:pPr>
              <w:widowControl w:val="0"/>
              <w:spacing w:before="34" w:line="176" w:lineRule="auto"/>
              <w:ind w:right="179"/>
              <w:rPr>
                <w:ins w:id="1913" w:author="零 [2]" w:date="2025-11-22T16:16:17Z"/>
                <w:rFonts w:hint="eastAsia" w:ascii="PingFang SC Semibold" w:hAnsi="PingFang SC Semibold" w:eastAsia="PingFang SC Semibold" w:cs="PingFang SC Semibold"/>
                <w:b/>
                <w:bCs/>
                <w:spacing w:val="-3"/>
                <w:vertAlign w:val="baseline"/>
                <w:lang w:val="en-US" w:eastAsia="zh-CN"/>
              </w:rPr>
            </w:pPr>
            <w:ins w:id="1914" w:author="零 [2]" w:date="2025-11-22T16:28:46Z">
              <w:r>
                <w:rPr>
                  <w:rFonts w:hint="eastAsia" w:ascii="PingFang SC" w:hAnsi="PingFang SC" w:eastAsia="PingFang SC" w:cs="PingFang SC"/>
                  <w:b w:val="0"/>
                  <w:bCs w:val="0"/>
                  <w:position w:val="-58"/>
                </w:rPr>
                <w:drawing>
                  <wp:inline distT="0" distB="0" distL="0" distR="0">
                    <wp:extent cx="1799590" cy="1867535"/>
                    <wp:effectExtent l="0" t="0" r="3810" b="12065"/>
                    <wp:docPr id="105" name="IM 22" descr="/Users/wangchunting/Desktop/WechatIMG248.jpgWechatIMG248"/>
                    <wp:cNvGraphicFramePr/>
                    <a:graphic xmlns:a="http://schemas.openxmlformats.org/drawingml/2006/main">
                      <a:graphicData uri="http://schemas.openxmlformats.org/drawingml/2006/picture">
                        <pic:pic xmlns:pic="http://schemas.openxmlformats.org/drawingml/2006/picture">
                          <pic:nvPicPr>
                            <pic:cNvPr id="105" name="IM 22" descr="/Users/wangchunting/Desktop/WechatIMG248.jpgWechatIMG248"/>
                            <pic:cNvPicPr/>
                          </pic:nvPicPr>
                          <pic:blipFill>
                            <a:blip r:embed="rId151"/>
                            <a:srcRect l="1819" r="1819"/>
                            <a:stretch>
                              <a:fillRect/>
                            </a:stretch>
                          </pic:blipFill>
                          <pic:spPr>
                            <a:xfrm>
                              <a:off x="0" y="0"/>
                              <a:ext cx="1799590" cy="1867535"/>
                            </a:xfrm>
                            <a:prstGeom prst="rect">
                              <a:avLst/>
                            </a:prstGeom>
                          </pic:spPr>
                        </pic:pic>
                      </a:graphicData>
                    </a:graphic>
                  </wp:inline>
                </w:drawing>
              </w:r>
            </w:ins>
          </w:p>
        </w:tc>
      </w:tr>
      <w:tr w14:paraId="42FB2E4B">
        <w:trPr>
          <w:ins w:id="1916" w:author="零 [2]" w:date="2025-11-22T16:16:17Z"/>
        </w:trPr>
        <w:tc>
          <w:tcPr>
            <w:tcW w:w="3434" w:type="dxa"/>
          </w:tcPr>
          <w:p w14:paraId="0B167189">
            <w:pPr>
              <w:widowControl w:val="0"/>
              <w:spacing w:before="34" w:line="176" w:lineRule="auto"/>
              <w:ind w:right="179"/>
              <w:rPr>
                <w:ins w:id="1917"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2A3D2B5C">
            <w:pPr>
              <w:widowControl w:val="0"/>
              <w:spacing w:before="34" w:line="176" w:lineRule="auto"/>
              <w:ind w:right="179"/>
              <w:rPr>
                <w:ins w:id="1918"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4D037306">
            <w:pPr>
              <w:widowControl w:val="0"/>
              <w:spacing w:before="34" w:line="176" w:lineRule="auto"/>
              <w:ind w:right="179"/>
              <w:rPr>
                <w:ins w:id="1919" w:author="零 [2]" w:date="2025-11-22T16:16:17Z"/>
                <w:rFonts w:hint="eastAsia" w:ascii="PingFang SC Semibold" w:hAnsi="PingFang SC Semibold" w:eastAsia="PingFang SC Semibold" w:cs="PingFang SC Semibold"/>
                <w:b/>
                <w:bCs/>
                <w:spacing w:val="-3"/>
                <w:vertAlign w:val="baseline"/>
                <w:lang w:val="en-US" w:eastAsia="zh-CN"/>
              </w:rPr>
            </w:pPr>
          </w:p>
        </w:tc>
      </w:tr>
      <w:tr w14:paraId="5C851E8F">
        <w:trPr>
          <w:ins w:id="1920" w:author="零 [2]" w:date="2025-11-22T16:16:17Z"/>
        </w:trPr>
        <w:tc>
          <w:tcPr>
            <w:tcW w:w="3434" w:type="dxa"/>
          </w:tcPr>
          <w:p w14:paraId="1BA97F42">
            <w:pPr>
              <w:widowControl w:val="0"/>
              <w:spacing w:before="34" w:line="176" w:lineRule="auto"/>
              <w:ind w:right="179"/>
              <w:rPr>
                <w:ins w:id="1921"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1B972909">
            <w:pPr>
              <w:widowControl w:val="0"/>
              <w:spacing w:before="34" w:line="176" w:lineRule="auto"/>
              <w:ind w:right="179"/>
              <w:rPr>
                <w:ins w:id="1922" w:author="零 [2]" w:date="2025-11-22T16:16:17Z"/>
                <w:rFonts w:hint="eastAsia" w:ascii="PingFang SC Semibold" w:hAnsi="PingFang SC Semibold" w:eastAsia="PingFang SC Semibold" w:cs="PingFang SC Semibold"/>
                <w:b/>
                <w:bCs/>
                <w:spacing w:val="-3"/>
                <w:vertAlign w:val="baseline"/>
                <w:lang w:val="en-US" w:eastAsia="zh-CN"/>
              </w:rPr>
            </w:pPr>
          </w:p>
        </w:tc>
        <w:tc>
          <w:tcPr>
            <w:tcW w:w="3435" w:type="dxa"/>
          </w:tcPr>
          <w:p w14:paraId="47C5F8BB">
            <w:pPr>
              <w:widowControl w:val="0"/>
              <w:spacing w:before="34" w:line="176" w:lineRule="auto"/>
              <w:ind w:right="179"/>
              <w:rPr>
                <w:ins w:id="1923" w:author="零 [2]" w:date="2025-11-22T16:16:17Z"/>
                <w:rFonts w:hint="eastAsia" w:ascii="PingFang SC Semibold" w:hAnsi="PingFang SC Semibold" w:eastAsia="PingFang SC Semibold" w:cs="PingFang SC Semibold"/>
                <w:b/>
                <w:bCs/>
                <w:spacing w:val="-3"/>
                <w:vertAlign w:val="baseline"/>
                <w:lang w:val="en-US" w:eastAsia="zh-CN"/>
              </w:rPr>
            </w:pPr>
          </w:p>
        </w:tc>
      </w:tr>
    </w:tbl>
    <w:p w14:paraId="1BC23E38">
      <w:pPr>
        <w:spacing w:before="34" w:line="176" w:lineRule="auto"/>
        <w:ind w:left="37" w:right="179" w:firstLine="422"/>
        <w:rPr>
          <w:ins w:id="1924" w:author="零 [2]" w:date="2025-11-22T16:13:53Z"/>
          <w:rFonts w:ascii="PingFang SC" w:hAnsi="PingFang SC" w:eastAsia="PingFang SC" w:cs="PingFang SC"/>
          <w:spacing w:val="-3"/>
        </w:rPr>
      </w:pPr>
    </w:p>
    <w:p w14:paraId="22CA75FD">
      <w:pPr>
        <w:spacing w:before="34" w:line="176" w:lineRule="auto"/>
        <w:ind w:left="37" w:right="179" w:firstLine="422"/>
        <w:rPr>
          <w:ins w:id="1925" w:author="零 [2]" w:date="2025-11-22T16:13:54Z"/>
          <w:rFonts w:ascii="PingFang SC" w:hAnsi="PingFang SC" w:eastAsia="PingFang SC" w:cs="PingFang SC"/>
          <w:spacing w:val="-3"/>
        </w:rPr>
      </w:pPr>
    </w:p>
    <w:p w14:paraId="181DD05D">
      <w:pPr>
        <w:spacing w:before="34" w:line="176" w:lineRule="auto"/>
        <w:ind w:left="37" w:right="179" w:firstLine="422"/>
        <w:rPr>
          <w:ins w:id="1926" w:author="零 [2]" w:date="2025-11-22T16:13:54Z"/>
          <w:rFonts w:ascii="PingFang SC" w:hAnsi="PingFang SC" w:eastAsia="PingFang SC" w:cs="PingFang SC"/>
          <w:spacing w:val="-3"/>
        </w:rPr>
      </w:pPr>
    </w:p>
    <w:p w14:paraId="554A655C">
      <w:pPr>
        <w:spacing w:before="34" w:line="176" w:lineRule="auto"/>
        <w:ind w:left="37" w:right="179" w:firstLine="422"/>
        <w:rPr>
          <w:ins w:id="1927" w:author="零 [2]" w:date="2025-11-22T16:13:54Z"/>
          <w:rFonts w:ascii="PingFang SC" w:hAnsi="PingFang SC" w:eastAsia="PingFang SC" w:cs="PingFang SC"/>
          <w:spacing w:val="-3"/>
        </w:rPr>
      </w:pPr>
    </w:p>
    <w:p w14:paraId="670D8E93">
      <w:pPr>
        <w:spacing w:before="34" w:line="176" w:lineRule="auto"/>
        <w:ind w:left="37" w:right="179" w:firstLine="422"/>
        <w:rPr>
          <w:ins w:id="1928" w:author="零 [2]" w:date="2025-11-22T16:13:55Z"/>
          <w:rFonts w:ascii="PingFang SC" w:hAnsi="PingFang SC" w:eastAsia="PingFang SC" w:cs="PingFang SC"/>
          <w:spacing w:val="-3"/>
        </w:rPr>
      </w:pPr>
    </w:p>
    <w:p w14:paraId="626D280E">
      <w:pPr>
        <w:spacing w:before="34" w:line="176" w:lineRule="auto"/>
        <w:ind w:left="37" w:right="179" w:firstLine="422"/>
        <w:rPr>
          <w:rFonts w:hint="default" w:ascii="PingFang SC" w:hAnsi="PingFang SC" w:eastAsia="PingFang SC" w:cs="PingFang SC"/>
          <w:spacing w:val="-3"/>
          <w:sz w:val="21"/>
          <w:szCs w:val="21"/>
          <w:lang w:val="en-US" w:eastAsia="zh-CN"/>
        </w:rPr>
      </w:pPr>
      <w:del w:id="1929" w:author="零 [2]" w:date="2025-11-22T16:13:48Z">
        <w:r>
          <w:rPr>
            <w:rFonts w:ascii="PingFang SC" w:hAnsi="PingFang SC" w:eastAsia="PingFang SC" w:cs="PingFang SC"/>
            <w:spacing w:val="-3"/>
          </w:rPr>
          <w:drawing>
            <wp:inline distT="0" distB="0" distL="0" distR="0">
              <wp:extent cx="1170940" cy="990600"/>
              <wp:effectExtent l="0" t="0" r="22860" b="0"/>
              <wp:docPr id="7" name="IM 16"/>
              <wp:cNvGraphicFramePr/>
              <a:graphic xmlns:a="http://schemas.openxmlformats.org/drawingml/2006/main">
                <a:graphicData uri="http://schemas.openxmlformats.org/drawingml/2006/picture">
                  <pic:pic xmlns:pic="http://schemas.openxmlformats.org/drawingml/2006/picture">
                    <pic:nvPicPr>
                      <pic:cNvPr id="7" name="IM 16"/>
                      <pic:cNvPicPr/>
                    </pic:nvPicPr>
                    <pic:blipFill>
                      <a:blip r:embed="rId147"/>
                      <a:stretch>
                        <a:fillRect/>
                      </a:stretch>
                    </pic:blipFill>
                    <pic:spPr>
                      <a:xfrm>
                        <a:off x="0" y="0"/>
                        <a:ext cx="1170711" cy="990600"/>
                      </a:xfrm>
                      <a:prstGeom prst="rect">
                        <a:avLst/>
                      </a:prstGeom>
                    </pic:spPr>
                  </pic:pic>
                </a:graphicData>
              </a:graphic>
            </wp:inline>
          </w:drawing>
        </w:r>
      </w:del>
    </w:p>
    <w:p w14:paraId="357BE6E2">
      <w:pPr>
        <w:spacing w:before="34" w:line="176" w:lineRule="auto"/>
        <w:ind w:left="37" w:right="179" w:firstLine="422"/>
        <w:rPr>
          <w:del w:id="1931" w:author="零 [2]" w:date="2025-11-22T16:15:53Z"/>
          <w:rFonts w:hint="eastAsia" w:ascii="PingFang SC Semibold" w:hAnsi="PingFang SC Semibold" w:eastAsia="PingFang SC Semibold" w:cs="PingFang SC Semibold"/>
          <w:b/>
          <w:bCs/>
          <w:spacing w:val="-3"/>
          <w:sz w:val="21"/>
          <w:szCs w:val="21"/>
          <w:lang w:val="en-US" w:eastAsia="zh-CN"/>
        </w:rPr>
      </w:pPr>
      <w:del w:id="1932" w:author="零 [2]" w:date="2025-11-22T16:15:53Z">
        <w:r>
          <w:rPr>
            <w:rFonts w:hint="eastAsia" w:ascii="PingFang SC Semibold" w:hAnsi="PingFang SC Semibold" w:eastAsia="PingFang SC Semibold" w:cs="PingFang SC Semibold"/>
            <w:b/>
            <w:bCs/>
            <w:spacing w:val="-3"/>
            <w:sz w:val="21"/>
            <w:szCs w:val="21"/>
            <w:lang w:val="en-US" w:eastAsia="zh-CN"/>
          </w:rPr>
          <w:delText>感染伤口使用的部分敷料</w:delText>
        </w:r>
      </w:del>
    </w:p>
    <w:p w14:paraId="35812275">
      <w:pPr>
        <w:spacing w:before="34" w:line="176" w:lineRule="auto"/>
        <w:ind w:left="37" w:right="179" w:firstLine="422"/>
        <w:rPr>
          <w:del w:id="1933" w:author="零 [2]" w:date="2025-11-22T16:15:53Z"/>
          <w:rFonts w:hint="default" w:ascii="PingFang SC" w:hAnsi="PingFang SC" w:eastAsia="PingFang SC" w:cs="PingFang SC"/>
          <w:spacing w:val="-3"/>
          <w:sz w:val="21"/>
          <w:szCs w:val="21"/>
          <w:lang w:val="en-US" w:eastAsia="zh-CN"/>
        </w:rPr>
      </w:pPr>
      <w:del w:id="1934" w:author="零 [2]" w:date="2025-11-22T16:15:53Z">
        <w:r>
          <w:rPr>
            <w:rFonts w:ascii="PingFang SC" w:hAnsi="PingFang SC" w:eastAsia="PingFang SC" w:cs="PingFang SC"/>
            <w:spacing w:val="-3"/>
            <w:sz w:val="21"/>
            <w:szCs w:val="21"/>
          </w:rPr>
          <w:delText>-</w:delText>
        </w:r>
      </w:del>
      <w:del w:id="1935" w:author="零 [2]" w:date="2025-11-22T16:15:53Z">
        <w:r>
          <w:rPr>
            <w:rFonts w:hint="default" w:ascii="PingFang SC" w:hAnsi="PingFang SC" w:eastAsia="PingFang SC" w:cs="PingFang SC"/>
            <w:spacing w:val="-3"/>
            <w:sz w:val="21"/>
            <w:szCs w:val="21"/>
            <w:lang w:val="en-US" w:eastAsia="zh-CN"/>
          </w:rPr>
          <w:delText xml:space="preserve"> 水胶体敷料</w:delText>
        </w:r>
      </w:del>
      <w:del w:id="1936" w:author="零 [2]" w:date="2025-11-22T16:15:53Z">
        <w:r>
          <w:rPr>
            <w:rFonts w:hint="default" w:ascii="PingFang SC" w:hAnsi="PingFang SC" w:eastAsia="PingFang SC" w:cs="PingFang SC"/>
            <w:spacing w:val="-3"/>
            <w:w w:val="100"/>
            <w:sz w:val="21"/>
            <w:szCs w:val="21"/>
            <w:lang w:val="en-US" w:eastAsia="zh-CN"/>
          </w:rPr>
          <w:delText>（能软化黄色腐肉，有清创作用，可吸收少量渗液。）</w:delText>
        </w:r>
      </w:del>
    </w:p>
    <w:p w14:paraId="3A0E733E">
      <w:pPr>
        <w:spacing w:before="34" w:line="176" w:lineRule="auto"/>
        <w:ind w:left="37" w:right="179" w:firstLine="422"/>
        <w:rPr>
          <w:del w:id="1937" w:author="零 [2]" w:date="2025-11-22T16:15:53Z"/>
          <w:rFonts w:hint="default" w:ascii="PingFang SC" w:hAnsi="PingFang SC" w:eastAsia="PingFang SC" w:cs="PingFang SC"/>
          <w:spacing w:val="-3"/>
          <w:sz w:val="21"/>
          <w:szCs w:val="21"/>
          <w:lang w:val="en-US" w:eastAsia="zh-CN"/>
        </w:rPr>
      </w:pPr>
      <w:del w:id="1938" w:author="零 [2]" w:date="2025-11-22T16:15:53Z">
        <w:r>
          <w:rPr>
            <w:rFonts w:hint="default" w:ascii="PingFang SC" w:hAnsi="PingFang SC" w:eastAsia="PingFang SC" w:cs="PingFang SC"/>
            <w:spacing w:val="-3"/>
            <w:sz w:val="21"/>
            <w:szCs w:val="21"/>
            <w:lang w:val="en-US" w:eastAsia="zh-CN"/>
          </w:rPr>
          <w:delText>- 水凝胶敷料（</w:delText>
        </w:r>
      </w:del>
      <w:del w:id="1939" w:author="零 [2]" w:date="2025-11-22T16:15:53Z">
        <w:r>
          <w:rPr>
            <w:rFonts w:hint="default" w:ascii="PingFang SC" w:hAnsi="PingFang SC" w:eastAsia="PingFang SC" w:cs="PingFang SC"/>
            <w:spacing w:val="-3"/>
            <w:w w:val="100"/>
            <w:sz w:val="21"/>
            <w:szCs w:val="21"/>
            <w:lang w:val="en-US" w:eastAsia="zh-CN"/>
          </w:rPr>
          <w:delText>有结痂或渗出较少的伤口；黄黑色干燥的伤口；湿润伤口，有自溶性清创的作用，感染性伤口可使用。</w:delText>
        </w:r>
      </w:del>
      <w:del w:id="1940" w:author="零 [2]" w:date="2025-11-22T16:15:53Z">
        <w:r>
          <w:rPr>
            <w:rFonts w:hint="default" w:ascii="PingFang SC" w:hAnsi="PingFang SC" w:eastAsia="PingFang SC" w:cs="PingFang SC"/>
            <w:spacing w:val="-3"/>
            <w:sz w:val="21"/>
            <w:szCs w:val="21"/>
            <w:lang w:val="en-US" w:eastAsia="zh-CN"/>
          </w:rPr>
          <w:delText>）</w:delText>
        </w:r>
      </w:del>
    </w:p>
    <w:p w14:paraId="721F7FA8">
      <w:pPr>
        <w:spacing w:before="34" w:line="176" w:lineRule="auto"/>
        <w:ind w:left="37" w:right="179" w:firstLine="422"/>
        <w:rPr>
          <w:del w:id="1941" w:author="零 [2]" w:date="2025-11-22T16:15:53Z"/>
          <w:rFonts w:hint="default" w:ascii="PingFang SC" w:hAnsi="PingFang SC" w:eastAsia="PingFang SC" w:cs="PingFang SC"/>
          <w:spacing w:val="-3"/>
          <w:sz w:val="21"/>
          <w:szCs w:val="21"/>
          <w:lang w:val="en-US" w:eastAsia="zh-CN"/>
        </w:rPr>
      </w:pPr>
      <w:del w:id="1942" w:author="零 [2]" w:date="2025-11-22T16:15:53Z">
        <w:r>
          <w:rPr>
            <w:rFonts w:hint="default" w:ascii="PingFang SC" w:hAnsi="PingFang SC" w:eastAsia="PingFang SC" w:cs="PingFang SC"/>
            <w:spacing w:val="-3"/>
            <w:sz w:val="21"/>
            <w:szCs w:val="21"/>
            <w:lang w:val="en-US" w:eastAsia="zh-CN"/>
          </w:rPr>
          <w:delText>- 含银敷料：光谱抗菌，无耐药性，且不易损伤肉芽组织。包括泡沫银敷料、藻酸盐银离子敷料、清水纤维银敷料等，载体不同，有不同特性。</w:delText>
        </w:r>
      </w:del>
    </w:p>
    <w:p w14:paraId="5DF0B0C4">
      <w:pPr>
        <w:spacing w:before="34" w:line="176" w:lineRule="auto"/>
        <w:ind w:left="37" w:right="179" w:firstLine="422"/>
        <w:rPr>
          <w:del w:id="1943" w:author="零 [2]" w:date="2025-11-22T16:15:53Z"/>
          <w:rFonts w:hint="default" w:ascii="PingFang SC" w:hAnsi="PingFang SC" w:eastAsia="PingFang SC" w:cs="PingFang SC"/>
          <w:spacing w:val="-3"/>
          <w:sz w:val="21"/>
          <w:szCs w:val="21"/>
          <w:lang w:val="en-US"/>
        </w:rPr>
      </w:pPr>
      <w:del w:id="1944" w:author="零 [2]" w:date="2025-11-22T16:15:53Z">
        <w:r>
          <w:rPr>
            <w:rFonts w:ascii="PingFang SC" w:hAnsi="PingFang SC" w:eastAsia="PingFang SC" w:cs="PingFang SC"/>
            <w:spacing w:val="-3"/>
            <w:sz w:val="21"/>
            <w:szCs w:val="21"/>
          </w:rPr>
          <w:delText xml:space="preserve">- </w:delText>
        </w:r>
      </w:del>
      <w:del w:id="1945" w:author="零 [2]" w:date="2025-11-22T16:15:53Z">
        <w:r>
          <w:rPr>
            <w:rFonts w:hint="default" w:ascii="PingFang SC" w:hAnsi="PingFang SC" w:eastAsia="PingFang SC" w:cs="PingFang SC"/>
            <w:spacing w:val="-3"/>
            <w:sz w:val="21"/>
            <w:szCs w:val="21"/>
            <w:lang w:val="en-US" w:eastAsia="zh-CN"/>
          </w:rPr>
          <w:delText>亲水纤维银敷料（Convatec）</w:delText>
        </w:r>
      </w:del>
    </w:p>
    <w:p w14:paraId="60EF19AC">
      <w:pPr>
        <w:spacing w:before="34" w:line="176" w:lineRule="auto"/>
        <w:ind w:left="37" w:right="179" w:firstLine="422"/>
        <w:rPr>
          <w:del w:id="1946" w:author="零 [2]" w:date="2025-11-22T16:15:53Z"/>
          <w:rFonts w:hint="default" w:ascii="PingFang SC" w:hAnsi="PingFang SC" w:eastAsia="PingFang SC" w:cs="PingFang SC"/>
          <w:spacing w:val="-3"/>
          <w:sz w:val="21"/>
          <w:szCs w:val="21"/>
          <w:lang w:val="en-US" w:eastAsia="zh-CN"/>
        </w:rPr>
      </w:pPr>
      <w:del w:id="1947" w:author="零 [2]" w:date="2025-11-22T16:15:53Z">
        <w:r>
          <w:rPr>
            <w:rFonts w:ascii="PingFang SC" w:hAnsi="PingFang SC" w:eastAsia="PingFang SC" w:cs="PingFang SC"/>
            <w:spacing w:val="-3"/>
            <w:sz w:val="21"/>
            <w:szCs w:val="21"/>
          </w:rPr>
          <w:delText>-</w:delText>
        </w:r>
      </w:del>
      <w:del w:id="1948" w:author="零 [2]" w:date="2025-11-22T16:15:53Z">
        <w:r>
          <w:rPr>
            <w:rFonts w:ascii="PingFang SC" w:hAnsi="PingFang SC" w:eastAsia="PingFang SC" w:cs="PingFang SC"/>
            <w:spacing w:val="-3"/>
            <w:w w:val="100"/>
            <w:sz w:val="21"/>
            <w:szCs w:val="21"/>
          </w:rPr>
          <w:delText xml:space="preserve"> </w:delText>
        </w:r>
      </w:del>
      <w:del w:id="1949" w:author="零 [2]" w:date="2025-11-22T16:15:53Z">
        <w:r>
          <w:rPr>
            <w:rFonts w:hint="default" w:ascii="PingFang SC" w:hAnsi="PingFang SC" w:eastAsia="PingFang SC" w:cs="PingFang SC"/>
            <w:spacing w:val="-3"/>
            <w:w w:val="100"/>
            <w:sz w:val="21"/>
            <w:szCs w:val="21"/>
            <w:lang w:val="en-US" w:eastAsia="zh-CN"/>
          </w:rPr>
          <w:delText>德湿银（Hartmann）</w:delText>
        </w:r>
      </w:del>
    </w:p>
    <w:p w14:paraId="0E372090">
      <w:pPr>
        <w:spacing w:before="34" w:line="176" w:lineRule="auto"/>
        <w:ind w:left="37" w:right="179" w:firstLine="422" w:firstLineChars="0"/>
        <w:rPr>
          <w:del w:id="1950" w:author="零 [2]" w:date="2025-11-22T16:15:53Z"/>
          <w:rFonts w:hint="eastAsia" w:ascii="PingFang SC" w:hAnsi="PingFang SC" w:eastAsia="PingFang SC" w:cs="PingFang SC"/>
          <w:sz w:val="21"/>
          <w:szCs w:val="21"/>
          <w:lang w:val="en-US" w:eastAsia="zh-CN"/>
        </w:rPr>
        <w:sectPr>
          <w:headerReference r:id="rId32" w:type="default"/>
          <w:footerReference r:id="rId33" w:type="default"/>
          <w:pgSz w:w="8391" w:h="11909"/>
          <w:pgMar w:top="883" w:right="908" w:bottom="938" w:left="1051" w:header="869" w:footer="716" w:gutter="0"/>
          <w:cols w:space="720" w:num="1"/>
        </w:sectPr>
      </w:pPr>
      <w:del w:id="1951" w:author="零 [2]" w:date="2025-11-22T16:15:53Z">
        <w:r>
          <w:rPr>
            <w:rFonts w:ascii="PingFang SC" w:hAnsi="PingFang SC" w:eastAsia="PingFang SC" w:cs="PingFang SC"/>
            <w:spacing w:val="-3"/>
            <w:sz w:val="21"/>
            <w:szCs w:val="21"/>
          </w:rPr>
          <w:delText xml:space="preserve">- </w:delText>
        </w:r>
      </w:del>
      <w:del w:id="1952" w:author="零 [2]" w:date="2025-11-22T16:15:53Z">
        <w:r>
          <w:rPr>
            <w:rFonts w:hint="default" w:ascii="PingFang SC" w:hAnsi="PingFang SC" w:eastAsia="PingFang SC" w:cs="PingFang SC"/>
            <w:spacing w:val="-3"/>
            <w:sz w:val="21"/>
            <w:szCs w:val="21"/>
            <w:lang w:val="en-US" w:eastAsia="zh-CN"/>
          </w:rPr>
          <w:delText>硫</w:delText>
        </w:r>
      </w:del>
      <w:del w:id="1953" w:author="零 [2]" w:date="2025-11-22T16:15:53Z">
        <w:r>
          <w:rPr>
            <w:rFonts w:hint="eastAsia" w:ascii="PingFang SC" w:hAnsi="PingFang SC" w:eastAsia="PingFang SC" w:cs="PingFang SC"/>
            <w:spacing w:val="-3"/>
            <w:sz w:val="21"/>
            <w:szCs w:val="21"/>
            <w:lang w:val="en-US" w:eastAsia="zh-CN"/>
          </w:rPr>
          <w:delText>酸银</w:delText>
        </w:r>
      </w:del>
      <w:del w:id="1954" w:author="零 [2]" w:date="2025-11-22T16:15:53Z">
        <w:r>
          <w:rPr>
            <w:rFonts w:hint="default" w:ascii="PingFang SC" w:hAnsi="PingFang SC" w:eastAsia="PingFang SC" w:cs="PingFang SC"/>
            <w:spacing w:val="-3"/>
            <w:sz w:val="21"/>
            <w:szCs w:val="21"/>
            <w:lang w:val="en-US" w:eastAsia="zh-CN"/>
          </w:rPr>
          <w:delText>（</w:delText>
        </w:r>
      </w:del>
      <w:del w:id="1955" w:author="零 [2]" w:date="2025-11-22T16:15:53Z">
        <w:r>
          <w:rPr>
            <w:rFonts w:ascii="PingFang SC" w:hAnsi="PingFang SC" w:eastAsia="PingFang SC" w:cs="PingFang SC"/>
            <w:spacing w:val="-3"/>
            <w:sz w:val="21"/>
            <w:szCs w:val="21"/>
          </w:rPr>
          <w:delText>Urgotul®)</w:delText>
        </w:r>
      </w:del>
    </w:p>
    <w:p w14:paraId="66EBC6F3">
      <w:pPr>
        <w:pStyle w:val="4"/>
        <w:spacing w:line="327" w:lineRule="auto"/>
      </w:pPr>
    </w:p>
    <w:p w14:paraId="1BECF454">
      <w:pPr>
        <w:spacing w:before="96" w:line="192" w:lineRule="auto"/>
        <w:ind w:left="462"/>
        <w:rPr>
          <w:ins w:id="1956" w:author="零 [2]" w:date="2025-11-22T16:16:28Z"/>
          <w:rFonts w:ascii="PingFang SC" w:hAnsi="PingFang SC" w:eastAsia="PingFang SC" w:cs="PingFang SC"/>
          <w:b/>
          <w:bCs/>
          <w:spacing w:val="-7"/>
          <w:sz w:val="21"/>
          <w:szCs w:val="21"/>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5"/>
        <w:gridCol w:w="1678"/>
        <w:gridCol w:w="2715"/>
      </w:tblGrid>
      <w:tr w14:paraId="376FE425">
        <w:trPr>
          <w:ins w:id="1957" w:author="零 [2]" w:date="2025-11-22T16:16:29Z"/>
        </w:trPr>
        <w:tc>
          <w:tcPr>
            <w:tcW w:w="3434" w:type="dxa"/>
          </w:tcPr>
          <w:p w14:paraId="44005B6F">
            <w:pPr>
              <w:widowControl w:val="0"/>
              <w:spacing w:before="34" w:line="176" w:lineRule="auto"/>
              <w:ind w:right="179"/>
              <w:rPr>
                <w:ins w:id="1958" w:author="零 [2]" w:date="2025-11-22T16:16:29Z"/>
                <w:rFonts w:hint="default" w:ascii="PingFang SC Semibold" w:hAnsi="PingFang SC Semibold" w:eastAsia="PingFang SC Semibold" w:cs="PingFang SC Semibold"/>
                <w:b/>
                <w:bCs/>
                <w:spacing w:val="-3"/>
                <w:vertAlign w:val="baseline"/>
                <w:lang w:val="en-US" w:eastAsia="zh-CN"/>
              </w:rPr>
            </w:pPr>
            <w:ins w:id="1959" w:author="零 [2]" w:date="2025-11-22T16:16:52Z">
              <w:r>
                <w:rPr>
                  <w:rFonts w:hint="eastAsia" w:ascii="PingFang SC Semibold" w:hAnsi="PingFang SC Semibold" w:eastAsia="PingFang SC Semibold" w:cs="PingFang SC Semibold"/>
                  <w:b/>
                  <w:bCs/>
                  <w:spacing w:val="-3"/>
                  <w:vertAlign w:val="baseline"/>
                  <w:lang w:val="en-US" w:eastAsia="zh-CN"/>
                </w:rPr>
                <w:t>金</w:t>
              </w:r>
            </w:ins>
            <w:ins w:id="1960" w:author="零 [2]" w:date="2025-11-22T16:17:06Z">
              <w:r>
                <w:rPr>
                  <w:rFonts w:hint="eastAsia" w:ascii="PingFang SC Semibold" w:hAnsi="PingFang SC Semibold" w:eastAsia="PingFang SC Semibold" w:cs="PingFang SC Semibold"/>
                  <w:b/>
                  <w:bCs/>
                  <w:spacing w:val="-3"/>
                  <w:vertAlign w:val="baseline"/>
                  <w:lang w:val="en-US" w:eastAsia="zh-CN"/>
                </w:rPr>
                <w:t>德勒</w:t>
              </w:r>
            </w:ins>
            <w:ins w:id="1961" w:author="零 [2]" w:date="2025-11-22T16:17:13Z">
              <w:r>
                <w:rPr>
                  <w:rFonts w:hint="eastAsia" w:ascii="PingFang SC Semibold" w:hAnsi="PingFang SC Semibold" w:eastAsia="PingFang SC Semibold" w:cs="PingFang SC Semibold"/>
                  <w:b/>
                  <w:bCs/>
                  <w:spacing w:val="-3"/>
                  <w:vertAlign w:val="baseline"/>
                  <w:lang w:val="en-US" w:eastAsia="zh-CN"/>
                </w:rPr>
                <w:t>综合症</w:t>
              </w:r>
            </w:ins>
            <w:ins w:id="1962" w:author="零 [2]" w:date="2025-11-22T16:16:29Z">
              <w:r>
                <w:rPr>
                  <w:rFonts w:hint="eastAsia" w:ascii="PingFang SC Semibold" w:hAnsi="PingFang SC Semibold" w:eastAsia="PingFang SC Semibold" w:cs="PingFang SC Semibold"/>
                  <w:b/>
                  <w:bCs/>
                  <w:spacing w:val="-3"/>
                  <w:vertAlign w:val="baseline"/>
                  <w:lang w:val="en-US" w:eastAsia="zh-CN"/>
                </w:rPr>
                <w:t>使用敷料（</w:t>
              </w:r>
            </w:ins>
            <w:ins w:id="1963" w:author="零 [2]" w:date="2025-11-22T16:16:29Z">
              <w:r>
                <w:rPr>
                  <w:rFonts w:hint="eastAsia" w:ascii="PingFang SC Semibold" w:hAnsi="PingFang SC Semibold" w:eastAsia="PingFang SC Semibold" w:cs="PingFang SC Semibold"/>
                  <w:b/>
                  <w:bCs/>
                  <w:spacing w:val="-3"/>
                  <w:lang w:val="en-US" w:eastAsia="zh-CN"/>
                </w:rPr>
                <w:t>用于消毒后直接粘贴于伤口表面）</w:t>
              </w:r>
            </w:ins>
          </w:p>
        </w:tc>
        <w:tc>
          <w:tcPr>
            <w:tcW w:w="3435" w:type="dxa"/>
          </w:tcPr>
          <w:p w14:paraId="3C7C5F84">
            <w:pPr>
              <w:widowControl w:val="0"/>
              <w:spacing w:before="34" w:line="176" w:lineRule="auto"/>
              <w:ind w:right="179"/>
              <w:rPr>
                <w:ins w:id="1964" w:author="零 [2]" w:date="2025-11-22T16:16:29Z"/>
                <w:rFonts w:hint="default" w:ascii="PingFang SC Semibold" w:hAnsi="PingFang SC Semibold" w:eastAsia="PingFang SC Semibold" w:cs="PingFang SC Semibold"/>
                <w:b/>
                <w:bCs/>
                <w:spacing w:val="-3"/>
                <w:vertAlign w:val="baseline"/>
                <w:lang w:val="en-US" w:eastAsia="zh-CN"/>
              </w:rPr>
            </w:pPr>
            <w:ins w:id="1965" w:author="零 [2]" w:date="2025-11-22T16:16:29Z">
              <w:r>
                <w:rPr>
                  <w:rFonts w:hint="eastAsia" w:ascii="PingFang SC Semibold" w:hAnsi="PingFang SC Semibold" w:eastAsia="PingFang SC Semibold" w:cs="PingFang SC Semibold"/>
                  <w:b/>
                  <w:bCs/>
                  <w:spacing w:val="-3"/>
                  <w:vertAlign w:val="baseline"/>
                  <w:lang w:val="en-US" w:eastAsia="zh-CN"/>
                </w:rPr>
                <w:t>用途</w:t>
              </w:r>
            </w:ins>
          </w:p>
        </w:tc>
        <w:tc>
          <w:tcPr>
            <w:tcW w:w="3435" w:type="dxa"/>
          </w:tcPr>
          <w:p w14:paraId="5E500A6C">
            <w:pPr>
              <w:widowControl w:val="0"/>
              <w:spacing w:before="34" w:line="176" w:lineRule="auto"/>
              <w:ind w:right="179"/>
              <w:rPr>
                <w:ins w:id="1966" w:author="零 [2]" w:date="2025-11-22T16:16:29Z"/>
                <w:rFonts w:hint="default" w:ascii="PingFang SC Semibold" w:hAnsi="PingFang SC Semibold" w:eastAsia="PingFang SC Semibold" w:cs="PingFang SC Semibold"/>
                <w:b/>
                <w:bCs/>
                <w:spacing w:val="-3"/>
                <w:vertAlign w:val="baseline"/>
                <w:lang w:val="en-US" w:eastAsia="zh-CN"/>
              </w:rPr>
            </w:pPr>
            <w:ins w:id="1967" w:author="零 [2]" w:date="2025-11-22T16:16:29Z">
              <w:r>
                <w:rPr>
                  <w:rFonts w:hint="eastAsia" w:ascii="PingFang SC Semibold" w:hAnsi="PingFang SC Semibold" w:eastAsia="PingFang SC Semibold" w:cs="PingFang SC Semibold"/>
                  <w:b/>
                  <w:bCs/>
                  <w:spacing w:val="-3"/>
                  <w:vertAlign w:val="baseline"/>
                  <w:lang w:val="en-US" w:eastAsia="zh-CN"/>
                </w:rPr>
                <w:t>图片</w:t>
              </w:r>
            </w:ins>
          </w:p>
        </w:tc>
      </w:tr>
      <w:tr w14:paraId="6D4CDDCE">
        <w:trPr>
          <w:ins w:id="1968" w:author="零 [2]" w:date="2025-11-22T16:16:29Z"/>
        </w:trPr>
        <w:tc>
          <w:tcPr>
            <w:tcW w:w="3434" w:type="dxa"/>
          </w:tcPr>
          <w:p w14:paraId="50A59E66">
            <w:pPr>
              <w:widowControl w:val="0"/>
              <w:spacing w:before="34" w:line="176" w:lineRule="auto"/>
              <w:ind w:right="179"/>
              <w:rPr>
                <w:ins w:id="1969" w:author="零 [2]" w:date="2025-11-22T16:16:29Z"/>
                <w:rFonts w:hint="eastAsia" w:ascii="PingFang SC Semibold" w:hAnsi="PingFang SC Semibold" w:eastAsia="PingFang SC Semibold" w:cs="PingFang SC Semibold"/>
                <w:b/>
                <w:bCs/>
                <w:spacing w:val="-3"/>
                <w:vertAlign w:val="baseline"/>
                <w:lang w:val="en-US" w:eastAsia="zh-CN"/>
              </w:rPr>
            </w:pPr>
            <w:ins w:id="1970" w:author="零 [2]" w:date="2025-11-22T16:16:29Z">
              <w:r>
                <w:rPr>
                  <w:rFonts w:hint="default" w:ascii="PingFang SC" w:hAnsi="PingFang SC" w:eastAsia="PingFang SC" w:cs="PingFang SC"/>
                  <w:spacing w:val="-3"/>
                  <w:sz w:val="21"/>
                  <w:szCs w:val="21"/>
                  <w:lang w:eastAsia="zh-CN"/>
                </w:rPr>
                <w:t>优妥</w:t>
              </w:r>
            </w:ins>
            <w:ins w:id="1971" w:author="零 [2]" w:date="2025-11-22T16:16:29Z">
              <w:r>
                <w:rPr>
                  <w:rFonts w:ascii="PingFang SC" w:hAnsi="PingFang SC" w:eastAsia="PingFang SC" w:cs="PingFang SC"/>
                  <w:spacing w:val="-3"/>
                  <w:sz w:val="21"/>
                  <w:szCs w:val="21"/>
                </w:rPr>
                <w:t>（Urgotul®)</w:t>
              </w:r>
            </w:ins>
          </w:p>
        </w:tc>
        <w:tc>
          <w:tcPr>
            <w:tcW w:w="3435" w:type="dxa"/>
          </w:tcPr>
          <w:p w14:paraId="67B3D384">
            <w:pPr>
              <w:widowControl w:val="0"/>
              <w:spacing w:before="34" w:line="176" w:lineRule="auto"/>
              <w:ind w:right="179"/>
              <w:rPr>
                <w:ins w:id="1972"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3BC92EA5">
            <w:pPr>
              <w:widowControl w:val="0"/>
              <w:spacing w:before="34" w:line="176" w:lineRule="auto"/>
              <w:ind w:right="179"/>
              <w:rPr>
                <w:ins w:id="1973" w:author="零 [2]" w:date="2025-11-22T16:16:29Z"/>
                <w:rFonts w:hint="eastAsia" w:ascii="PingFang SC Semibold" w:hAnsi="PingFang SC Semibold" w:eastAsia="PingFang SC Semibold" w:cs="PingFang SC Semibold"/>
                <w:b/>
                <w:bCs/>
                <w:spacing w:val="-3"/>
                <w:vertAlign w:val="baseline"/>
                <w:lang w:val="en-US" w:eastAsia="zh-CN"/>
              </w:rPr>
            </w:pPr>
          </w:p>
        </w:tc>
      </w:tr>
      <w:tr w14:paraId="4B18728E">
        <w:trPr>
          <w:ins w:id="1974" w:author="零 [2]" w:date="2025-11-22T16:16:29Z"/>
        </w:trPr>
        <w:tc>
          <w:tcPr>
            <w:tcW w:w="3434" w:type="dxa"/>
          </w:tcPr>
          <w:p w14:paraId="76B000C1">
            <w:pPr>
              <w:widowControl w:val="0"/>
              <w:spacing w:before="34" w:line="176" w:lineRule="auto"/>
              <w:ind w:right="179"/>
              <w:rPr>
                <w:ins w:id="1975" w:author="零 [2]" w:date="2025-11-22T16:16:29Z"/>
                <w:rFonts w:hint="eastAsia" w:ascii="PingFang SC Semibold" w:hAnsi="PingFang SC Semibold" w:eastAsia="PingFang SC Semibold" w:cs="PingFang SC Semibold"/>
                <w:b/>
                <w:bCs/>
                <w:spacing w:val="-3"/>
                <w:vertAlign w:val="baseline"/>
                <w:lang w:val="en-US" w:eastAsia="zh-CN"/>
              </w:rPr>
            </w:pPr>
            <w:ins w:id="1976" w:author="零 [2]" w:date="2025-11-22T16:16:29Z">
              <w:r>
                <w:rPr>
                  <w:rFonts w:ascii="PingFang SC" w:hAnsi="PingFang SC" w:eastAsia="PingFang SC" w:cs="PingFang SC"/>
                  <w:spacing w:val="-3"/>
                  <w:sz w:val="21"/>
                  <w:szCs w:val="21"/>
                </w:rPr>
                <w:t>美皮贴（Mepitel®)</w:t>
              </w:r>
            </w:ins>
          </w:p>
        </w:tc>
        <w:tc>
          <w:tcPr>
            <w:tcW w:w="3435" w:type="dxa"/>
          </w:tcPr>
          <w:p w14:paraId="2F9863BC">
            <w:pPr>
              <w:widowControl w:val="0"/>
              <w:spacing w:before="34" w:line="176" w:lineRule="auto"/>
              <w:ind w:right="179"/>
              <w:rPr>
                <w:ins w:id="1977"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4F77ADC7">
            <w:pPr>
              <w:widowControl w:val="0"/>
              <w:spacing w:before="34" w:line="176" w:lineRule="auto"/>
              <w:ind w:right="179"/>
              <w:rPr>
                <w:ins w:id="1978" w:author="零 [2]" w:date="2025-11-22T16:16:29Z"/>
                <w:rFonts w:hint="eastAsia" w:ascii="PingFang SC Semibold" w:hAnsi="PingFang SC Semibold" w:eastAsia="PingFang SC Semibold" w:cs="PingFang SC Semibold"/>
                <w:b/>
                <w:bCs/>
                <w:spacing w:val="-3"/>
                <w:vertAlign w:val="baseline"/>
                <w:lang w:val="en-US" w:eastAsia="zh-CN"/>
              </w:rPr>
            </w:pPr>
          </w:p>
        </w:tc>
      </w:tr>
      <w:tr w14:paraId="582302E4">
        <w:trPr>
          <w:ins w:id="1979" w:author="零 [2]" w:date="2025-11-22T16:16:29Z"/>
        </w:trPr>
        <w:tc>
          <w:tcPr>
            <w:tcW w:w="3434" w:type="dxa"/>
          </w:tcPr>
          <w:p w14:paraId="3E6E1AA8">
            <w:pPr>
              <w:widowControl w:val="0"/>
              <w:spacing w:before="34" w:line="176" w:lineRule="auto"/>
              <w:ind w:right="179"/>
              <w:rPr>
                <w:ins w:id="1980" w:author="零 [2]" w:date="2025-11-22T16:16:29Z"/>
                <w:rFonts w:hint="eastAsia" w:ascii="PingFang SC Semibold" w:hAnsi="PingFang SC Semibold" w:eastAsia="PingFang SC" w:cs="PingFang SC Semibold"/>
                <w:b/>
                <w:bCs/>
                <w:spacing w:val="-3"/>
                <w:vertAlign w:val="baseline"/>
                <w:lang w:val="en-US" w:eastAsia="zh-CN"/>
              </w:rPr>
            </w:pPr>
            <w:ins w:id="1981" w:author="零 [2]" w:date="2025-11-22T16:16:29Z">
              <w:r>
                <w:rPr>
                  <w:rFonts w:hint="eastAsia" w:ascii="PingFang SC" w:hAnsi="PingFang SC" w:eastAsia="PingFang SC" w:cs="PingFang SC"/>
                  <w:spacing w:val="-3"/>
                  <w:sz w:val="21"/>
                  <w:szCs w:val="21"/>
                  <w:lang w:val="en-US" w:eastAsia="zh-CN"/>
                </w:rPr>
                <w:t>无边</w:t>
              </w:r>
            </w:ins>
            <w:ins w:id="1982" w:author="零 [2]" w:date="2025-11-22T16:16:29Z">
              <w:r>
                <w:rPr>
                  <w:rFonts w:ascii="PingFang SC" w:hAnsi="PingFang SC" w:eastAsia="PingFang SC" w:cs="PingFang SC"/>
                  <w:spacing w:val="-3"/>
                  <w:sz w:val="21"/>
                  <w:szCs w:val="21"/>
                </w:rPr>
                <w:t>薄型美皮康</w:t>
              </w:r>
            </w:ins>
            <w:ins w:id="1983" w:author="零 [2]" w:date="2025-11-22T16:16:29Z">
              <w:r>
                <w:rPr>
                  <w:rFonts w:hint="eastAsia" w:ascii="PingFang SC" w:hAnsi="PingFang SC" w:eastAsia="PingFang SC" w:cs="PingFang SC"/>
                  <w:spacing w:val="-3"/>
                  <w:sz w:val="21"/>
                  <w:szCs w:val="21"/>
                  <w:lang w:val="en-US" w:eastAsia="zh-CN"/>
                </w:rPr>
                <w:t xml:space="preserve"> </w:t>
              </w:r>
            </w:ins>
            <w:ins w:id="1984" w:author="零 [2]" w:date="2025-11-22T16:16:29Z">
              <w:r>
                <w:rPr>
                  <w:rFonts w:ascii="PingFang SC" w:hAnsi="PingFang SC" w:eastAsia="PingFang SC" w:cs="PingFang SC"/>
                  <w:spacing w:val="-3"/>
                  <w:sz w:val="21"/>
                  <w:szCs w:val="21"/>
                </w:rPr>
                <w:t>Mepilex® Lite</w:t>
              </w:r>
            </w:ins>
          </w:p>
        </w:tc>
        <w:tc>
          <w:tcPr>
            <w:tcW w:w="3435" w:type="dxa"/>
          </w:tcPr>
          <w:p w14:paraId="74CA0191">
            <w:pPr>
              <w:widowControl w:val="0"/>
              <w:spacing w:before="34" w:line="176" w:lineRule="auto"/>
              <w:ind w:right="179"/>
              <w:rPr>
                <w:ins w:id="1985"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66DB33B4">
            <w:pPr>
              <w:widowControl w:val="0"/>
              <w:spacing w:before="34" w:line="176" w:lineRule="auto"/>
              <w:ind w:right="179"/>
              <w:rPr>
                <w:ins w:id="1986" w:author="零 [2]" w:date="2025-11-22T16:16:29Z"/>
                <w:rFonts w:hint="eastAsia" w:ascii="PingFang SC Semibold" w:hAnsi="PingFang SC Semibold" w:eastAsia="PingFang SC Semibold" w:cs="PingFang SC Semibold"/>
                <w:b/>
                <w:bCs/>
                <w:spacing w:val="-3"/>
                <w:vertAlign w:val="baseline"/>
                <w:lang w:val="en-US" w:eastAsia="zh-CN"/>
              </w:rPr>
            </w:pPr>
          </w:p>
        </w:tc>
      </w:tr>
      <w:tr w14:paraId="4CAD611C">
        <w:trPr>
          <w:ins w:id="1987" w:author="零 [2]" w:date="2025-11-22T16:16:29Z"/>
        </w:trPr>
        <w:tc>
          <w:tcPr>
            <w:tcW w:w="3434" w:type="dxa"/>
          </w:tcPr>
          <w:p w14:paraId="731CAA7F">
            <w:pPr>
              <w:widowControl w:val="0"/>
              <w:spacing w:before="34" w:line="176" w:lineRule="auto"/>
              <w:ind w:left="0" w:right="179" w:firstLine="0"/>
              <w:rPr>
                <w:ins w:id="1988" w:author="零 [2]" w:date="2025-11-22T16:16:29Z"/>
                <w:rFonts w:hint="eastAsia" w:ascii="PingFang SC" w:hAnsi="PingFang SC" w:eastAsia="PingFang SC" w:cs="PingFang SC"/>
                <w:spacing w:val="-3"/>
                <w:sz w:val="21"/>
                <w:szCs w:val="21"/>
                <w:lang w:eastAsia="zh-CN"/>
              </w:rPr>
            </w:pPr>
            <w:ins w:id="1989" w:author="零 [2]" w:date="2025-11-22T16:16:29Z">
              <w:r>
                <w:rPr>
                  <w:rFonts w:ascii="PingFang SC" w:hAnsi="PingFang SC" w:eastAsia="PingFang SC" w:cs="PingFang SC"/>
                  <w:spacing w:val="-3"/>
                  <w:sz w:val="21"/>
                  <w:szCs w:val="21"/>
                </w:rPr>
                <w:t>无菌伤口不粘垫</w:t>
              </w:r>
            </w:ins>
            <w:ins w:id="1990" w:author="零 [2]" w:date="2025-11-22T16:16:29Z">
              <w:r>
                <w:rPr>
                  <w:rFonts w:hint="eastAsia" w:ascii="PingFang SC" w:hAnsi="PingFang SC" w:eastAsia="PingFang SC" w:cs="PingFang SC"/>
                  <w:spacing w:val="-3"/>
                  <w:sz w:val="21"/>
                  <w:szCs w:val="21"/>
                  <w:lang w:eastAsia="zh-CN"/>
                </w:rPr>
                <w:t>（</w:t>
              </w:r>
            </w:ins>
            <w:ins w:id="1991" w:author="零 [2]" w:date="2025-11-22T16:16:29Z">
              <w:r>
                <w:rPr>
                  <w:rFonts w:hint="eastAsia" w:ascii="PingFang SC" w:hAnsi="PingFang SC" w:eastAsia="PingFang SC" w:cs="PingFang SC"/>
                  <w:spacing w:val="-3"/>
                  <w:sz w:val="21"/>
                  <w:szCs w:val="21"/>
                  <w:lang w:val="en-US" w:eastAsia="zh-CN"/>
                </w:rPr>
                <w:t xml:space="preserve"> </w:t>
              </w:r>
            </w:ins>
            <w:ins w:id="1992" w:author="零 [2]" w:date="2025-11-22T16:16:29Z">
              <w:r>
                <w:rPr>
                  <w:rFonts w:ascii="PingFang SC" w:hAnsi="PingFang SC" w:eastAsia="PingFang SC" w:cs="PingFang SC"/>
                  <w:spacing w:val="-3"/>
                  <w:sz w:val="21"/>
                  <w:szCs w:val="21"/>
                </w:rPr>
                <w:t>可作为</w:t>
              </w:r>
            </w:ins>
            <w:ins w:id="1993" w:author="零 [2]" w:date="2025-11-22T16:16:29Z">
              <w:r>
                <w:rPr>
                  <w:rFonts w:hint="eastAsia" w:ascii="PingFang SC" w:hAnsi="PingFang SC" w:eastAsia="PingFang SC" w:cs="PingFang SC"/>
                  <w:spacing w:val="-3"/>
                  <w:sz w:val="21"/>
                  <w:szCs w:val="21"/>
                  <w:lang w:val="en-US" w:eastAsia="zh-CN"/>
                </w:rPr>
                <w:t>上</w:t>
              </w:r>
            </w:ins>
            <w:ins w:id="1994" w:author="零 [2]" w:date="2025-11-22T16:16:29Z">
              <w:r>
                <w:rPr>
                  <w:rFonts w:ascii="PingFang SC" w:hAnsi="PingFang SC" w:eastAsia="PingFang SC" w:cs="PingFang SC"/>
                  <w:spacing w:val="-3"/>
                  <w:sz w:val="21"/>
                  <w:szCs w:val="21"/>
                </w:rPr>
                <w:t>述敷贴的廉价代用品</w:t>
              </w:r>
            </w:ins>
            <w:ins w:id="1995" w:author="零 [2]" w:date="2025-11-22T16:16:29Z">
              <w:r>
                <w:rPr>
                  <w:rFonts w:hint="eastAsia" w:ascii="PingFang SC" w:hAnsi="PingFang SC" w:eastAsia="PingFang SC" w:cs="PingFang SC"/>
                  <w:spacing w:val="-3"/>
                  <w:sz w:val="21"/>
                  <w:szCs w:val="21"/>
                  <w:lang w:eastAsia="zh-CN"/>
                </w:rPr>
                <w:t>）</w:t>
              </w:r>
            </w:ins>
          </w:p>
          <w:p w14:paraId="1FEAECA1">
            <w:pPr>
              <w:widowControl w:val="0"/>
              <w:spacing w:before="34" w:line="176" w:lineRule="auto"/>
              <w:ind w:right="179"/>
              <w:rPr>
                <w:ins w:id="1996" w:author="零 [2]" w:date="2025-11-22T16:16:29Z"/>
                <w:rFonts w:hint="default" w:ascii="PingFang SC Semibold" w:hAnsi="PingFang SC Semibold" w:eastAsia="PingFang SC" w:cs="PingFang SC Semibold"/>
                <w:b/>
                <w:bCs/>
                <w:spacing w:val="-3"/>
                <w:vertAlign w:val="baseline"/>
                <w:lang w:val="en-US" w:eastAsia="zh-CN"/>
              </w:rPr>
            </w:pPr>
          </w:p>
        </w:tc>
        <w:tc>
          <w:tcPr>
            <w:tcW w:w="3435" w:type="dxa"/>
          </w:tcPr>
          <w:p w14:paraId="77C4927C">
            <w:pPr>
              <w:widowControl w:val="0"/>
              <w:spacing w:before="34" w:line="176" w:lineRule="auto"/>
              <w:ind w:right="179"/>
              <w:rPr>
                <w:ins w:id="1997"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64E7BDE4">
            <w:pPr>
              <w:widowControl w:val="0"/>
              <w:spacing w:before="34" w:line="176" w:lineRule="auto"/>
              <w:ind w:right="179"/>
              <w:rPr>
                <w:ins w:id="1998" w:author="零 [2]" w:date="2025-11-22T16:16:29Z"/>
                <w:rFonts w:hint="eastAsia" w:ascii="PingFang SC" w:hAnsi="PingFang SC" w:eastAsia="PingFang SC" w:cs="PingFang SC"/>
                <w:b w:val="0"/>
                <w:bCs w:val="0"/>
                <w:spacing w:val="-3"/>
                <w:vertAlign w:val="baseline"/>
                <w:lang w:val="en-US" w:eastAsia="zh-CN"/>
              </w:rPr>
            </w:pPr>
            <w:ins w:id="1999" w:author="零 [2]" w:date="2025-11-22T16:16:29Z">
              <w:r>
                <w:rPr>
                  <w:rFonts w:ascii="PingFang SC" w:hAnsi="PingFang SC" w:eastAsia="PingFang SC" w:cs="PingFang SC"/>
                  <w:spacing w:val="-3"/>
                </w:rPr>
                <w:drawing>
                  <wp:inline distT="0" distB="0" distL="0" distR="0">
                    <wp:extent cx="1170940" cy="990600"/>
                    <wp:effectExtent l="0" t="0" r="22860" b="0"/>
                    <wp:docPr id="73" name="IM 16"/>
                    <wp:cNvGraphicFramePr/>
                    <a:graphic xmlns:a="http://schemas.openxmlformats.org/drawingml/2006/main">
                      <a:graphicData uri="http://schemas.openxmlformats.org/drawingml/2006/picture">
                        <pic:pic xmlns:pic="http://schemas.openxmlformats.org/drawingml/2006/picture">
                          <pic:nvPicPr>
                            <pic:cNvPr id="73" name="IM 16"/>
                            <pic:cNvPicPr/>
                          </pic:nvPicPr>
                          <pic:blipFill>
                            <a:blip r:embed="rId147"/>
                            <a:stretch>
                              <a:fillRect/>
                            </a:stretch>
                          </pic:blipFill>
                          <pic:spPr>
                            <a:xfrm>
                              <a:off x="0" y="0"/>
                              <a:ext cx="1170711" cy="990600"/>
                            </a:xfrm>
                            <a:prstGeom prst="rect">
                              <a:avLst/>
                            </a:prstGeom>
                          </pic:spPr>
                        </pic:pic>
                      </a:graphicData>
                    </a:graphic>
                  </wp:inline>
                </w:drawing>
              </w:r>
            </w:ins>
          </w:p>
        </w:tc>
      </w:tr>
      <w:tr w14:paraId="65789FE7">
        <w:trPr>
          <w:ins w:id="2001" w:author="零 [2]" w:date="2025-11-22T16:16:29Z"/>
        </w:trPr>
        <w:tc>
          <w:tcPr>
            <w:tcW w:w="3434" w:type="dxa"/>
          </w:tcPr>
          <w:p w14:paraId="7291AE81">
            <w:pPr>
              <w:widowControl w:val="0"/>
              <w:spacing w:before="34" w:line="176" w:lineRule="auto"/>
              <w:ind w:right="179"/>
              <w:rPr>
                <w:ins w:id="2002"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014DD61A">
            <w:pPr>
              <w:widowControl w:val="0"/>
              <w:spacing w:before="34" w:line="176" w:lineRule="auto"/>
              <w:ind w:right="179"/>
              <w:rPr>
                <w:ins w:id="2003"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08985718">
            <w:pPr>
              <w:widowControl w:val="0"/>
              <w:spacing w:before="34" w:line="176" w:lineRule="auto"/>
              <w:ind w:right="179"/>
              <w:rPr>
                <w:ins w:id="2004" w:author="零 [2]" w:date="2025-11-22T16:16:29Z"/>
                <w:rFonts w:hint="eastAsia" w:ascii="PingFang SC Semibold" w:hAnsi="PingFang SC Semibold" w:eastAsia="PingFang SC Semibold" w:cs="PingFang SC Semibold"/>
                <w:b/>
                <w:bCs/>
                <w:spacing w:val="-3"/>
                <w:vertAlign w:val="baseline"/>
                <w:lang w:val="en-US" w:eastAsia="zh-CN"/>
              </w:rPr>
            </w:pPr>
          </w:p>
        </w:tc>
      </w:tr>
      <w:tr w14:paraId="320C4FD2">
        <w:trPr>
          <w:ins w:id="2005" w:author="零 [2]" w:date="2025-11-22T16:16:29Z"/>
        </w:trPr>
        <w:tc>
          <w:tcPr>
            <w:tcW w:w="3434" w:type="dxa"/>
          </w:tcPr>
          <w:p w14:paraId="1D973BDE">
            <w:pPr>
              <w:widowControl w:val="0"/>
              <w:spacing w:before="34" w:line="176" w:lineRule="auto"/>
              <w:ind w:right="179"/>
              <w:rPr>
                <w:ins w:id="2006"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44F4A8F5">
            <w:pPr>
              <w:widowControl w:val="0"/>
              <w:spacing w:before="34" w:line="176" w:lineRule="auto"/>
              <w:ind w:right="179"/>
              <w:rPr>
                <w:ins w:id="2007"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257A0F5A">
            <w:pPr>
              <w:widowControl w:val="0"/>
              <w:spacing w:before="34" w:line="176" w:lineRule="auto"/>
              <w:ind w:right="179"/>
              <w:rPr>
                <w:ins w:id="2008" w:author="零 [2]" w:date="2025-11-22T16:16:29Z"/>
                <w:rFonts w:hint="eastAsia" w:ascii="PingFang SC Semibold" w:hAnsi="PingFang SC Semibold" w:eastAsia="PingFang SC Semibold" w:cs="PingFang SC Semibold"/>
                <w:b/>
                <w:bCs/>
                <w:spacing w:val="-3"/>
                <w:vertAlign w:val="baseline"/>
                <w:lang w:val="en-US" w:eastAsia="zh-CN"/>
              </w:rPr>
            </w:pPr>
          </w:p>
        </w:tc>
      </w:tr>
      <w:tr w14:paraId="79ACC8A0">
        <w:trPr>
          <w:ins w:id="2009" w:author="零 [2]" w:date="2025-11-22T16:16:29Z"/>
        </w:trPr>
        <w:tc>
          <w:tcPr>
            <w:tcW w:w="3434" w:type="dxa"/>
          </w:tcPr>
          <w:p w14:paraId="068A5810">
            <w:pPr>
              <w:widowControl w:val="0"/>
              <w:spacing w:before="34" w:line="176" w:lineRule="auto"/>
              <w:ind w:right="179"/>
              <w:rPr>
                <w:ins w:id="2010"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730C6A94">
            <w:pPr>
              <w:widowControl w:val="0"/>
              <w:spacing w:before="34" w:line="176" w:lineRule="auto"/>
              <w:ind w:right="179"/>
              <w:rPr>
                <w:ins w:id="2011" w:author="零 [2]" w:date="2025-11-22T16:16:29Z"/>
                <w:rFonts w:hint="eastAsia" w:ascii="PingFang SC Semibold" w:hAnsi="PingFang SC Semibold" w:eastAsia="PingFang SC Semibold" w:cs="PingFang SC Semibold"/>
                <w:b/>
                <w:bCs/>
                <w:spacing w:val="-3"/>
                <w:vertAlign w:val="baseline"/>
                <w:lang w:val="en-US" w:eastAsia="zh-CN"/>
              </w:rPr>
            </w:pPr>
          </w:p>
        </w:tc>
        <w:tc>
          <w:tcPr>
            <w:tcW w:w="3435" w:type="dxa"/>
          </w:tcPr>
          <w:p w14:paraId="6B9B96FE">
            <w:pPr>
              <w:widowControl w:val="0"/>
              <w:spacing w:before="34" w:line="176" w:lineRule="auto"/>
              <w:ind w:right="179"/>
              <w:rPr>
                <w:ins w:id="2012" w:author="零 [2]" w:date="2025-11-22T16:16:29Z"/>
                <w:rFonts w:hint="eastAsia" w:ascii="PingFang SC Semibold" w:hAnsi="PingFang SC Semibold" w:eastAsia="PingFang SC Semibold" w:cs="PingFang SC Semibold"/>
                <w:b/>
                <w:bCs/>
                <w:spacing w:val="-3"/>
                <w:vertAlign w:val="baseline"/>
                <w:lang w:val="en-US" w:eastAsia="zh-CN"/>
              </w:rPr>
            </w:pPr>
          </w:p>
        </w:tc>
      </w:tr>
    </w:tbl>
    <w:p w14:paraId="72A3C1AA">
      <w:pPr>
        <w:spacing w:before="96" w:line="192" w:lineRule="auto"/>
        <w:ind w:left="0"/>
        <w:rPr>
          <w:ins w:id="2014" w:author="零 [2]" w:date="2025-11-22T16:17:26Z"/>
          <w:rFonts w:ascii="PingFang SC" w:hAnsi="PingFang SC" w:eastAsia="PingFang SC" w:cs="PingFang SC"/>
          <w:b/>
          <w:bCs/>
          <w:spacing w:val="-7"/>
          <w:sz w:val="21"/>
          <w:szCs w:val="21"/>
        </w:rPr>
        <w:pPrChange w:id="2013" w:author="零 [2]" w:date="2025-11-22T16:30:38Z">
          <w:pPr>
            <w:spacing w:before="96" w:line="192" w:lineRule="auto"/>
            <w:ind w:left="462"/>
          </w:pPr>
        </w:pPrChange>
      </w:pPr>
    </w:p>
    <w:p w14:paraId="397745C1">
      <w:pPr>
        <w:spacing w:before="34" w:line="176" w:lineRule="auto"/>
        <w:ind w:right="179"/>
        <w:rPr>
          <w:ins w:id="2015" w:author="零 [2]" w:date="2025-11-22T16:19:23Z"/>
          <w:rFonts w:hint="eastAsia" w:ascii="PingFang SC Semibold" w:hAnsi="PingFang SC Semibold" w:eastAsia="PingFang SC Semibold" w:cs="PingFang SC Semibold"/>
          <w:b/>
          <w:bCs/>
          <w:spacing w:val="-3"/>
          <w:vertAlign w:val="baseline"/>
          <w:lang w:val="en-US" w:eastAsia="zh-CN"/>
        </w:rPr>
      </w:pPr>
      <w:ins w:id="2016" w:author="零 [2]" w:date="2025-11-22T16:19:23Z">
        <w:r>
          <w:rPr>
            <w:rFonts w:hint="eastAsia" w:ascii="PingFang SC Semibold" w:hAnsi="PingFang SC Semibold" w:eastAsia="PingFang SC Semibold" w:cs="PingFang SC Semibold"/>
            <w:b/>
            <w:bCs/>
            <w:spacing w:val="-3"/>
            <w:vertAlign w:val="baseline"/>
            <w:lang w:val="en-US" w:eastAsia="zh-CN"/>
          </w:rPr>
          <w:br w:type="page"/>
        </w:r>
      </w:ins>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6"/>
        <w:gridCol w:w="2186"/>
        <w:gridCol w:w="2186"/>
      </w:tblGrid>
      <w:tr w14:paraId="40F9A06F">
        <w:trPr>
          <w:ins w:id="2017" w:author="零 [2]" w:date="2025-11-22T16:17:43Z"/>
        </w:trPr>
        <w:tc>
          <w:tcPr>
            <w:tcW w:w="3434" w:type="dxa"/>
          </w:tcPr>
          <w:p w14:paraId="31C42FE8">
            <w:pPr>
              <w:widowControl w:val="0"/>
              <w:spacing w:before="34" w:line="176" w:lineRule="auto"/>
              <w:ind w:right="179"/>
              <w:rPr>
                <w:ins w:id="2018" w:author="零 [2]" w:date="2025-11-22T16:17:43Z"/>
                <w:rFonts w:hint="default" w:ascii="PingFang SC Semibold" w:hAnsi="PingFang SC Semibold" w:eastAsia="PingFang SC Semibold" w:cs="PingFang SC Semibold"/>
                <w:b/>
                <w:bCs/>
                <w:spacing w:val="-3"/>
                <w:vertAlign w:val="baseline"/>
                <w:lang w:val="en-US" w:eastAsia="zh-CN"/>
              </w:rPr>
            </w:pPr>
            <w:ins w:id="2019" w:author="零 [2]" w:date="2025-11-22T16:17:52Z">
              <w:r>
                <w:rPr>
                  <w:rFonts w:hint="eastAsia" w:ascii="PingFang SC Semibold" w:hAnsi="PingFang SC Semibold" w:eastAsia="PingFang SC Semibold" w:cs="PingFang SC Semibold"/>
                  <w:b/>
                  <w:bCs/>
                  <w:spacing w:val="-3"/>
                  <w:vertAlign w:val="baseline"/>
                  <w:lang w:val="en-US" w:eastAsia="zh-CN"/>
                </w:rPr>
                <w:t>药膏</w:t>
              </w:r>
            </w:ins>
          </w:p>
        </w:tc>
        <w:tc>
          <w:tcPr>
            <w:tcW w:w="3435" w:type="dxa"/>
          </w:tcPr>
          <w:p w14:paraId="0F7190DF">
            <w:pPr>
              <w:widowControl w:val="0"/>
              <w:spacing w:before="34" w:line="176" w:lineRule="auto"/>
              <w:ind w:right="179"/>
              <w:rPr>
                <w:ins w:id="2020" w:author="零 [2]" w:date="2025-11-22T16:17:43Z"/>
                <w:rFonts w:hint="default" w:ascii="PingFang SC Semibold" w:hAnsi="PingFang SC Semibold" w:eastAsia="PingFang SC Semibold" w:cs="PingFang SC Semibold"/>
                <w:b/>
                <w:bCs/>
                <w:spacing w:val="-3"/>
                <w:vertAlign w:val="baseline"/>
                <w:lang w:val="en-US" w:eastAsia="zh-CN"/>
              </w:rPr>
            </w:pPr>
            <w:ins w:id="2021" w:author="零 [2]" w:date="2025-11-22T16:17:43Z">
              <w:r>
                <w:rPr>
                  <w:rFonts w:hint="eastAsia" w:ascii="PingFang SC Semibold" w:hAnsi="PingFang SC Semibold" w:eastAsia="PingFang SC Semibold" w:cs="PingFang SC Semibold"/>
                  <w:b/>
                  <w:bCs/>
                  <w:spacing w:val="-3"/>
                  <w:vertAlign w:val="baseline"/>
                  <w:lang w:val="en-US" w:eastAsia="zh-CN"/>
                </w:rPr>
                <w:t>用途</w:t>
              </w:r>
            </w:ins>
          </w:p>
        </w:tc>
        <w:tc>
          <w:tcPr>
            <w:tcW w:w="3435" w:type="dxa"/>
          </w:tcPr>
          <w:p w14:paraId="60E7ABEC">
            <w:pPr>
              <w:widowControl w:val="0"/>
              <w:spacing w:before="34" w:line="176" w:lineRule="auto"/>
              <w:ind w:right="179"/>
              <w:rPr>
                <w:ins w:id="2022" w:author="零 [2]" w:date="2025-11-22T16:17:43Z"/>
                <w:rFonts w:hint="default" w:ascii="PingFang SC Semibold" w:hAnsi="PingFang SC Semibold" w:eastAsia="PingFang SC Semibold" w:cs="PingFang SC Semibold"/>
                <w:b/>
                <w:bCs/>
                <w:spacing w:val="-3"/>
                <w:vertAlign w:val="baseline"/>
                <w:lang w:val="en-US" w:eastAsia="zh-CN"/>
              </w:rPr>
            </w:pPr>
            <w:ins w:id="2023" w:author="零 [2]" w:date="2025-11-22T16:17:43Z">
              <w:r>
                <w:rPr>
                  <w:rFonts w:hint="eastAsia" w:ascii="PingFang SC Semibold" w:hAnsi="PingFang SC Semibold" w:eastAsia="PingFang SC Semibold" w:cs="PingFang SC Semibold"/>
                  <w:b/>
                  <w:bCs/>
                  <w:spacing w:val="-3"/>
                  <w:vertAlign w:val="baseline"/>
                  <w:lang w:val="en-US" w:eastAsia="zh-CN"/>
                </w:rPr>
                <w:t>图片</w:t>
              </w:r>
            </w:ins>
          </w:p>
        </w:tc>
      </w:tr>
      <w:tr w14:paraId="15EA377D">
        <w:trPr>
          <w:ins w:id="2024" w:author="零 [2]" w:date="2025-11-22T16:17:43Z"/>
        </w:trPr>
        <w:tc>
          <w:tcPr>
            <w:tcW w:w="3434" w:type="dxa"/>
          </w:tcPr>
          <w:p w14:paraId="17251A42">
            <w:pPr>
              <w:widowControl w:val="0"/>
              <w:spacing w:before="34" w:line="176" w:lineRule="auto"/>
              <w:ind w:right="179"/>
              <w:rPr>
                <w:ins w:id="2025" w:author="零 [2]" w:date="2025-11-22T16:17:43Z"/>
                <w:rFonts w:hint="eastAsia" w:ascii="PingFang SC Semibold" w:hAnsi="PingFang SC Semibold" w:eastAsia="PingFang SC Semibold" w:cs="PingFang SC Semibold"/>
                <w:b/>
                <w:bCs/>
                <w:spacing w:val="-3"/>
                <w:vertAlign w:val="baseline"/>
                <w:lang w:val="en-US" w:eastAsia="zh-CN"/>
              </w:rPr>
            </w:pPr>
            <w:ins w:id="2026" w:author="零 [2]" w:date="2025-11-22T16:18:58Z">
              <w:r>
                <w:rPr>
                  <w:rFonts w:ascii="PingFang SC" w:hAnsi="PingFang SC" w:eastAsia="PingFang SC" w:cs="PingFang SC"/>
                  <w:spacing w:val="-7"/>
                  <w:sz w:val="21"/>
                  <w:szCs w:val="21"/>
                </w:rPr>
                <w:t>百多邦软膏</w:t>
              </w:r>
            </w:ins>
          </w:p>
        </w:tc>
        <w:tc>
          <w:tcPr>
            <w:tcW w:w="3435" w:type="dxa"/>
          </w:tcPr>
          <w:p w14:paraId="6D57D516">
            <w:pPr>
              <w:widowControl w:val="0"/>
              <w:spacing w:before="34" w:line="176" w:lineRule="auto"/>
              <w:ind w:right="179"/>
              <w:rPr>
                <w:ins w:id="2027"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5CA16EF7">
            <w:pPr>
              <w:widowControl w:val="0"/>
              <w:spacing w:before="34" w:line="176" w:lineRule="auto"/>
              <w:ind w:right="179"/>
              <w:rPr>
                <w:ins w:id="2028" w:author="零 [2]" w:date="2025-11-22T16:17:43Z"/>
                <w:rFonts w:hint="eastAsia" w:ascii="PingFang SC Semibold" w:hAnsi="PingFang SC Semibold" w:eastAsia="PingFang SC Semibold" w:cs="PingFang SC Semibold"/>
                <w:b/>
                <w:bCs/>
                <w:spacing w:val="-3"/>
                <w:vertAlign w:val="baseline"/>
                <w:lang w:val="en-US" w:eastAsia="zh-CN"/>
              </w:rPr>
            </w:pPr>
          </w:p>
        </w:tc>
      </w:tr>
      <w:tr w14:paraId="170F4160">
        <w:trPr>
          <w:ins w:id="2029" w:author="零 [2]" w:date="2025-11-22T16:17:43Z"/>
        </w:trPr>
        <w:tc>
          <w:tcPr>
            <w:tcW w:w="3434" w:type="dxa"/>
          </w:tcPr>
          <w:p w14:paraId="1387B6B0">
            <w:pPr>
              <w:widowControl w:val="0"/>
              <w:spacing w:before="34" w:line="176" w:lineRule="auto"/>
              <w:ind w:right="179"/>
              <w:rPr>
                <w:ins w:id="2030" w:author="零 [2]" w:date="2025-11-22T16:17:43Z"/>
                <w:rFonts w:hint="eastAsia" w:ascii="PingFang SC Semibold" w:hAnsi="PingFang SC Semibold" w:eastAsia="PingFang SC Semibold" w:cs="PingFang SC Semibold"/>
                <w:b/>
                <w:bCs/>
                <w:spacing w:val="-3"/>
                <w:vertAlign w:val="baseline"/>
                <w:lang w:val="en-US" w:eastAsia="zh-CN"/>
              </w:rPr>
            </w:pPr>
            <w:ins w:id="2031" w:author="零 [2]" w:date="2025-11-22T16:18:58Z">
              <w:r>
                <w:rPr>
                  <w:rFonts w:ascii="PingFang SC" w:hAnsi="PingFang SC" w:eastAsia="PingFang SC" w:cs="PingFang SC"/>
                  <w:spacing w:val="-6"/>
                  <w:sz w:val="21"/>
                  <w:szCs w:val="21"/>
                </w:rPr>
                <w:t>-</w:t>
              </w:r>
            </w:ins>
            <w:ins w:id="2032" w:author="零 [2]" w:date="2025-11-22T16:18:58Z">
              <w:r>
                <w:rPr>
                  <w:rFonts w:ascii="PingFang SC" w:hAnsi="PingFang SC" w:eastAsia="PingFang SC" w:cs="PingFang SC"/>
                  <w:spacing w:val="52"/>
                  <w:sz w:val="21"/>
                  <w:szCs w:val="21"/>
                </w:rPr>
                <w:t xml:space="preserve"> </w:t>
              </w:r>
            </w:ins>
            <w:ins w:id="2033" w:author="零 [2]" w:date="2025-11-22T16:18:58Z">
              <w:r>
                <w:rPr>
                  <w:rFonts w:ascii="PingFang SC" w:hAnsi="PingFang SC" w:eastAsia="PingFang SC" w:cs="PingFang SC"/>
                  <w:spacing w:val="-6"/>
                  <w:sz w:val="21"/>
                  <w:szCs w:val="21"/>
                </w:rPr>
                <w:t>夫西地酸乳膏</w:t>
              </w:r>
            </w:ins>
          </w:p>
        </w:tc>
        <w:tc>
          <w:tcPr>
            <w:tcW w:w="3435" w:type="dxa"/>
          </w:tcPr>
          <w:p w14:paraId="6F1C34BE">
            <w:pPr>
              <w:widowControl w:val="0"/>
              <w:spacing w:before="34" w:line="176" w:lineRule="auto"/>
              <w:ind w:right="179"/>
              <w:rPr>
                <w:ins w:id="2034"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586F9C55">
            <w:pPr>
              <w:widowControl w:val="0"/>
              <w:spacing w:before="34" w:line="176" w:lineRule="auto"/>
              <w:ind w:right="179"/>
              <w:rPr>
                <w:ins w:id="2035" w:author="零 [2]" w:date="2025-11-22T16:17:43Z"/>
                <w:rFonts w:hint="eastAsia" w:ascii="PingFang SC Semibold" w:hAnsi="PingFang SC Semibold" w:eastAsia="PingFang SC Semibold" w:cs="PingFang SC Semibold"/>
                <w:b/>
                <w:bCs/>
                <w:spacing w:val="-3"/>
                <w:vertAlign w:val="baseline"/>
                <w:lang w:val="en-US" w:eastAsia="zh-CN"/>
              </w:rPr>
            </w:pPr>
          </w:p>
        </w:tc>
      </w:tr>
      <w:tr w14:paraId="4ED1630B">
        <w:trPr>
          <w:ins w:id="2036" w:author="零 [2]" w:date="2025-11-22T16:17:43Z"/>
        </w:trPr>
        <w:tc>
          <w:tcPr>
            <w:tcW w:w="3434" w:type="dxa"/>
          </w:tcPr>
          <w:p w14:paraId="38D5396F">
            <w:pPr>
              <w:widowControl w:val="0"/>
              <w:spacing w:before="34" w:line="176" w:lineRule="auto"/>
              <w:ind w:right="179"/>
              <w:rPr>
                <w:ins w:id="2037" w:author="零 [2]" w:date="2025-11-22T16:17:43Z"/>
                <w:rFonts w:hint="eastAsia" w:ascii="PingFang SC Semibold" w:hAnsi="PingFang SC Semibold" w:eastAsia="PingFang SC" w:cs="PingFang SC Semibold"/>
                <w:b/>
                <w:bCs/>
                <w:spacing w:val="-3"/>
                <w:vertAlign w:val="baseline"/>
                <w:lang w:val="en-US" w:eastAsia="zh-CN"/>
              </w:rPr>
            </w:pPr>
            <w:ins w:id="2038" w:author="零 [2]" w:date="2025-11-22T16:18:58Z">
              <w:r>
                <w:rPr>
                  <w:rFonts w:ascii="PingFang SC" w:hAnsi="PingFang SC" w:eastAsia="PingFang SC" w:cs="PingFang SC"/>
                  <w:spacing w:val="-5"/>
                  <w:sz w:val="21"/>
                  <w:szCs w:val="21"/>
                </w:rPr>
                <w:t>-</w:t>
              </w:r>
            </w:ins>
            <w:ins w:id="2039" w:author="零 [2]" w:date="2025-11-22T16:18:58Z">
              <w:r>
                <w:rPr>
                  <w:rFonts w:ascii="PingFang SC" w:hAnsi="PingFang SC" w:eastAsia="PingFang SC" w:cs="PingFang SC"/>
                  <w:spacing w:val="45"/>
                  <w:sz w:val="21"/>
                  <w:szCs w:val="21"/>
                </w:rPr>
                <w:t xml:space="preserve"> </w:t>
              </w:r>
            </w:ins>
            <w:ins w:id="2040" w:author="零 [2]" w:date="2025-11-22T16:18:58Z">
              <w:r>
                <w:rPr>
                  <w:rFonts w:ascii="PingFang SC" w:hAnsi="PingFang SC" w:eastAsia="PingFang SC" w:cs="PingFang SC"/>
                  <w:spacing w:val="-5"/>
                  <w:sz w:val="21"/>
                  <w:szCs w:val="21"/>
                </w:rPr>
                <w:t>环丙沙星软膏</w:t>
              </w:r>
            </w:ins>
          </w:p>
        </w:tc>
        <w:tc>
          <w:tcPr>
            <w:tcW w:w="3435" w:type="dxa"/>
          </w:tcPr>
          <w:p w14:paraId="128EFA89">
            <w:pPr>
              <w:widowControl w:val="0"/>
              <w:spacing w:before="34" w:line="176" w:lineRule="auto"/>
              <w:ind w:right="179"/>
              <w:rPr>
                <w:ins w:id="2041"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6D97F82B">
            <w:pPr>
              <w:widowControl w:val="0"/>
              <w:spacing w:before="34" w:line="176" w:lineRule="auto"/>
              <w:ind w:right="179"/>
              <w:rPr>
                <w:ins w:id="2042" w:author="零 [2]" w:date="2025-11-22T16:17:43Z"/>
                <w:rFonts w:hint="eastAsia" w:ascii="PingFang SC Semibold" w:hAnsi="PingFang SC Semibold" w:eastAsia="PingFang SC Semibold" w:cs="PingFang SC Semibold"/>
                <w:b/>
                <w:bCs/>
                <w:spacing w:val="-3"/>
                <w:vertAlign w:val="baseline"/>
                <w:lang w:val="en-US" w:eastAsia="zh-CN"/>
              </w:rPr>
            </w:pPr>
          </w:p>
        </w:tc>
      </w:tr>
      <w:tr w14:paraId="6D851BE3">
        <w:trPr>
          <w:ins w:id="2043" w:author="零 [2]" w:date="2025-11-22T16:17:43Z"/>
        </w:trPr>
        <w:tc>
          <w:tcPr>
            <w:tcW w:w="3434" w:type="dxa"/>
          </w:tcPr>
          <w:p w14:paraId="6E1457B1">
            <w:pPr>
              <w:widowControl w:val="0"/>
              <w:spacing w:before="34" w:line="176" w:lineRule="auto"/>
              <w:ind w:right="179"/>
              <w:rPr>
                <w:ins w:id="2044" w:author="零 [2]" w:date="2025-11-22T16:17:43Z"/>
                <w:rFonts w:hint="default" w:ascii="PingFang SC Semibold" w:hAnsi="PingFang SC Semibold" w:eastAsia="PingFang SC" w:cs="PingFang SC Semibold"/>
                <w:b/>
                <w:bCs/>
                <w:spacing w:val="-3"/>
                <w:vertAlign w:val="baseline"/>
                <w:lang w:val="en-US" w:eastAsia="zh-CN"/>
              </w:rPr>
            </w:pPr>
            <w:ins w:id="2045" w:author="零 [2]" w:date="2025-11-22T16:18:58Z">
              <w:r>
                <w:rPr>
                  <w:rFonts w:ascii="PingFang SC" w:hAnsi="PingFang SC" w:eastAsia="PingFang SC" w:cs="PingFang SC"/>
                  <w:spacing w:val="-5"/>
                  <w:sz w:val="21"/>
                  <w:szCs w:val="21"/>
                </w:rPr>
                <w:t>-</w:t>
              </w:r>
            </w:ins>
            <w:ins w:id="2046" w:author="零 [2]" w:date="2025-11-22T16:18:58Z">
              <w:r>
                <w:rPr>
                  <w:rFonts w:ascii="PingFang SC" w:hAnsi="PingFang SC" w:eastAsia="PingFang SC" w:cs="PingFang SC"/>
                  <w:spacing w:val="45"/>
                  <w:sz w:val="21"/>
                  <w:szCs w:val="21"/>
                </w:rPr>
                <w:t xml:space="preserve"> </w:t>
              </w:r>
            </w:ins>
            <w:ins w:id="2047" w:author="零 [2]" w:date="2025-11-22T16:18:58Z">
              <w:r>
                <w:rPr>
                  <w:rFonts w:ascii="PingFang SC" w:hAnsi="PingFang SC" w:eastAsia="PingFang SC" w:cs="PingFang SC"/>
                  <w:spacing w:val="-5"/>
                  <w:sz w:val="21"/>
                  <w:szCs w:val="21"/>
                </w:rPr>
                <w:t>氧氟沙星软膏</w:t>
              </w:r>
            </w:ins>
          </w:p>
        </w:tc>
        <w:tc>
          <w:tcPr>
            <w:tcW w:w="3435" w:type="dxa"/>
          </w:tcPr>
          <w:p w14:paraId="142C0EB1">
            <w:pPr>
              <w:widowControl w:val="0"/>
              <w:spacing w:before="34" w:line="176" w:lineRule="auto"/>
              <w:ind w:right="179"/>
              <w:rPr>
                <w:ins w:id="2048"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2BEFDEA8">
            <w:pPr>
              <w:widowControl w:val="0"/>
              <w:spacing w:before="34" w:line="176" w:lineRule="auto"/>
              <w:ind w:right="179"/>
              <w:rPr>
                <w:ins w:id="2049" w:author="零 [2]" w:date="2025-11-22T16:17:43Z"/>
                <w:rFonts w:hint="eastAsia" w:ascii="PingFang SC" w:hAnsi="PingFang SC" w:eastAsia="PingFang SC" w:cs="PingFang SC"/>
                <w:b w:val="0"/>
                <w:bCs w:val="0"/>
                <w:spacing w:val="-3"/>
                <w:vertAlign w:val="baseline"/>
                <w:lang w:val="en-US" w:eastAsia="zh-CN"/>
              </w:rPr>
            </w:pPr>
          </w:p>
        </w:tc>
      </w:tr>
      <w:tr w14:paraId="1AA89571">
        <w:trPr>
          <w:ins w:id="2050" w:author="零 [2]" w:date="2025-11-22T16:17:43Z"/>
        </w:trPr>
        <w:tc>
          <w:tcPr>
            <w:tcW w:w="3434" w:type="dxa"/>
          </w:tcPr>
          <w:p w14:paraId="0F41ECC1">
            <w:pPr>
              <w:widowControl w:val="0"/>
              <w:spacing w:before="34" w:line="176" w:lineRule="auto"/>
              <w:ind w:right="179"/>
              <w:rPr>
                <w:ins w:id="2051" w:author="零 [2]" w:date="2025-11-22T16:17:43Z"/>
                <w:rFonts w:hint="eastAsia" w:ascii="PingFang SC Semibold" w:hAnsi="PingFang SC Semibold" w:eastAsia="PingFang SC Semibold" w:cs="PingFang SC Semibold"/>
                <w:b/>
                <w:bCs/>
                <w:spacing w:val="-3"/>
                <w:vertAlign w:val="baseline"/>
                <w:lang w:val="en-US" w:eastAsia="zh-CN"/>
              </w:rPr>
            </w:pPr>
            <w:ins w:id="2052" w:author="零 [2]" w:date="2025-11-22T16:18:58Z">
              <w:r>
                <w:rPr>
                  <w:rFonts w:ascii="PingFang SC" w:hAnsi="PingFang SC" w:eastAsia="PingFang SC" w:cs="PingFang SC"/>
                  <w:spacing w:val="-2"/>
                  <w:sz w:val="21"/>
                  <w:szCs w:val="21"/>
                </w:rPr>
                <w:t>-</w:t>
              </w:r>
            </w:ins>
            <w:ins w:id="2053" w:author="零 [2]" w:date="2025-11-22T16:18:58Z">
              <w:r>
                <w:rPr>
                  <w:rFonts w:ascii="PingFang SC" w:hAnsi="PingFang SC" w:eastAsia="PingFang SC" w:cs="PingFang SC"/>
                  <w:spacing w:val="55"/>
                  <w:sz w:val="21"/>
                  <w:szCs w:val="21"/>
                </w:rPr>
                <w:t xml:space="preserve"> </w:t>
              </w:r>
            </w:ins>
            <w:ins w:id="2054" w:author="零 [2]" w:date="2025-11-22T16:18:58Z">
              <w:r>
                <w:rPr>
                  <w:rFonts w:ascii="PingFang SC" w:hAnsi="PingFang SC" w:eastAsia="PingFang SC" w:cs="PingFang SC"/>
                  <w:spacing w:val="-2"/>
                  <w:sz w:val="21"/>
                  <w:szCs w:val="21"/>
                </w:rPr>
                <w:t>雷夫努尔软膏（也叫利凡诺，其水溶液为黄药水）</w:t>
              </w:r>
            </w:ins>
          </w:p>
        </w:tc>
        <w:tc>
          <w:tcPr>
            <w:tcW w:w="3435" w:type="dxa"/>
          </w:tcPr>
          <w:p w14:paraId="2E60D96E">
            <w:pPr>
              <w:widowControl w:val="0"/>
              <w:spacing w:before="34" w:line="176" w:lineRule="auto"/>
              <w:ind w:right="179"/>
              <w:rPr>
                <w:ins w:id="2055"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06194899">
            <w:pPr>
              <w:widowControl w:val="0"/>
              <w:spacing w:before="34" w:line="176" w:lineRule="auto"/>
              <w:ind w:right="179"/>
              <w:rPr>
                <w:ins w:id="2056" w:author="零 [2]" w:date="2025-11-22T16:17:43Z"/>
                <w:rFonts w:hint="eastAsia" w:ascii="PingFang SC Semibold" w:hAnsi="PingFang SC Semibold" w:eastAsia="PingFang SC Semibold" w:cs="PingFang SC Semibold"/>
                <w:b/>
                <w:bCs/>
                <w:spacing w:val="-3"/>
                <w:vertAlign w:val="baseline"/>
                <w:lang w:val="en-US" w:eastAsia="zh-CN"/>
              </w:rPr>
            </w:pPr>
          </w:p>
        </w:tc>
      </w:tr>
      <w:tr w14:paraId="1D515FDF">
        <w:trPr>
          <w:ins w:id="2057" w:author="零 [2]" w:date="2025-11-22T16:17:43Z"/>
        </w:trPr>
        <w:tc>
          <w:tcPr>
            <w:tcW w:w="3434" w:type="dxa"/>
          </w:tcPr>
          <w:p w14:paraId="4281BF63">
            <w:pPr>
              <w:widowControl w:val="0"/>
              <w:spacing w:before="34" w:line="176" w:lineRule="auto"/>
              <w:ind w:right="179"/>
              <w:rPr>
                <w:ins w:id="2058" w:author="零 [2]" w:date="2025-11-22T16:17:43Z"/>
                <w:rFonts w:hint="eastAsia" w:ascii="PingFang SC Semibold" w:hAnsi="PingFang SC Semibold" w:eastAsia="PingFang SC Semibold" w:cs="PingFang SC Semibold"/>
                <w:b/>
                <w:bCs/>
                <w:spacing w:val="-3"/>
                <w:vertAlign w:val="baseline"/>
                <w:lang w:val="en-US" w:eastAsia="zh-CN"/>
              </w:rPr>
            </w:pPr>
            <w:ins w:id="2059" w:author="零 [2]" w:date="2025-11-22T16:18:58Z">
              <w:r>
                <w:rPr>
                  <w:rFonts w:ascii="PingFang SC" w:hAnsi="PingFang SC" w:eastAsia="PingFang SC" w:cs="PingFang SC"/>
                  <w:spacing w:val="-6"/>
                  <w:sz w:val="21"/>
                  <w:szCs w:val="21"/>
                </w:rPr>
                <w:t>-</w:t>
              </w:r>
            </w:ins>
            <w:ins w:id="2060" w:author="零 [2]" w:date="2025-11-22T16:18:58Z">
              <w:r>
                <w:rPr>
                  <w:rFonts w:ascii="PingFang SC" w:hAnsi="PingFang SC" w:eastAsia="PingFang SC" w:cs="PingFang SC"/>
                  <w:spacing w:val="52"/>
                  <w:sz w:val="21"/>
                  <w:szCs w:val="21"/>
                </w:rPr>
                <w:t xml:space="preserve"> </w:t>
              </w:r>
            </w:ins>
            <w:ins w:id="2061" w:author="零 [2]" w:date="2025-11-22T16:18:58Z">
              <w:r>
                <w:rPr>
                  <w:rFonts w:ascii="PingFang SC" w:hAnsi="PingFang SC" w:eastAsia="PingFang SC" w:cs="PingFang SC"/>
                  <w:spacing w:val="-6"/>
                  <w:sz w:val="21"/>
                  <w:szCs w:val="21"/>
                </w:rPr>
                <w:t>呋喃西林软膏</w:t>
              </w:r>
            </w:ins>
          </w:p>
        </w:tc>
        <w:tc>
          <w:tcPr>
            <w:tcW w:w="3435" w:type="dxa"/>
          </w:tcPr>
          <w:p w14:paraId="10AF4EBC">
            <w:pPr>
              <w:widowControl w:val="0"/>
              <w:spacing w:before="34" w:line="176" w:lineRule="auto"/>
              <w:ind w:right="179"/>
              <w:rPr>
                <w:ins w:id="2062"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420DCAAA">
            <w:pPr>
              <w:widowControl w:val="0"/>
              <w:spacing w:before="34" w:line="176" w:lineRule="auto"/>
              <w:ind w:right="179"/>
              <w:rPr>
                <w:ins w:id="2063" w:author="零 [2]" w:date="2025-11-22T16:17:43Z"/>
                <w:rFonts w:hint="eastAsia" w:ascii="PingFang SC Semibold" w:hAnsi="PingFang SC Semibold" w:eastAsia="PingFang SC Semibold" w:cs="PingFang SC Semibold"/>
                <w:b/>
                <w:bCs/>
                <w:spacing w:val="-3"/>
                <w:vertAlign w:val="baseline"/>
                <w:lang w:val="en-US" w:eastAsia="zh-CN"/>
              </w:rPr>
            </w:pPr>
          </w:p>
        </w:tc>
      </w:tr>
      <w:tr w14:paraId="26DD5DCA">
        <w:trPr>
          <w:ins w:id="2064" w:author="零 [2]" w:date="2025-11-22T16:17:43Z"/>
        </w:trPr>
        <w:tc>
          <w:tcPr>
            <w:tcW w:w="3434" w:type="dxa"/>
          </w:tcPr>
          <w:p w14:paraId="35846338">
            <w:pPr>
              <w:widowControl w:val="0"/>
              <w:spacing w:before="34" w:line="176" w:lineRule="auto"/>
              <w:ind w:right="179"/>
              <w:rPr>
                <w:ins w:id="2065" w:author="零 [2]" w:date="2025-11-22T16:17:43Z"/>
                <w:rFonts w:hint="eastAsia" w:ascii="PingFang SC Semibold" w:hAnsi="PingFang SC Semibold" w:eastAsia="PingFang SC Semibold" w:cs="PingFang SC Semibold"/>
                <w:b/>
                <w:bCs/>
                <w:spacing w:val="-3"/>
                <w:vertAlign w:val="baseline"/>
                <w:lang w:val="en-US" w:eastAsia="zh-CN"/>
              </w:rPr>
            </w:pPr>
            <w:ins w:id="2066" w:author="零 [2]" w:date="2025-11-22T16:18:58Z">
              <w:r>
                <w:rPr>
                  <w:rFonts w:ascii="PingFang SC" w:hAnsi="PingFang SC" w:eastAsia="PingFang SC" w:cs="PingFang SC"/>
                  <w:spacing w:val="-7"/>
                  <w:sz w:val="21"/>
                  <w:szCs w:val="21"/>
                </w:rPr>
                <w:t>-</w:t>
              </w:r>
            </w:ins>
            <w:ins w:id="2067" w:author="零 [2]" w:date="2025-11-22T16:18:58Z">
              <w:r>
                <w:rPr>
                  <w:rFonts w:ascii="PingFang SC" w:hAnsi="PingFang SC" w:eastAsia="PingFang SC" w:cs="PingFang SC"/>
                  <w:spacing w:val="53"/>
                  <w:sz w:val="21"/>
                  <w:szCs w:val="21"/>
                </w:rPr>
                <w:t xml:space="preserve"> </w:t>
              </w:r>
            </w:ins>
            <w:ins w:id="2068" w:author="零 [2]" w:date="2025-11-22T16:18:58Z">
              <w:r>
                <w:rPr>
                  <w:rFonts w:ascii="PingFang SC" w:hAnsi="PingFang SC" w:eastAsia="PingFang SC" w:cs="PingFang SC"/>
                  <w:spacing w:val="-7"/>
                  <w:sz w:val="21"/>
                  <w:szCs w:val="21"/>
                </w:rPr>
                <w:t>红霉素软膏</w:t>
              </w:r>
            </w:ins>
          </w:p>
        </w:tc>
        <w:tc>
          <w:tcPr>
            <w:tcW w:w="3435" w:type="dxa"/>
          </w:tcPr>
          <w:p w14:paraId="377032F4">
            <w:pPr>
              <w:widowControl w:val="0"/>
              <w:spacing w:before="34" w:line="176" w:lineRule="auto"/>
              <w:ind w:right="179"/>
              <w:rPr>
                <w:ins w:id="2069" w:author="零 [2]" w:date="2025-11-22T16:17:43Z"/>
                <w:rFonts w:hint="eastAsia" w:ascii="PingFang SC Semibold" w:hAnsi="PingFang SC Semibold" w:eastAsia="PingFang SC Semibold" w:cs="PingFang SC Semibold"/>
                <w:b/>
                <w:bCs/>
                <w:spacing w:val="-3"/>
                <w:vertAlign w:val="baseline"/>
                <w:lang w:val="en-US" w:eastAsia="zh-CN"/>
              </w:rPr>
            </w:pPr>
          </w:p>
        </w:tc>
        <w:tc>
          <w:tcPr>
            <w:tcW w:w="3435" w:type="dxa"/>
          </w:tcPr>
          <w:p w14:paraId="0582FAC5">
            <w:pPr>
              <w:widowControl w:val="0"/>
              <w:spacing w:before="34" w:line="176" w:lineRule="auto"/>
              <w:ind w:right="179"/>
              <w:rPr>
                <w:ins w:id="2070" w:author="零 [2]" w:date="2025-11-22T16:17:43Z"/>
                <w:rFonts w:hint="eastAsia" w:ascii="PingFang SC Semibold" w:hAnsi="PingFang SC Semibold" w:eastAsia="PingFang SC Semibold" w:cs="PingFang SC Semibold"/>
                <w:b/>
                <w:bCs/>
                <w:spacing w:val="-3"/>
                <w:vertAlign w:val="baseline"/>
                <w:lang w:val="en-US" w:eastAsia="zh-CN"/>
              </w:rPr>
            </w:pPr>
          </w:p>
        </w:tc>
      </w:tr>
      <w:tr w14:paraId="296F85FA">
        <w:trPr>
          <w:ins w:id="2071" w:author="零 [2]" w:date="2025-11-22T16:18:24Z"/>
        </w:trPr>
        <w:tc>
          <w:tcPr>
            <w:tcW w:w="3434" w:type="dxa"/>
          </w:tcPr>
          <w:p w14:paraId="39DA0676">
            <w:pPr>
              <w:widowControl w:val="0"/>
              <w:spacing w:before="34" w:line="176" w:lineRule="auto"/>
              <w:ind w:right="179"/>
              <w:rPr>
                <w:ins w:id="2072" w:author="零 [2]" w:date="2025-11-22T16:18:24Z"/>
                <w:rFonts w:hint="eastAsia" w:ascii="PingFang SC Semibold" w:hAnsi="PingFang SC Semibold" w:eastAsia="PingFang SC Semibold" w:cs="PingFang SC Semibold"/>
                <w:b/>
                <w:bCs/>
                <w:spacing w:val="-3"/>
                <w:vertAlign w:val="baseline"/>
                <w:lang w:val="en-US" w:eastAsia="zh-CN"/>
              </w:rPr>
            </w:pPr>
            <w:ins w:id="2073" w:author="零 [2]" w:date="2025-11-22T16:18:58Z">
              <w:r>
                <w:rPr>
                  <w:rFonts w:ascii="PingFang SC" w:hAnsi="PingFang SC" w:eastAsia="PingFang SC" w:cs="PingFang SC"/>
                  <w:spacing w:val="-6"/>
                  <w:sz w:val="21"/>
                  <w:szCs w:val="21"/>
                </w:rPr>
                <w:t>-</w:t>
              </w:r>
            </w:ins>
            <w:ins w:id="2074" w:author="零 [2]" w:date="2025-11-22T16:18:58Z">
              <w:r>
                <w:rPr>
                  <w:rFonts w:ascii="PingFang SC" w:hAnsi="PingFang SC" w:eastAsia="PingFang SC" w:cs="PingFang SC"/>
                  <w:spacing w:val="47"/>
                  <w:sz w:val="21"/>
                  <w:szCs w:val="21"/>
                </w:rPr>
                <w:t xml:space="preserve"> </w:t>
              </w:r>
            </w:ins>
            <w:ins w:id="2075" w:author="零 [2]" w:date="2025-11-22T16:18:58Z">
              <w:r>
                <w:rPr>
                  <w:rFonts w:ascii="PingFang SC" w:hAnsi="PingFang SC" w:eastAsia="PingFang SC" w:cs="PingFang SC"/>
                  <w:spacing w:val="-6"/>
                  <w:sz w:val="21"/>
                  <w:szCs w:val="21"/>
                </w:rPr>
                <w:t>氧化锌软膏</w:t>
              </w:r>
            </w:ins>
          </w:p>
        </w:tc>
        <w:tc>
          <w:tcPr>
            <w:tcW w:w="3435" w:type="dxa"/>
          </w:tcPr>
          <w:p w14:paraId="325EF2E3">
            <w:pPr>
              <w:widowControl w:val="0"/>
              <w:spacing w:before="34" w:line="176" w:lineRule="auto"/>
              <w:ind w:right="179"/>
              <w:rPr>
                <w:ins w:id="2076" w:author="零 [2]" w:date="2025-11-22T16:18:24Z"/>
                <w:rFonts w:hint="eastAsia" w:ascii="PingFang SC Semibold" w:hAnsi="PingFang SC Semibold" w:eastAsia="PingFang SC Semibold" w:cs="PingFang SC Semibold"/>
                <w:b/>
                <w:bCs/>
                <w:spacing w:val="-3"/>
                <w:vertAlign w:val="baseline"/>
                <w:lang w:val="en-US" w:eastAsia="zh-CN"/>
              </w:rPr>
            </w:pPr>
          </w:p>
        </w:tc>
        <w:tc>
          <w:tcPr>
            <w:tcW w:w="3435" w:type="dxa"/>
          </w:tcPr>
          <w:p w14:paraId="32E7D287">
            <w:pPr>
              <w:widowControl w:val="0"/>
              <w:spacing w:before="34" w:line="176" w:lineRule="auto"/>
              <w:ind w:right="179"/>
              <w:rPr>
                <w:ins w:id="2077" w:author="零 [2]" w:date="2025-11-22T16:18:24Z"/>
                <w:rFonts w:hint="eastAsia" w:ascii="PingFang SC Semibold" w:hAnsi="PingFang SC Semibold" w:eastAsia="PingFang SC Semibold" w:cs="PingFang SC Semibold"/>
                <w:b/>
                <w:bCs/>
                <w:spacing w:val="-3"/>
                <w:vertAlign w:val="baseline"/>
                <w:lang w:val="en-US" w:eastAsia="zh-CN"/>
              </w:rPr>
            </w:pPr>
          </w:p>
        </w:tc>
      </w:tr>
      <w:tr w14:paraId="4B933B6D">
        <w:trPr>
          <w:ins w:id="2078" w:author="零 [2]" w:date="2025-11-22T16:18:25Z"/>
        </w:trPr>
        <w:tc>
          <w:tcPr>
            <w:tcW w:w="3434" w:type="dxa"/>
          </w:tcPr>
          <w:p w14:paraId="42E32921">
            <w:pPr>
              <w:widowControl w:val="0"/>
              <w:spacing w:before="34" w:line="176" w:lineRule="auto"/>
              <w:ind w:right="179"/>
              <w:rPr>
                <w:ins w:id="2079" w:author="零 [2]" w:date="2025-11-22T16:18:25Z"/>
                <w:rFonts w:hint="eastAsia" w:ascii="PingFang SC Semibold" w:hAnsi="PingFang SC Semibold" w:eastAsia="PingFang SC Semibold" w:cs="PingFang SC Semibold"/>
                <w:b/>
                <w:bCs/>
                <w:spacing w:val="-3"/>
                <w:vertAlign w:val="baseline"/>
                <w:lang w:val="en-US" w:eastAsia="zh-CN"/>
              </w:rPr>
            </w:pPr>
            <w:ins w:id="2080" w:author="零 [2]" w:date="2025-11-22T16:18:58Z">
              <w:r>
                <w:rPr>
                  <w:rFonts w:ascii="PingFang SC" w:hAnsi="PingFang SC" w:eastAsia="PingFang SC" w:cs="PingFang SC"/>
                  <w:spacing w:val="-3"/>
                  <w:sz w:val="21"/>
                  <w:szCs w:val="21"/>
                </w:rPr>
                <w:t>-</w:t>
              </w:r>
            </w:ins>
            <w:ins w:id="2081" w:author="零 [2]" w:date="2025-11-22T16:18:58Z">
              <w:r>
                <w:rPr>
                  <w:rFonts w:ascii="PingFang SC" w:hAnsi="PingFang SC" w:eastAsia="PingFang SC" w:cs="PingFang SC"/>
                  <w:spacing w:val="48"/>
                  <w:w w:val="101"/>
                  <w:sz w:val="21"/>
                  <w:szCs w:val="21"/>
                </w:rPr>
                <w:t xml:space="preserve"> </w:t>
              </w:r>
            </w:ins>
            <w:ins w:id="2082" w:author="零 [2]" w:date="2025-11-22T16:18:58Z">
              <w:r>
                <w:rPr>
                  <w:rFonts w:ascii="PingFang SC" w:hAnsi="PingFang SC" w:eastAsia="PingFang SC" w:cs="PingFang SC"/>
                  <w:spacing w:val="-3"/>
                  <w:sz w:val="21"/>
                  <w:szCs w:val="21"/>
                </w:rPr>
                <w:t>绿药膏（林可霉素利多卡因凝胶）</w:t>
              </w:r>
            </w:ins>
          </w:p>
        </w:tc>
        <w:tc>
          <w:tcPr>
            <w:tcW w:w="3435" w:type="dxa"/>
          </w:tcPr>
          <w:p w14:paraId="73A00E84">
            <w:pPr>
              <w:widowControl w:val="0"/>
              <w:spacing w:before="34" w:line="176" w:lineRule="auto"/>
              <w:ind w:right="179"/>
              <w:rPr>
                <w:ins w:id="2083" w:author="零 [2]" w:date="2025-11-22T16:18:25Z"/>
                <w:rFonts w:hint="eastAsia" w:ascii="PingFang SC Semibold" w:hAnsi="PingFang SC Semibold" w:eastAsia="PingFang SC Semibold" w:cs="PingFang SC Semibold"/>
                <w:b/>
                <w:bCs/>
                <w:spacing w:val="-3"/>
                <w:vertAlign w:val="baseline"/>
                <w:lang w:val="en-US" w:eastAsia="zh-CN"/>
              </w:rPr>
            </w:pPr>
          </w:p>
        </w:tc>
        <w:tc>
          <w:tcPr>
            <w:tcW w:w="3435" w:type="dxa"/>
          </w:tcPr>
          <w:p w14:paraId="0BF4791A">
            <w:pPr>
              <w:widowControl w:val="0"/>
              <w:spacing w:before="34" w:line="176" w:lineRule="auto"/>
              <w:ind w:right="179"/>
              <w:rPr>
                <w:ins w:id="2084" w:author="零 [2]" w:date="2025-11-22T16:18:25Z"/>
                <w:rFonts w:hint="eastAsia" w:ascii="PingFang SC Semibold" w:hAnsi="PingFang SC Semibold" w:eastAsia="PingFang SC Semibold" w:cs="PingFang SC Semibold"/>
                <w:b/>
                <w:bCs/>
                <w:spacing w:val="-3"/>
                <w:vertAlign w:val="baseline"/>
                <w:lang w:val="en-US" w:eastAsia="zh-CN"/>
              </w:rPr>
            </w:pPr>
          </w:p>
        </w:tc>
      </w:tr>
    </w:tbl>
    <w:p w14:paraId="13C72130">
      <w:pPr>
        <w:spacing w:before="96" w:line="192" w:lineRule="auto"/>
        <w:ind w:left="462"/>
        <w:rPr>
          <w:ins w:id="2085" w:author="零 [2]" w:date="2025-11-22T16:17:26Z"/>
          <w:rFonts w:ascii="PingFang SC" w:hAnsi="PingFang SC" w:eastAsia="PingFang SC" w:cs="PingFang SC"/>
          <w:b/>
          <w:bCs/>
          <w:spacing w:val="-7"/>
          <w:sz w:val="21"/>
          <w:szCs w:val="21"/>
        </w:rPr>
      </w:pPr>
    </w:p>
    <w:p w14:paraId="5D776BC9">
      <w:pPr>
        <w:spacing w:before="96" w:line="192" w:lineRule="auto"/>
        <w:ind w:left="462"/>
        <w:rPr>
          <w:del w:id="2086" w:author="零 [2]" w:date="2025-11-22T16:20:34Z"/>
          <w:rFonts w:ascii="PingFang SC" w:hAnsi="PingFang SC" w:eastAsia="PingFang SC" w:cs="PingFang SC"/>
          <w:sz w:val="21"/>
          <w:szCs w:val="21"/>
        </w:rPr>
      </w:pPr>
      <w:del w:id="2087" w:author="零 [2]" w:date="2025-11-22T16:20:34Z">
        <w:r>
          <w:rPr>
            <w:rFonts w:ascii="PingFang SC" w:hAnsi="PingFang SC" w:eastAsia="PingFang SC" w:cs="PingFang SC"/>
            <w:b/>
            <w:bCs/>
            <w:spacing w:val="-7"/>
            <w:sz w:val="21"/>
            <w:szCs w:val="21"/>
          </w:rPr>
          <w:delText>药膏</w:delText>
        </w:r>
      </w:del>
    </w:p>
    <w:p w14:paraId="2BC6A89C">
      <w:pPr>
        <w:spacing w:before="25" w:line="192" w:lineRule="auto"/>
        <w:ind w:left="458"/>
        <w:rPr>
          <w:del w:id="2088" w:author="零 [2]" w:date="2025-11-22T16:20:34Z"/>
          <w:rFonts w:ascii="PingFang SC" w:hAnsi="PingFang SC" w:eastAsia="PingFang SC" w:cs="PingFang SC"/>
          <w:sz w:val="21"/>
          <w:szCs w:val="21"/>
        </w:rPr>
      </w:pPr>
      <w:del w:id="2089" w:author="零 [2]" w:date="2025-11-22T16:20:34Z">
        <w:r>
          <w:rPr>
            <w:rFonts w:ascii="PingFang SC" w:hAnsi="PingFang SC" w:eastAsia="PingFang SC" w:cs="PingFang SC"/>
            <w:spacing w:val="-7"/>
            <w:sz w:val="21"/>
            <w:szCs w:val="21"/>
          </w:rPr>
          <w:delText>-</w:delText>
        </w:r>
      </w:del>
      <w:del w:id="2090" w:author="零 [2]" w:date="2025-11-22T16:20:34Z">
        <w:r>
          <w:rPr>
            <w:rFonts w:ascii="PingFang SC" w:hAnsi="PingFang SC" w:eastAsia="PingFang SC" w:cs="PingFang SC"/>
            <w:spacing w:val="53"/>
            <w:sz w:val="21"/>
            <w:szCs w:val="21"/>
          </w:rPr>
          <w:delText xml:space="preserve"> </w:delText>
        </w:r>
      </w:del>
      <w:del w:id="2091" w:author="零 [2]" w:date="2025-11-22T16:20:34Z">
        <w:r>
          <w:rPr>
            <w:rFonts w:ascii="PingFang SC" w:hAnsi="PingFang SC" w:eastAsia="PingFang SC" w:cs="PingFang SC"/>
            <w:spacing w:val="-7"/>
            <w:sz w:val="21"/>
            <w:szCs w:val="21"/>
          </w:rPr>
          <w:delText>百多邦软膏</w:delText>
        </w:r>
      </w:del>
    </w:p>
    <w:p w14:paraId="1C0E8B5D">
      <w:pPr>
        <w:spacing w:before="31" w:line="191" w:lineRule="auto"/>
        <w:ind w:left="458"/>
        <w:rPr>
          <w:del w:id="2092" w:author="零 [2]" w:date="2025-11-22T16:20:34Z"/>
          <w:rFonts w:ascii="PingFang SC" w:hAnsi="PingFang SC" w:eastAsia="PingFang SC" w:cs="PingFang SC"/>
          <w:sz w:val="21"/>
          <w:szCs w:val="21"/>
        </w:rPr>
      </w:pPr>
      <w:del w:id="2093" w:author="零 [2]" w:date="2025-11-22T16:20:34Z">
        <w:r>
          <w:rPr>
            <w:rFonts w:ascii="PingFang SC" w:hAnsi="PingFang SC" w:eastAsia="PingFang SC" w:cs="PingFang SC"/>
            <w:spacing w:val="-6"/>
            <w:sz w:val="21"/>
            <w:szCs w:val="21"/>
          </w:rPr>
          <w:delText>-</w:delText>
        </w:r>
      </w:del>
      <w:del w:id="2094" w:author="零 [2]" w:date="2025-11-22T16:20:34Z">
        <w:r>
          <w:rPr>
            <w:rFonts w:ascii="PingFang SC" w:hAnsi="PingFang SC" w:eastAsia="PingFang SC" w:cs="PingFang SC"/>
            <w:spacing w:val="52"/>
            <w:sz w:val="21"/>
            <w:szCs w:val="21"/>
          </w:rPr>
          <w:delText xml:space="preserve"> </w:delText>
        </w:r>
      </w:del>
      <w:del w:id="2095" w:author="零 [2]" w:date="2025-11-22T16:20:34Z">
        <w:r>
          <w:rPr>
            <w:rFonts w:ascii="PingFang SC" w:hAnsi="PingFang SC" w:eastAsia="PingFang SC" w:cs="PingFang SC"/>
            <w:spacing w:val="-6"/>
            <w:sz w:val="21"/>
            <w:szCs w:val="21"/>
          </w:rPr>
          <w:delText>夫西地酸乳膏</w:delText>
        </w:r>
      </w:del>
    </w:p>
    <w:p w14:paraId="4188622A">
      <w:pPr>
        <w:spacing w:before="30" w:line="192" w:lineRule="auto"/>
        <w:ind w:left="458"/>
        <w:rPr>
          <w:del w:id="2096" w:author="零 [2]" w:date="2025-11-22T16:20:34Z"/>
          <w:rFonts w:ascii="PingFang SC" w:hAnsi="PingFang SC" w:eastAsia="PingFang SC" w:cs="PingFang SC"/>
          <w:sz w:val="21"/>
          <w:szCs w:val="21"/>
        </w:rPr>
      </w:pPr>
      <w:del w:id="2097" w:author="零 [2]" w:date="2025-11-22T16:20:34Z">
        <w:r>
          <w:rPr>
            <w:rFonts w:ascii="PingFang SC" w:hAnsi="PingFang SC" w:eastAsia="PingFang SC" w:cs="PingFang SC"/>
            <w:spacing w:val="-5"/>
            <w:sz w:val="21"/>
            <w:szCs w:val="21"/>
          </w:rPr>
          <w:delText>-</w:delText>
        </w:r>
      </w:del>
      <w:del w:id="2098" w:author="零 [2]" w:date="2025-11-22T16:20:34Z">
        <w:r>
          <w:rPr>
            <w:rFonts w:ascii="PingFang SC" w:hAnsi="PingFang SC" w:eastAsia="PingFang SC" w:cs="PingFang SC"/>
            <w:spacing w:val="45"/>
            <w:sz w:val="21"/>
            <w:szCs w:val="21"/>
          </w:rPr>
          <w:delText xml:space="preserve"> </w:delText>
        </w:r>
      </w:del>
      <w:del w:id="2099" w:author="零 [2]" w:date="2025-11-22T16:20:34Z">
        <w:r>
          <w:rPr>
            <w:rFonts w:ascii="PingFang SC" w:hAnsi="PingFang SC" w:eastAsia="PingFang SC" w:cs="PingFang SC"/>
            <w:spacing w:val="-5"/>
            <w:sz w:val="21"/>
            <w:szCs w:val="21"/>
          </w:rPr>
          <w:delText>环丙沙星软膏</w:delText>
        </w:r>
      </w:del>
    </w:p>
    <w:p w14:paraId="78716FA8">
      <w:pPr>
        <w:spacing w:before="26" w:line="191" w:lineRule="auto"/>
        <w:ind w:left="458"/>
        <w:rPr>
          <w:del w:id="2100" w:author="零 [2]" w:date="2025-11-22T16:20:34Z"/>
          <w:rFonts w:ascii="PingFang SC" w:hAnsi="PingFang SC" w:eastAsia="PingFang SC" w:cs="PingFang SC"/>
          <w:sz w:val="21"/>
          <w:szCs w:val="21"/>
        </w:rPr>
      </w:pPr>
      <w:del w:id="2101" w:author="零 [2]" w:date="2025-11-22T16:20:34Z">
        <w:r>
          <w:rPr>
            <w:rFonts w:ascii="PingFang SC" w:hAnsi="PingFang SC" w:eastAsia="PingFang SC" w:cs="PingFang SC"/>
            <w:spacing w:val="-5"/>
            <w:sz w:val="21"/>
            <w:szCs w:val="21"/>
          </w:rPr>
          <w:delText>-</w:delText>
        </w:r>
      </w:del>
      <w:del w:id="2102" w:author="零 [2]" w:date="2025-11-22T16:20:34Z">
        <w:r>
          <w:rPr>
            <w:rFonts w:ascii="PingFang SC" w:hAnsi="PingFang SC" w:eastAsia="PingFang SC" w:cs="PingFang SC"/>
            <w:spacing w:val="45"/>
            <w:sz w:val="21"/>
            <w:szCs w:val="21"/>
          </w:rPr>
          <w:delText xml:space="preserve"> </w:delText>
        </w:r>
      </w:del>
      <w:del w:id="2103" w:author="零 [2]" w:date="2025-11-22T16:20:34Z">
        <w:r>
          <w:rPr>
            <w:rFonts w:ascii="PingFang SC" w:hAnsi="PingFang SC" w:eastAsia="PingFang SC" w:cs="PingFang SC"/>
            <w:spacing w:val="-5"/>
            <w:sz w:val="21"/>
            <w:szCs w:val="21"/>
          </w:rPr>
          <w:delText>氧氟沙星软膏</w:delText>
        </w:r>
      </w:del>
    </w:p>
    <w:p w14:paraId="2A31BB1B">
      <w:pPr>
        <w:spacing w:before="32" w:line="184" w:lineRule="auto"/>
        <w:ind w:left="458"/>
        <w:rPr>
          <w:del w:id="2104" w:author="零 [2]" w:date="2025-11-22T16:20:34Z"/>
          <w:rFonts w:ascii="PingFang SC" w:hAnsi="PingFang SC" w:eastAsia="PingFang SC" w:cs="PingFang SC"/>
          <w:sz w:val="21"/>
          <w:szCs w:val="21"/>
        </w:rPr>
      </w:pPr>
      <w:del w:id="2105" w:author="零 [2]" w:date="2025-11-22T16:20:34Z">
        <w:r>
          <w:rPr>
            <w:rFonts w:ascii="PingFang SC" w:hAnsi="PingFang SC" w:eastAsia="PingFang SC" w:cs="PingFang SC"/>
            <w:spacing w:val="-2"/>
            <w:sz w:val="21"/>
            <w:szCs w:val="21"/>
          </w:rPr>
          <w:delText>-</w:delText>
        </w:r>
      </w:del>
      <w:del w:id="2106" w:author="零 [2]" w:date="2025-11-22T16:20:34Z">
        <w:r>
          <w:rPr>
            <w:rFonts w:ascii="PingFang SC" w:hAnsi="PingFang SC" w:eastAsia="PingFang SC" w:cs="PingFang SC"/>
            <w:spacing w:val="55"/>
            <w:sz w:val="21"/>
            <w:szCs w:val="21"/>
          </w:rPr>
          <w:delText xml:space="preserve"> </w:delText>
        </w:r>
      </w:del>
      <w:del w:id="2107" w:author="零 [2]" w:date="2025-11-22T16:20:34Z">
        <w:r>
          <w:rPr>
            <w:rFonts w:ascii="PingFang SC" w:hAnsi="PingFang SC" w:eastAsia="PingFang SC" w:cs="PingFang SC"/>
            <w:spacing w:val="-2"/>
            <w:sz w:val="21"/>
            <w:szCs w:val="21"/>
          </w:rPr>
          <w:delText>雷夫努尔软膏（也叫利凡诺，其水溶液为黄药水）</w:delText>
        </w:r>
      </w:del>
    </w:p>
    <w:p w14:paraId="47F1129D">
      <w:pPr>
        <w:spacing w:before="42" w:line="192" w:lineRule="auto"/>
        <w:ind w:left="458"/>
        <w:rPr>
          <w:del w:id="2108" w:author="零 [2]" w:date="2025-11-22T16:20:34Z"/>
          <w:rFonts w:ascii="PingFang SC" w:hAnsi="PingFang SC" w:eastAsia="PingFang SC" w:cs="PingFang SC"/>
          <w:sz w:val="21"/>
          <w:szCs w:val="21"/>
        </w:rPr>
      </w:pPr>
      <w:del w:id="2109" w:author="零 [2]" w:date="2025-11-22T16:20:34Z">
        <w:r>
          <w:rPr>
            <w:rFonts w:ascii="PingFang SC" w:hAnsi="PingFang SC" w:eastAsia="PingFang SC" w:cs="PingFang SC"/>
            <w:spacing w:val="-6"/>
            <w:sz w:val="21"/>
            <w:szCs w:val="21"/>
          </w:rPr>
          <w:delText>-</w:delText>
        </w:r>
      </w:del>
      <w:del w:id="2110" w:author="零 [2]" w:date="2025-11-22T16:20:34Z">
        <w:r>
          <w:rPr>
            <w:rFonts w:ascii="PingFang SC" w:hAnsi="PingFang SC" w:eastAsia="PingFang SC" w:cs="PingFang SC"/>
            <w:spacing w:val="52"/>
            <w:sz w:val="21"/>
            <w:szCs w:val="21"/>
          </w:rPr>
          <w:delText xml:space="preserve"> </w:delText>
        </w:r>
      </w:del>
      <w:del w:id="2111" w:author="零 [2]" w:date="2025-11-22T16:20:34Z">
        <w:r>
          <w:rPr>
            <w:rFonts w:ascii="PingFang SC" w:hAnsi="PingFang SC" w:eastAsia="PingFang SC" w:cs="PingFang SC"/>
            <w:spacing w:val="-6"/>
            <w:sz w:val="21"/>
            <w:szCs w:val="21"/>
          </w:rPr>
          <w:delText>呋喃西林软膏</w:delText>
        </w:r>
      </w:del>
    </w:p>
    <w:p w14:paraId="239755D3">
      <w:pPr>
        <w:spacing w:before="27" w:line="191" w:lineRule="auto"/>
        <w:ind w:left="458"/>
        <w:rPr>
          <w:del w:id="2112" w:author="零 [2]" w:date="2025-11-22T16:20:34Z"/>
          <w:rFonts w:ascii="PingFang SC" w:hAnsi="PingFang SC" w:eastAsia="PingFang SC" w:cs="PingFang SC"/>
          <w:sz w:val="21"/>
          <w:szCs w:val="21"/>
        </w:rPr>
      </w:pPr>
      <w:del w:id="2113" w:author="零 [2]" w:date="2025-11-22T16:20:34Z">
        <w:r>
          <w:rPr>
            <w:rFonts w:ascii="PingFang SC" w:hAnsi="PingFang SC" w:eastAsia="PingFang SC" w:cs="PingFang SC"/>
            <w:spacing w:val="-7"/>
            <w:sz w:val="21"/>
            <w:szCs w:val="21"/>
          </w:rPr>
          <w:delText>-</w:delText>
        </w:r>
      </w:del>
      <w:del w:id="2114" w:author="零 [2]" w:date="2025-11-22T16:20:34Z">
        <w:r>
          <w:rPr>
            <w:rFonts w:ascii="PingFang SC" w:hAnsi="PingFang SC" w:eastAsia="PingFang SC" w:cs="PingFang SC"/>
            <w:spacing w:val="53"/>
            <w:sz w:val="21"/>
            <w:szCs w:val="21"/>
          </w:rPr>
          <w:delText xml:space="preserve"> </w:delText>
        </w:r>
      </w:del>
      <w:del w:id="2115" w:author="零 [2]" w:date="2025-11-22T16:20:34Z">
        <w:r>
          <w:rPr>
            <w:rFonts w:ascii="PingFang SC" w:hAnsi="PingFang SC" w:eastAsia="PingFang SC" w:cs="PingFang SC"/>
            <w:spacing w:val="-7"/>
            <w:sz w:val="21"/>
            <w:szCs w:val="21"/>
          </w:rPr>
          <w:delText>红霉素软膏</w:delText>
        </w:r>
      </w:del>
    </w:p>
    <w:p w14:paraId="69189322">
      <w:pPr>
        <w:spacing w:before="31" w:line="192" w:lineRule="auto"/>
        <w:ind w:left="458"/>
        <w:rPr>
          <w:del w:id="2116" w:author="零 [2]" w:date="2025-11-22T16:20:34Z"/>
          <w:rFonts w:ascii="PingFang SC" w:hAnsi="PingFang SC" w:eastAsia="PingFang SC" w:cs="PingFang SC"/>
          <w:sz w:val="21"/>
          <w:szCs w:val="21"/>
        </w:rPr>
      </w:pPr>
      <w:del w:id="2117" w:author="零 [2]" w:date="2025-11-22T16:20:34Z">
        <w:r>
          <w:rPr>
            <w:rFonts w:ascii="PingFang SC" w:hAnsi="PingFang SC" w:eastAsia="PingFang SC" w:cs="PingFang SC"/>
            <w:spacing w:val="-6"/>
            <w:sz w:val="21"/>
            <w:szCs w:val="21"/>
          </w:rPr>
          <w:delText>-</w:delText>
        </w:r>
      </w:del>
      <w:del w:id="2118" w:author="零 [2]" w:date="2025-11-22T16:20:34Z">
        <w:r>
          <w:rPr>
            <w:rFonts w:ascii="PingFang SC" w:hAnsi="PingFang SC" w:eastAsia="PingFang SC" w:cs="PingFang SC"/>
            <w:spacing w:val="47"/>
            <w:sz w:val="21"/>
            <w:szCs w:val="21"/>
          </w:rPr>
          <w:delText xml:space="preserve"> </w:delText>
        </w:r>
      </w:del>
      <w:del w:id="2119" w:author="零 [2]" w:date="2025-11-22T16:20:34Z">
        <w:r>
          <w:rPr>
            <w:rFonts w:ascii="PingFang SC" w:hAnsi="PingFang SC" w:eastAsia="PingFang SC" w:cs="PingFang SC"/>
            <w:spacing w:val="-6"/>
            <w:sz w:val="21"/>
            <w:szCs w:val="21"/>
          </w:rPr>
          <w:delText>氧化锌软膏</w:delText>
        </w:r>
      </w:del>
    </w:p>
    <w:p w14:paraId="48F87DB5">
      <w:pPr>
        <w:spacing w:before="26" w:line="191" w:lineRule="auto"/>
        <w:ind w:left="458"/>
        <w:rPr>
          <w:del w:id="2120" w:author="零 [2]" w:date="2025-11-22T16:20:34Z"/>
          <w:rFonts w:ascii="PingFang SC" w:hAnsi="PingFang SC" w:eastAsia="PingFang SC" w:cs="PingFang SC"/>
          <w:sz w:val="21"/>
          <w:szCs w:val="21"/>
        </w:rPr>
      </w:pPr>
      <w:del w:id="2121" w:author="零 [2]" w:date="2025-11-22T16:20:34Z">
        <w:r>
          <w:rPr>
            <w:rFonts w:ascii="PingFang SC" w:hAnsi="PingFang SC" w:eastAsia="PingFang SC" w:cs="PingFang SC"/>
            <w:spacing w:val="-3"/>
            <w:sz w:val="21"/>
            <w:szCs w:val="21"/>
          </w:rPr>
          <w:delText>-</w:delText>
        </w:r>
      </w:del>
      <w:del w:id="2122" w:author="零 [2]" w:date="2025-11-22T16:20:34Z">
        <w:r>
          <w:rPr>
            <w:rFonts w:ascii="PingFang SC" w:hAnsi="PingFang SC" w:eastAsia="PingFang SC" w:cs="PingFang SC"/>
            <w:spacing w:val="48"/>
            <w:w w:val="101"/>
            <w:sz w:val="21"/>
            <w:szCs w:val="21"/>
          </w:rPr>
          <w:delText xml:space="preserve"> </w:delText>
        </w:r>
      </w:del>
      <w:del w:id="2123" w:author="零 [2]" w:date="2025-11-22T16:20:34Z">
        <w:r>
          <w:rPr>
            <w:rFonts w:ascii="PingFang SC" w:hAnsi="PingFang SC" w:eastAsia="PingFang SC" w:cs="PingFang SC"/>
            <w:spacing w:val="-3"/>
            <w:sz w:val="21"/>
            <w:szCs w:val="21"/>
          </w:rPr>
          <w:delText>绿药膏（林可霉素利多卡因凝胶）</w:delText>
        </w:r>
      </w:del>
    </w:p>
    <w:p w14:paraId="430B7A21">
      <w:pPr>
        <w:spacing w:before="33" w:line="182" w:lineRule="auto"/>
        <w:ind w:left="69" w:right="158" w:firstLine="390"/>
      </w:pPr>
      <w:r>
        <w:rPr>
          <w:rFonts w:ascii="PingFang SC" w:hAnsi="PingFang SC" w:eastAsia="PingFang SC" w:cs="PingFang SC"/>
          <w:spacing w:val="-3"/>
          <w:sz w:val="21"/>
          <w:szCs w:val="21"/>
        </w:rPr>
        <w:t>根据是否容易买到，上述药膏准备两三种即可。并且一般如果伤</w:t>
      </w:r>
      <w:r>
        <w:rPr>
          <w:rFonts w:ascii="PingFang SC" w:hAnsi="PingFang SC" w:eastAsia="PingFang SC" w:cs="PingFang SC"/>
          <w:spacing w:val="14"/>
          <w:sz w:val="21"/>
          <w:szCs w:val="21"/>
        </w:rPr>
        <w:t xml:space="preserve"> </w:t>
      </w:r>
      <w:r>
        <w:rPr>
          <w:rFonts w:ascii="PingFang SC" w:hAnsi="PingFang SC" w:eastAsia="PingFang SC" w:cs="PingFang SC"/>
          <w:spacing w:val="-5"/>
          <w:sz w:val="21"/>
          <w:szCs w:val="21"/>
        </w:rPr>
        <w:t>口消毒很好，没有感染迹象的时候不需要使用任何药膏</w:t>
      </w:r>
      <w:r>
        <w:rPr>
          <w:rFonts w:hint="eastAsia" w:ascii="PingFang SC" w:hAnsi="PingFang SC" w:eastAsia="PingFang SC" w:cs="PingFang SC"/>
          <w:spacing w:val="-5"/>
          <w:sz w:val="21"/>
          <w:szCs w:val="21"/>
          <w:lang w:eastAsia="zh-CN"/>
        </w:rPr>
        <w:t>，</w:t>
      </w:r>
      <w:r>
        <w:rPr>
          <w:rFonts w:hint="eastAsia" w:ascii="PingFang SC" w:hAnsi="PingFang SC" w:eastAsia="PingFang SC" w:cs="PingFang SC"/>
          <w:spacing w:val="-5"/>
          <w:sz w:val="21"/>
          <w:szCs w:val="21"/>
          <w:lang w:val="en-US" w:eastAsia="zh-CN"/>
        </w:rPr>
        <w:t>减少细菌耐药性。</w:t>
      </w:r>
    </w:p>
    <w:p w14:paraId="05F8389E">
      <w:pPr>
        <w:spacing w:before="96" w:line="191" w:lineRule="auto"/>
        <w:ind w:left="461"/>
        <w:rPr>
          <w:rFonts w:ascii="PingFang SC" w:hAnsi="PingFang SC" w:eastAsia="PingFang SC" w:cs="PingFang SC"/>
          <w:sz w:val="21"/>
          <w:szCs w:val="21"/>
        </w:rPr>
      </w:pPr>
      <w:r>
        <w:rPr>
          <w:rFonts w:ascii="PingFang SC" w:hAnsi="PingFang SC" w:eastAsia="PingFang SC" w:cs="PingFang SC"/>
          <w:b/>
          <w:bCs/>
          <w:spacing w:val="-3"/>
          <w:sz w:val="21"/>
          <w:szCs w:val="21"/>
        </w:rPr>
        <w:t>无效或不需要的东西</w:t>
      </w:r>
    </w:p>
    <w:p w14:paraId="41ABB766">
      <w:pPr>
        <w:spacing w:before="31" w:line="192" w:lineRule="auto"/>
        <w:ind w:left="458"/>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8"/>
          <w:sz w:val="21"/>
          <w:szCs w:val="21"/>
        </w:rPr>
        <w:t>维生素</w:t>
      </w:r>
      <w:r>
        <w:rPr>
          <w:rFonts w:ascii="PingFang SC" w:hAnsi="PingFang SC" w:eastAsia="PingFang SC" w:cs="PingFang SC"/>
          <w:spacing w:val="-11"/>
          <w:sz w:val="21"/>
          <w:szCs w:val="21"/>
        </w:rPr>
        <w:t xml:space="preserve"> </w:t>
      </w:r>
      <w:r>
        <w:rPr>
          <w:rFonts w:ascii="PingFang SC" w:hAnsi="PingFang SC" w:eastAsia="PingFang SC" w:cs="PingFang SC"/>
          <w:spacing w:val="-8"/>
          <w:sz w:val="21"/>
          <w:szCs w:val="21"/>
        </w:rPr>
        <w:t>E</w:t>
      </w:r>
    </w:p>
    <w:p w14:paraId="5CC0104B">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53"/>
          <w:w w:val="101"/>
          <w:sz w:val="21"/>
          <w:szCs w:val="21"/>
        </w:rPr>
        <w:t xml:space="preserve"> </w:t>
      </w:r>
      <w:r>
        <w:rPr>
          <w:rFonts w:ascii="PingFang SC" w:hAnsi="PingFang SC" w:eastAsia="PingFang SC" w:cs="PingFang SC"/>
          <w:spacing w:val="-3"/>
          <w:sz w:val="21"/>
          <w:szCs w:val="21"/>
        </w:rPr>
        <w:t>优色林（作用和凡士林差不多）</w:t>
      </w:r>
    </w:p>
    <w:p w14:paraId="59960405">
      <w:pPr>
        <w:spacing w:before="27" w:line="184" w:lineRule="auto"/>
        <w:ind w:left="458"/>
        <w:rPr>
          <w:rFonts w:ascii="PingFang SC" w:hAnsi="PingFang SC" w:eastAsia="PingFang SC" w:cs="PingFang SC"/>
          <w:sz w:val="21"/>
          <w:szCs w:val="21"/>
        </w:rPr>
      </w:pPr>
      <w:r>
        <w:rPr>
          <w:rFonts w:ascii="PingFang SC" w:hAnsi="PingFang SC" w:eastAsia="PingFang SC" w:cs="PingFang SC"/>
          <w:spacing w:val="-11"/>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11"/>
          <w:sz w:val="21"/>
          <w:szCs w:val="21"/>
        </w:rPr>
        <w:t>达克宁，皮炎平，酮康唑等（这些是强效激素，不能用于伤口）</w:t>
      </w:r>
    </w:p>
    <w:p w14:paraId="72FC0C45">
      <w:pPr>
        <w:spacing w:before="43" w:line="184" w:lineRule="auto"/>
        <w:ind w:left="458"/>
        <w:rPr>
          <w:rFonts w:ascii="PingFang SC" w:hAnsi="PingFang SC" w:eastAsia="PingFang SC" w:cs="PingFang SC"/>
          <w:sz w:val="21"/>
          <w:szCs w:val="21"/>
        </w:rPr>
      </w:pPr>
      <w:r>
        <w:rPr>
          <w:rFonts w:ascii="PingFang SC" w:hAnsi="PingFang SC" w:eastAsia="PingFang SC" w:cs="PingFang SC"/>
          <w:spacing w:val="-2"/>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2"/>
          <w:sz w:val="21"/>
          <w:szCs w:val="21"/>
        </w:rPr>
        <w:t>紫药水，红药水等不要用。有毒，已淘汰。</w:t>
      </w:r>
    </w:p>
    <w:p w14:paraId="7DF140CF">
      <w:pPr>
        <w:spacing w:before="43"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5"/>
          <w:sz w:val="21"/>
          <w:szCs w:val="21"/>
        </w:rPr>
        <w:t>双氧水用在伤口上很疼。</w:t>
      </w:r>
    </w:p>
    <w:p w14:paraId="2E08EAA1">
      <w:pPr>
        <w:spacing w:before="29" w:line="181" w:lineRule="auto"/>
        <w:ind w:left="36" w:right="158" w:firstLine="423"/>
      </w:pPr>
      <w:r>
        <w:rPr>
          <w:rFonts w:ascii="PingFang SC" w:hAnsi="PingFang SC" w:eastAsia="PingFang SC" w:cs="PingFang SC"/>
          <w:spacing w:val="-2"/>
          <w:sz w:val="21"/>
          <w:szCs w:val="21"/>
        </w:rPr>
        <w:t>某些 EB 患者使用较弱的激素软膏可以减少水疱，</w:t>
      </w:r>
      <w:r>
        <w:rPr>
          <w:rFonts w:ascii="PingFang SC" w:hAnsi="PingFang SC" w:eastAsia="PingFang SC" w:cs="PingFang SC"/>
          <w:spacing w:val="-3"/>
          <w:sz w:val="21"/>
          <w:szCs w:val="21"/>
        </w:rPr>
        <w:t>具体使用情况</w:t>
      </w:r>
      <w:del w:id="2124" w:author="零 [2]" w:date="2025-11-22T16:31:58Z">
        <w:r>
          <w:rPr>
            <w:rFonts w:ascii="PingFang SC" w:hAnsi="PingFang SC" w:eastAsia="PingFang SC" w:cs="PingFang SC"/>
            <w:sz w:val="21"/>
            <w:szCs w:val="21"/>
          </w:rPr>
          <w:delText xml:space="preserve"> </w:delText>
        </w:r>
      </w:del>
      <w:r>
        <w:rPr>
          <w:rFonts w:ascii="PingFang SC" w:hAnsi="PingFang SC" w:eastAsia="PingFang SC" w:cs="PingFang SC"/>
          <w:spacing w:val="-7"/>
          <w:sz w:val="21"/>
          <w:szCs w:val="21"/>
        </w:rPr>
        <w:t>遵医嘱。</w:t>
      </w:r>
    </w:p>
    <w:p w14:paraId="3F70389F">
      <w:pPr>
        <w:spacing w:before="95" w:line="175" w:lineRule="auto"/>
        <w:ind w:left="54" w:right="160" w:firstLine="404"/>
        <w:rPr>
          <w:del w:id="2125" w:author="零 [2]" w:date="2025-11-22T16:31:57Z"/>
          <w:rFonts w:ascii="PingFang SC" w:hAnsi="PingFang SC" w:eastAsia="PingFang SC" w:cs="PingFang SC"/>
          <w:sz w:val="21"/>
          <w:szCs w:val="21"/>
        </w:rPr>
      </w:pPr>
      <w:del w:id="2126" w:author="零 [2]" w:date="2025-11-22T16:31:57Z">
        <w:r>
          <w:rPr>
            <w:rFonts w:ascii="PingFang SC" w:hAnsi="PingFang SC" w:eastAsia="PingFang SC" w:cs="PingFang SC"/>
            <w:spacing w:val="-3"/>
            <w:sz w:val="21"/>
            <w:szCs w:val="21"/>
          </w:rPr>
          <w:delText>在蝴蝶宝贝关爱中心的网站上有关于美皮贴，薄型美皮康和</w:delText>
        </w:r>
      </w:del>
      <w:del w:id="2127" w:author="零 [2]" w:date="2025-11-22T16:31:57Z">
        <w:r>
          <w:rPr>
            <w:rFonts w:hint="eastAsia" w:ascii="PingFang SC" w:hAnsi="PingFang SC" w:eastAsia="PingFang SC" w:cs="PingFang SC"/>
            <w:spacing w:val="-3"/>
            <w:sz w:val="21"/>
            <w:szCs w:val="21"/>
            <w:lang w:eastAsia="zh-CN"/>
          </w:rPr>
          <w:delText>优妥</w:delText>
        </w:r>
      </w:del>
      <w:del w:id="2128" w:author="零 [2]" w:date="2025-11-22T16:31:57Z">
        <w:r>
          <w:rPr>
            <w:rFonts w:ascii="PingFang SC" w:hAnsi="PingFang SC" w:eastAsia="PingFang SC" w:cs="PingFang SC"/>
            <w:spacing w:val="12"/>
            <w:sz w:val="21"/>
            <w:szCs w:val="21"/>
          </w:rPr>
          <w:delText xml:space="preserve"> </w:delText>
        </w:r>
      </w:del>
      <w:del w:id="2129" w:author="零 [2]" w:date="2025-11-22T16:31:57Z">
        <w:r>
          <w:rPr>
            <w:rFonts w:ascii="PingFang SC" w:hAnsi="PingFang SC" w:eastAsia="PingFang SC" w:cs="PingFang SC"/>
            <w:spacing w:val="-3"/>
            <w:sz w:val="21"/>
            <w:szCs w:val="21"/>
          </w:rPr>
          <w:delText>的介绍（</w:delText>
        </w:r>
      </w:del>
      <w:del w:id="2130" w:author="零 [2]" w:date="2025-11-22T16:31:57Z">
        <w:r>
          <w:rPr/>
          <w:fldChar w:fldCharType="begin"/>
        </w:r>
      </w:del>
      <w:del w:id="2131" w:author="零 [2]" w:date="2025-11-22T16:31:57Z">
        <w:r>
          <w:rPr/>
          <w:delInstrText xml:space="preserve"> HYPERLINK "http://www.debra.org.cn/patient/care/bandage/" </w:delInstrText>
        </w:r>
      </w:del>
      <w:del w:id="2132" w:author="零 [2]" w:date="2025-11-22T16:31:57Z">
        <w:r>
          <w:rPr/>
          <w:fldChar w:fldCharType="separate"/>
        </w:r>
      </w:del>
      <w:del w:id="2133" w:author="零 [2]" w:date="2025-11-22T16:31:57Z">
        <w:r>
          <w:rPr>
            <w:rFonts w:ascii="PingFang SC" w:hAnsi="PingFang SC" w:eastAsia="PingFang SC" w:cs="PingFang SC"/>
            <w:color w:val="0000FF"/>
            <w:spacing w:val="-3"/>
            <w:sz w:val="21"/>
            <w:szCs w:val="21"/>
            <w:u w:val="single" w:color="auto"/>
          </w:rPr>
          <w:delText>http://www.debr</w:delText>
        </w:r>
      </w:del>
      <w:del w:id="2134" w:author="零 [2]" w:date="2025-11-22T16:31:57Z">
        <w:r>
          <w:rPr>
            <w:rFonts w:ascii="PingFang SC" w:hAnsi="PingFang SC" w:eastAsia="PingFang SC" w:cs="PingFang SC"/>
            <w:color w:val="0000FF"/>
            <w:spacing w:val="-4"/>
            <w:sz w:val="21"/>
            <w:szCs w:val="21"/>
            <w:u w:val="single" w:color="auto"/>
          </w:rPr>
          <w:delText>a.org.cn/patient/care/bandage/</w:delText>
        </w:r>
      </w:del>
      <w:del w:id="2135" w:author="零 [2]" w:date="2025-11-22T16:31:57Z">
        <w:r>
          <w:rPr>
            <w:rFonts w:ascii="PingFang SC" w:hAnsi="PingFang SC" w:eastAsia="PingFang SC" w:cs="PingFang SC"/>
            <w:color w:val="0000FF"/>
            <w:spacing w:val="-4"/>
            <w:sz w:val="21"/>
            <w:szCs w:val="21"/>
            <w:u w:val="single" w:color="auto"/>
          </w:rPr>
          <w:fldChar w:fldCharType="end"/>
        </w:r>
      </w:del>
      <w:del w:id="2136" w:author="零 [2]" w:date="2025-11-22T16:31:57Z">
        <w:r>
          <w:rPr>
            <w:rFonts w:ascii="PingFang SC" w:hAnsi="PingFang SC" w:eastAsia="PingFang SC" w:cs="PingFang SC"/>
            <w:spacing w:val="-4"/>
            <w:sz w:val="21"/>
            <w:szCs w:val="21"/>
          </w:rPr>
          <w:delText>）。</w:delText>
        </w:r>
      </w:del>
    </w:p>
    <w:p w14:paraId="7A6C6B7A">
      <w:pPr>
        <w:spacing w:before="54" w:line="192" w:lineRule="auto"/>
        <w:ind w:left="462"/>
        <w:rPr>
          <w:del w:id="2137" w:author="零 [2]" w:date="2025-11-22T16:31:52Z"/>
          <w:rFonts w:ascii="PingFang SC" w:hAnsi="PingFang SC" w:eastAsia="PingFang SC" w:cs="PingFang SC"/>
          <w:sz w:val="21"/>
          <w:szCs w:val="21"/>
        </w:rPr>
      </w:pPr>
      <w:del w:id="2138" w:author="零 [2]" w:date="2025-11-22T16:31:52Z">
        <w:r>
          <w:rPr>
            <w:rFonts w:ascii="PingFang SC" w:hAnsi="PingFang SC" w:eastAsia="PingFang SC" w:cs="PingFang SC"/>
            <w:spacing w:val="-1"/>
            <w:sz w:val="21"/>
            <w:szCs w:val="21"/>
          </w:rPr>
          <w:delText>部分产品的图片如下：</w:delText>
        </w:r>
      </w:del>
    </w:p>
    <w:p w14:paraId="61313385">
      <w:pPr>
        <w:spacing w:line="192" w:lineRule="auto"/>
        <w:rPr>
          <w:rFonts w:ascii="PingFang SC" w:hAnsi="PingFang SC" w:eastAsia="PingFang SC" w:cs="PingFang SC"/>
          <w:sz w:val="21"/>
          <w:szCs w:val="21"/>
        </w:rPr>
        <w:sectPr>
          <w:headerReference r:id="rId34" w:type="default"/>
          <w:footerReference r:id="rId35" w:type="default"/>
          <w:pgSz w:w="8391" w:h="11909"/>
          <w:pgMar w:top="883" w:right="908" w:bottom="938" w:left="1051" w:header="869" w:footer="715" w:gutter="0"/>
          <w:cols w:space="720" w:num="1"/>
        </w:sectPr>
      </w:pPr>
    </w:p>
    <w:p w14:paraId="763DD338">
      <w:pPr>
        <w:spacing w:before="151"/>
        <w:rPr>
          <w:del w:id="2139" w:author="零 [2]" w:date="2025-11-22T16:30:14Z"/>
        </w:rPr>
      </w:pPr>
    </w:p>
    <w:p w14:paraId="13EB2628">
      <w:pPr>
        <w:rPr>
          <w:del w:id="2140" w:author="零 [2]" w:date="2025-11-22T16:30:14Z"/>
        </w:rPr>
        <w:sectPr>
          <w:headerReference r:id="rId36" w:type="default"/>
          <w:footerReference r:id="rId37" w:type="default"/>
          <w:pgSz w:w="11909" w:h="8391" w:orient="landscape"/>
          <w:pgMar w:top="1051" w:right="883" w:bottom="1047" w:left="938" w:header="869" w:footer="715" w:gutter="0"/>
          <w:cols w:equalWidth="0" w:num="1">
            <w:col w:w="6292"/>
          </w:cols>
        </w:sectPr>
      </w:pPr>
    </w:p>
    <w:p w14:paraId="6C5CACCB">
      <w:pPr>
        <w:spacing w:line="2344" w:lineRule="exact"/>
        <w:ind w:firstLine="252"/>
        <w:rPr>
          <w:del w:id="2141" w:author="零 [2]" w:date="2025-11-22T16:30:20Z"/>
          <w:rFonts w:hint="eastAsia" w:ascii="PingFang SC" w:hAnsi="PingFang SC" w:eastAsia="PingFang SC" w:cs="PingFang SC"/>
          <w:b w:val="0"/>
          <w:bCs w:val="0"/>
        </w:rPr>
      </w:pPr>
      <w:del w:id="2142" w:author="零 [2]" w:date="2025-11-22T16:30:20Z">
        <w:r>
          <w:rPr>
            <w:rFonts w:hint="eastAsia" w:ascii="PingFang SC" w:hAnsi="PingFang SC" w:eastAsia="PingFang SC" w:cs="PingFang SC"/>
            <w:b w:val="0"/>
            <w:bCs w:val="0"/>
            <w:position w:val="-46"/>
          </w:rPr>
          <w:drawing>
            <wp:inline distT="0" distB="0" distL="0" distR="0">
              <wp:extent cx="1798955" cy="1488440"/>
              <wp:effectExtent l="0" t="0" r="4445" b="10160"/>
              <wp:docPr id="9" name="IM 20"/>
              <wp:cNvGraphicFramePr/>
              <a:graphic xmlns:a="http://schemas.openxmlformats.org/drawingml/2006/main">
                <a:graphicData uri="http://schemas.openxmlformats.org/drawingml/2006/picture">
                  <pic:pic xmlns:pic="http://schemas.openxmlformats.org/drawingml/2006/picture">
                    <pic:nvPicPr>
                      <pic:cNvPr id="9" name="IM 20"/>
                      <pic:cNvPicPr/>
                    </pic:nvPicPr>
                    <pic:blipFill>
                      <a:blip r:embed="rId134"/>
                      <a:stretch>
                        <a:fillRect/>
                      </a:stretch>
                    </pic:blipFill>
                    <pic:spPr>
                      <a:xfrm>
                        <a:off x="0" y="0"/>
                        <a:ext cx="1799463" cy="1488566"/>
                      </a:xfrm>
                      <a:prstGeom prst="rect">
                        <a:avLst/>
                      </a:prstGeom>
                    </pic:spPr>
                  </pic:pic>
                </a:graphicData>
              </a:graphic>
            </wp:inline>
          </w:drawing>
        </w:r>
      </w:del>
    </w:p>
    <w:p w14:paraId="3F4BC4F8">
      <w:pPr>
        <w:spacing w:before="24" w:line="193" w:lineRule="auto"/>
        <w:ind w:left="1037"/>
        <w:rPr>
          <w:del w:id="2144" w:author="零 [2]" w:date="2025-11-22T16:30:20Z"/>
          <w:rFonts w:hint="eastAsia" w:ascii="PingFang SC" w:hAnsi="PingFang SC" w:eastAsia="PingFang SC" w:cs="PingFang SC"/>
          <w:b w:val="0"/>
          <w:bCs w:val="0"/>
          <w:sz w:val="21"/>
          <w:szCs w:val="21"/>
        </w:rPr>
      </w:pPr>
      <w:del w:id="2145" w:author="零 [2]" w:date="2025-11-22T16:30:20Z">
        <w:r>
          <w:rPr>
            <w:rFonts w:hint="eastAsia" w:ascii="PingFang SC" w:hAnsi="PingFang SC" w:eastAsia="PingFang SC" w:cs="PingFang SC"/>
            <w:b w:val="0"/>
            <w:bCs w:val="0"/>
            <w:spacing w:val="-14"/>
            <w:sz w:val="21"/>
            <w:szCs w:val="21"/>
          </w:rPr>
          <w:delText>14cm 医用剪刀</w:delText>
        </w:r>
      </w:del>
    </w:p>
    <w:p w14:paraId="1463931A">
      <w:pPr>
        <w:spacing w:before="224" w:line="2942" w:lineRule="exact"/>
        <w:ind w:firstLine="252"/>
        <w:rPr>
          <w:del w:id="2146" w:author="零 [2]" w:date="2025-11-22T16:30:20Z"/>
          <w:rFonts w:hint="eastAsia" w:ascii="PingFang SC" w:hAnsi="PingFang SC" w:eastAsia="PingFang SC" w:cs="PingFang SC"/>
          <w:b w:val="0"/>
          <w:bCs w:val="0"/>
        </w:rPr>
      </w:pPr>
      <w:del w:id="2147" w:author="零 [2]" w:date="2025-11-22T16:30:20Z">
        <w:r>
          <w:rPr>
            <w:rFonts w:hint="eastAsia" w:ascii="PingFang SC" w:hAnsi="PingFang SC" w:eastAsia="PingFang SC" w:cs="PingFang SC"/>
            <w:b w:val="0"/>
            <w:bCs w:val="0"/>
            <w:position w:val="-58"/>
          </w:rPr>
          <w:drawing>
            <wp:inline distT="0" distB="0" distL="0" distR="0">
              <wp:extent cx="1799590" cy="1867535"/>
              <wp:effectExtent l="0" t="0" r="3810" b="12065"/>
              <wp:docPr id="11" name="IM 22"/>
              <wp:cNvGraphicFramePr/>
              <a:graphic xmlns:a="http://schemas.openxmlformats.org/drawingml/2006/main">
                <a:graphicData uri="http://schemas.openxmlformats.org/drawingml/2006/picture">
                  <pic:pic xmlns:pic="http://schemas.openxmlformats.org/drawingml/2006/picture">
                    <pic:nvPicPr>
                      <pic:cNvPr id="11" name="IM 22"/>
                      <pic:cNvPicPr/>
                    </pic:nvPicPr>
                    <pic:blipFill>
                      <a:blip r:embed="rId136"/>
                      <a:stretch>
                        <a:fillRect/>
                      </a:stretch>
                    </pic:blipFill>
                    <pic:spPr>
                      <a:xfrm>
                        <a:off x="0" y="0"/>
                        <a:ext cx="1799590" cy="1867916"/>
                      </a:xfrm>
                      <a:prstGeom prst="rect">
                        <a:avLst/>
                      </a:prstGeom>
                    </pic:spPr>
                  </pic:pic>
                </a:graphicData>
              </a:graphic>
            </wp:inline>
          </w:drawing>
        </w:r>
      </w:del>
    </w:p>
    <w:p w14:paraId="6BF6F710">
      <w:pPr>
        <w:spacing w:before="27" w:line="245" w:lineRule="exact"/>
        <w:ind w:left="1155"/>
        <w:rPr>
          <w:del w:id="2149" w:author="零 [2]" w:date="2025-11-22T16:30:20Z"/>
          <w:rFonts w:hint="eastAsia" w:ascii="PingFang SC" w:hAnsi="PingFang SC" w:eastAsia="PingFang SC" w:cs="PingFang SC"/>
          <w:b w:val="0"/>
          <w:bCs w:val="0"/>
          <w:sz w:val="21"/>
          <w:szCs w:val="21"/>
        </w:rPr>
      </w:pPr>
      <w:del w:id="2150" w:author="零 [2]" w:date="2025-11-22T16:30:20Z">
        <w:r>
          <w:rPr>
            <w:rFonts w:hint="eastAsia" w:ascii="PingFang SC" w:hAnsi="PingFang SC" w:eastAsia="PingFang SC" w:cs="PingFang SC"/>
            <w:b w:val="0"/>
            <w:bCs w:val="0"/>
            <w:spacing w:val="-2"/>
            <w:sz w:val="21"/>
            <w:szCs w:val="21"/>
          </w:rPr>
          <w:delText>凡士林油纱</w:delText>
        </w:r>
      </w:del>
    </w:p>
    <w:p w14:paraId="2E8A25E8">
      <w:pPr>
        <w:spacing w:line="2834" w:lineRule="exact"/>
        <w:ind w:firstLine="252"/>
        <w:rPr>
          <w:del w:id="2151" w:author="零 [2]" w:date="2025-11-22T16:30:20Z"/>
          <w:rFonts w:hint="eastAsia" w:ascii="PingFang SC" w:hAnsi="PingFang SC" w:eastAsia="PingFang SC" w:cs="PingFang SC"/>
          <w:b w:val="0"/>
          <w:bCs w:val="0"/>
        </w:rPr>
      </w:pPr>
      <w:del w:id="2152" w:author="零 [2]" w:date="2025-11-22T16:30:20Z">
        <w:r>
          <w:rPr>
            <w:rFonts w:hint="eastAsia" w:ascii="PingFang SC" w:hAnsi="PingFang SC" w:eastAsia="PingFang SC" w:cs="PingFang SC"/>
            <w:b w:val="0"/>
            <w:bCs w:val="0"/>
            <w:position w:val="-56"/>
          </w:rPr>
          <w:drawing>
            <wp:inline distT="0" distB="0" distL="0" distR="0">
              <wp:extent cx="1799590" cy="1798955"/>
              <wp:effectExtent l="0" t="0" r="3810" b="4445"/>
              <wp:docPr id="13" name="IM 24"/>
              <wp:cNvGraphicFramePr/>
              <a:graphic xmlns:a="http://schemas.openxmlformats.org/drawingml/2006/main">
                <a:graphicData uri="http://schemas.openxmlformats.org/drawingml/2006/picture">
                  <pic:pic xmlns:pic="http://schemas.openxmlformats.org/drawingml/2006/picture">
                    <pic:nvPicPr>
                      <pic:cNvPr id="13" name="IM 24"/>
                      <pic:cNvPicPr/>
                    </pic:nvPicPr>
                    <pic:blipFill>
                      <a:blip r:embed="rId138"/>
                      <a:stretch>
                        <a:fillRect/>
                      </a:stretch>
                    </pic:blipFill>
                    <pic:spPr>
                      <a:xfrm>
                        <a:off x="0" y="0"/>
                        <a:ext cx="1799590" cy="1799386"/>
                      </a:xfrm>
                      <a:prstGeom prst="rect">
                        <a:avLst/>
                      </a:prstGeom>
                    </pic:spPr>
                  </pic:pic>
                </a:graphicData>
              </a:graphic>
            </wp:inline>
          </w:drawing>
        </w:r>
      </w:del>
    </w:p>
    <w:p w14:paraId="65F32981">
      <w:pPr>
        <w:spacing w:before="27" w:line="212" w:lineRule="exact"/>
        <w:ind w:left="1260"/>
        <w:rPr>
          <w:del w:id="2154" w:author="零 [2]" w:date="2025-11-22T16:30:20Z"/>
          <w:rFonts w:hint="eastAsia" w:ascii="PingFang SC" w:hAnsi="PingFang SC" w:eastAsia="PingFang SC" w:cs="PingFang SC"/>
          <w:b w:val="0"/>
          <w:bCs w:val="0"/>
          <w:sz w:val="21"/>
          <w:szCs w:val="21"/>
        </w:rPr>
      </w:pPr>
      <w:del w:id="2155" w:author="零 [2]" w:date="2025-11-22T16:30:20Z">
        <w:r>
          <w:rPr>
            <w:rFonts w:hint="eastAsia" w:ascii="PingFang SC" w:hAnsi="PingFang SC" w:eastAsia="PingFang SC" w:cs="PingFang SC"/>
            <w:b w:val="0"/>
            <w:bCs w:val="0"/>
            <w:spacing w:val="-2"/>
            <w:position w:val="-1"/>
            <w:sz w:val="21"/>
            <w:szCs w:val="21"/>
          </w:rPr>
          <w:delText>弹性绷带</w:delText>
        </w:r>
      </w:del>
    </w:p>
    <w:p w14:paraId="71AA62FC">
      <w:pPr>
        <w:pStyle w:val="4"/>
        <w:spacing w:line="14" w:lineRule="auto"/>
        <w:rPr>
          <w:del w:id="2156" w:author="零 [2]" w:date="2025-11-22T16:30:20Z"/>
          <w:rFonts w:hint="eastAsia" w:ascii="PingFang SC" w:hAnsi="PingFang SC" w:eastAsia="PingFang SC" w:cs="PingFang SC"/>
          <w:b w:val="0"/>
          <w:bCs w:val="0"/>
          <w:sz w:val="2"/>
        </w:rPr>
      </w:pPr>
      <w:del w:id="2157" w:author="零 [2]" w:date="2025-11-22T16:30:20Z">
        <w:r>
          <w:rPr>
            <w:rFonts w:hint="eastAsia" w:ascii="PingFang SC" w:hAnsi="PingFang SC" w:eastAsia="PingFang SC" w:cs="PingFang SC"/>
            <w:b w:val="0"/>
            <w:bCs w:val="0"/>
            <w:sz w:val="2"/>
            <w:szCs w:val="2"/>
          </w:rPr>
          <w:br w:type="column"/>
        </w:r>
      </w:del>
    </w:p>
    <w:p w14:paraId="675D04B2">
      <w:pPr>
        <w:spacing w:line="2626" w:lineRule="exact"/>
        <w:rPr>
          <w:del w:id="2158" w:author="零 [2]" w:date="2025-11-22T16:30:20Z"/>
          <w:rFonts w:hint="eastAsia" w:ascii="PingFang SC" w:hAnsi="PingFang SC" w:eastAsia="PingFang SC" w:cs="PingFang SC"/>
          <w:b w:val="0"/>
          <w:bCs w:val="0"/>
        </w:rPr>
      </w:pPr>
      <w:del w:id="2159" w:author="零 [2]" w:date="2025-11-22T16:30:20Z">
        <w:r>
          <w:rPr>
            <w:rFonts w:hint="eastAsia" w:ascii="PingFang SC" w:hAnsi="PingFang SC" w:eastAsia="PingFang SC" w:cs="PingFang SC"/>
            <w:b w:val="0"/>
            <w:bCs w:val="0"/>
            <w:position w:val="-52"/>
          </w:rPr>
          <w:drawing>
            <wp:inline distT="0" distB="0" distL="0" distR="0">
              <wp:extent cx="1798955" cy="1667510"/>
              <wp:effectExtent l="0" t="0" r="4445" b="8890"/>
              <wp:docPr id="15" name="IM 26"/>
              <wp:cNvGraphicFramePr/>
              <a:graphic xmlns:a="http://schemas.openxmlformats.org/drawingml/2006/main">
                <a:graphicData uri="http://schemas.openxmlformats.org/drawingml/2006/picture">
                  <pic:pic xmlns:pic="http://schemas.openxmlformats.org/drawingml/2006/picture">
                    <pic:nvPicPr>
                      <pic:cNvPr id="15" name="IM 26"/>
                      <pic:cNvPicPr/>
                    </pic:nvPicPr>
                    <pic:blipFill>
                      <a:blip r:embed="rId137"/>
                      <a:stretch>
                        <a:fillRect/>
                      </a:stretch>
                    </pic:blipFill>
                    <pic:spPr>
                      <a:xfrm>
                        <a:off x="0" y="0"/>
                        <a:ext cx="1799336" cy="1668030"/>
                      </a:xfrm>
                      <a:prstGeom prst="rect">
                        <a:avLst/>
                      </a:prstGeom>
                    </pic:spPr>
                  </pic:pic>
                </a:graphicData>
              </a:graphic>
            </wp:inline>
          </w:drawing>
        </w:r>
      </w:del>
    </w:p>
    <w:p w14:paraId="5B9DE2AA">
      <w:pPr>
        <w:spacing w:before="28" w:line="244" w:lineRule="exact"/>
        <w:ind w:left="808"/>
        <w:rPr>
          <w:del w:id="2161" w:author="零 [2]" w:date="2025-11-22T16:30:20Z"/>
          <w:rFonts w:hint="eastAsia" w:ascii="PingFang SC" w:hAnsi="PingFang SC" w:eastAsia="PingFang SC" w:cs="PingFang SC"/>
          <w:b w:val="0"/>
          <w:bCs w:val="0"/>
          <w:sz w:val="21"/>
          <w:szCs w:val="21"/>
        </w:rPr>
      </w:pPr>
      <w:del w:id="2162" w:author="零 [2]" w:date="2025-11-22T16:30:20Z">
        <w:r>
          <w:rPr>
            <w:rFonts w:hint="eastAsia" w:ascii="PingFang SC" w:hAnsi="PingFang SC" w:eastAsia="PingFang SC" w:cs="PingFang SC"/>
            <w:b w:val="0"/>
            <w:bCs w:val="0"/>
            <w:spacing w:val="-3"/>
            <w:sz w:val="21"/>
            <w:szCs w:val="21"/>
          </w:rPr>
          <w:delText>医用无纺纱布</w:delText>
        </w:r>
      </w:del>
    </w:p>
    <w:p w14:paraId="408600C3">
      <w:pPr>
        <w:spacing w:line="2720" w:lineRule="exact"/>
        <w:rPr>
          <w:del w:id="2163" w:author="零 [2]" w:date="2025-11-22T16:30:20Z"/>
          <w:rFonts w:hint="eastAsia" w:ascii="PingFang SC" w:hAnsi="PingFang SC" w:eastAsia="PingFang SC" w:cs="PingFang SC"/>
          <w:b w:val="0"/>
          <w:bCs w:val="0"/>
        </w:rPr>
      </w:pPr>
      <w:del w:id="2164" w:author="零 [2]" w:date="2025-11-22T16:30:20Z">
        <w:r>
          <w:rPr>
            <w:rFonts w:hint="eastAsia" w:ascii="PingFang SC" w:hAnsi="PingFang SC" w:eastAsia="PingFang SC" w:cs="PingFang SC"/>
            <w:b w:val="0"/>
            <w:bCs w:val="0"/>
            <w:position w:val="-54"/>
          </w:rPr>
          <w:drawing>
            <wp:inline distT="0" distB="0" distL="0" distR="0">
              <wp:extent cx="1798955" cy="1727200"/>
              <wp:effectExtent l="0" t="0" r="4445" b="0"/>
              <wp:docPr id="17" name="IM 28"/>
              <wp:cNvGraphicFramePr/>
              <a:graphic xmlns:a="http://schemas.openxmlformats.org/drawingml/2006/main">
                <a:graphicData uri="http://schemas.openxmlformats.org/drawingml/2006/picture">
                  <pic:pic xmlns:pic="http://schemas.openxmlformats.org/drawingml/2006/picture">
                    <pic:nvPicPr>
                      <pic:cNvPr id="17" name="IM 28"/>
                      <pic:cNvPicPr/>
                    </pic:nvPicPr>
                    <pic:blipFill>
                      <a:blip r:embed="rId152"/>
                      <a:stretch>
                        <a:fillRect/>
                      </a:stretch>
                    </pic:blipFill>
                    <pic:spPr>
                      <a:xfrm>
                        <a:off x="0" y="0"/>
                        <a:ext cx="1799589" cy="1727581"/>
                      </a:xfrm>
                      <a:prstGeom prst="rect">
                        <a:avLst/>
                      </a:prstGeom>
                    </pic:spPr>
                  </pic:pic>
                </a:graphicData>
              </a:graphic>
            </wp:inline>
          </w:drawing>
        </w:r>
      </w:del>
    </w:p>
    <w:p w14:paraId="19FBBED3">
      <w:pPr>
        <w:spacing w:before="27" w:line="192" w:lineRule="auto"/>
        <w:ind w:left="587"/>
        <w:rPr>
          <w:del w:id="2166" w:author="零 [2]" w:date="2025-11-22T16:30:20Z"/>
          <w:rFonts w:hint="eastAsia" w:ascii="PingFang SC" w:hAnsi="PingFang SC" w:eastAsia="PingFang SC" w:cs="PingFang SC"/>
          <w:b w:val="0"/>
          <w:bCs w:val="0"/>
          <w:sz w:val="21"/>
          <w:szCs w:val="21"/>
        </w:rPr>
      </w:pPr>
      <w:del w:id="2167" w:author="零 [2]" w:date="2025-11-22T16:30:20Z">
        <w:r>
          <w:rPr>
            <w:rFonts w:hint="eastAsia" w:ascii="PingFang SC" w:hAnsi="PingFang SC" w:eastAsia="PingFang SC" w:cs="PingFang SC"/>
            <w:b w:val="0"/>
            <w:bCs w:val="0"/>
            <w:spacing w:val="-1"/>
            <w:sz w:val="21"/>
            <w:szCs w:val="21"/>
          </w:rPr>
          <w:delText>拆开的凡士林油纱</w:delText>
        </w:r>
      </w:del>
    </w:p>
    <w:p w14:paraId="7092E5CA">
      <w:pPr>
        <w:spacing w:before="161" w:line="2834" w:lineRule="exact"/>
        <w:rPr>
          <w:del w:id="2168" w:author="零 [2]" w:date="2025-11-22T16:30:20Z"/>
          <w:rFonts w:hint="eastAsia" w:ascii="PingFang SC" w:hAnsi="PingFang SC" w:eastAsia="PingFang SC" w:cs="PingFang SC"/>
          <w:b w:val="0"/>
          <w:bCs w:val="0"/>
        </w:rPr>
      </w:pPr>
      <w:del w:id="2169" w:author="零 [2]" w:date="2025-11-22T16:30:20Z">
        <w:r>
          <w:rPr>
            <w:rFonts w:hint="eastAsia" w:ascii="PingFang SC" w:hAnsi="PingFang SC" w:eastAsia="PingFang SC" w:cs="PingFang SC"/>
            <w:b w:val="0"/>
            <w:bCs w:val="0"/>
            <w:position w:val="-56"/>
          </w:rPr>
          <w:drawing>
            <wp:inline distT="0" distB="0" distL="0" distR="0">
              <wp:extent cx="1798955" cy="1798955"/>
              <wp:effectExtent l="0" t="0" r="4445" b="4445"/>
              <wp:docPr id="19" name="IM 30"/>
              <wp:cNvGraphicFramePr/>
              <a:graphic xmlns:a="http://schemas.openxmlformats.org/drawingml/2006/main">
                <a:graphicData uri="http://schemas.openxmlformats.org/drawingml/2006/picture">
                  <pic:pic xmlns:pic="http://schemas.openxmlformats.org/drawingml/2006/picture">
                    <pic:nvPicPr>
                      <pic:cNvPr id="19" name="IM 30"/>
                      <pic:cNvPicPr/>
                    </pic:nvPicPr>
                    <pic:blipFill>
                      <a:blip r:embed="rId153"/>
                      <a:stretch>
                        <a:fillRect/>
                      </a:stretch>
                    </pic:blipFill>
                    <pic:spPr>
                      <a:xfrm>
                        <a:off x="0" y="0"/>
                        <a:ext cx="1799589" cy="1799386"/>
                      </a:xfrm>
                      <a:prstGeom prst="rect">
                        <a:avLst/>
                      </a:prstGeom>
                    </pic:spPr>
                  </pic:pic>
                </a:graphicData>
              </a:graphic>
            </wp:inline>
          </w:drawing>
        </w:r>
      </w:del>
    </w:p>
    <w:p w14:paraId="1EEB8574">
      <w:pPr>
        <w:spacing w:before="28" w:line="211" w:lineRule="exact"/>
        <w:ind w:left="815"/>
        <w:rPr>
          <w:del w:id="2171" w:author="零 [2]" w:date="2025-11-22T16:30:20Z"/>
          <w:rFonts w:hint="eastAsia" w:ascii="PingFang SC" w:hAnsi="PingFang SC" w:eastAsia="PingFang SC" w:cs="PingFang SC"/>
          <w:b w:val="0"/>
          <w:bCs w:val="0"/>
          <w:sz w:val="21"/>
          <w:szCs w:val="21"/>
        </w:rPr>
        <w:sectPr>
          <w:type w:val="continuous"/>
          <w:pgSz w:w="8391" w:h="11909"/>
          <w:pgMar w:top="883" w:right="1047" w:bottom="938" w:left="1051" w:header="869" w:footer="715" w:gutter="0"/>
          <w:cols w:equalWidth="0" w:num="2">
            <w:col w:w="3101" w:space="100"/>
            <w:col w:w="3092"/>
          </w:cols>
        </w:sectPr>
      </w:pPr>
      <w:del w:id="2172" w:author="零 [2]" w:date="2025-11-22T16:30:20Z">
        <w:r>
          <w:rPr>
            <w:rFonts w:hint="eastAsia" w:ascii="PingFang SC" w:hAnsi="PingFang SC" w:eastAsia="PingFang SC" w:cs="PingFang SC"/>
            <w:b w:val="0"/>
            <w:bCs w:val="0"/>
            <w:spacing w:val="-4"/>
            <w:position w:val="-1"/>
            <w:sz w:val="21"/>
            <w:szCs w:val="21"/>
          </w:rPr>
          <w:delText>网状弹性绷带</w:delText>
        </w:r>
      </w:del>
    </w:p>
    <w:p w14:paraId="505FF21E">
      <w:pPr>
        <w:spacing w:before="151"/>
        <w:rPr>
          <w:del w:id="2173" w:author="零 [2]" w:date="2025-11-22T16:31:49Z"/>
        </w:rPr>
      </w:pPr>
      <w:del w:id="2174" w:author="零 [2]" w:date="2025-11-22T16:23:54Z">
        <w:r>
          <w:rPr/>
          <w:drawing>
            <wp:anchor distT="0" distB="0" distL="114300" distR="114300" simplePos="0" relativeHeight="251695104" behindDoc="1" locked="0" layoutInCell="1" allowOverlap="1">
              <wp:simplePos x="0" y="0"/>
              <wp:positionH relativeFrom="column">
                <wp:posOffset>114935</wp:posOffset>
              </wp:positionH>
              <wp:positionV relativeFrom="paragraph">
                <wp:posOffset>244475</wp:posOffset>
              </wp:positionV>
              <wp:extent cx="1556385" cy="1661795"/>
              <wp:effectExtent l="0" t="0" r="18415" b="14605"/>
              <wp:wrapNone/>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9"/>
                      <a:stretch>
                        <a:fillRect/>
                      </a:stretch>
                    </pic:blipFill>
                    <pic:spPr>
                      <a:xfrm>
                        <a:off x="0" y="0"/>
                        <a:ext cx="1556385" cy="1661795"/>
                      </a:xfrm>
                      <a:prstGeom prst="rect">
                        <a:avLst/>
                      </a:prstGeom>
                      <a:noFill/>
                      <a:ln>
                        <a:noFill/>
                      </a:ln>
                    </pic:spPr>
                  </pic:pic>
                </a:graphicData>
              </a:graphic>
            </wp:anchor>
          </w:drawing>
        </w:r>
      </w:del>
    </w:p>
    <w:p w14:paraId="42D1B700">
      <w:pPr>
        <w:spacing w:before="151"/>
        <w:rPr>
          <w:del w:id="2177" w:author="零 [2]" w:date="2025-11-22T16:32:01Z"/>
        </w:rPr>
        <w:sectPr>
          <w:footerReference r:id="rId38" w:type="default"/>
          <w:pgSz w:w="8391" w:h="11909"/>
          <w:pgMar w:top="883" w:right="1047" w:bottom="938" w:left="1051" w:header="869" w:footer="716" w:gutter="0"/>
          <w:cols w:equalWidth="0" w:num="1">
            <w:col w:w="6292"/>
          </w:cols>
        </w:sectPr>
        <w:pPrChange w:id="2176" w:author="零 [2]" w:date="2025-11-22T16:31:49Z">
          <w:pPr/>
        </w:pPrChange>
      </w:pPr>
      <w:del w:id="2178" w:author="零 [2]" w:date="2025-11-22T16:24:13Z">
        <w:r>
          <w:rPr/>
          <w:drawing>
            <wp:anchor distT="0" distB="0" distL="114300" distR="114300" simplePos="0" relativeHeight="251695104" behindDoc="0" locked="0" layoutInCell="1" allowOverlap="1">
              <wp:simplePos x="0" y="0"/>
              <wp:positionH relativeFrom="column">
                <wp:posOffset>2129790</wp:posOffset>
              </wp:positionH>
              <wp:positionV relativeFrom="paragraph">
                <wp:posOffset>44450</wp:posOffset>
              </wp:positionV>
              <wp:extent cx="1651000" cy="1487805"/>
              <wp:effectExtent l="0" t="0" r="0" b="10795"/>
              <wp:wrapSquare wrapText="bothSides"/>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44"/>
                      <a:stretch>
                        <a:fillRect/>
                      </a:stretch>
                    </pic:blipFill>
                    <pic:spPr>
                      <a:xfrm>
                        <a:off x="0" y="0"/>
                        <a:ext cx="1651000" cy="1487805"/>
                      </a:xfrm>
                      <a:prstGeom prst="rect">
                        <a:avLst/>
                      </a:prstGeom>
                      <a:noFill/>
                      <a:ln>
                        <a:noFill/>
                      </a:ln>
                    </pic:spPr>
                  </pic:pic>
                </a:graphicData>
              </a:graphic>
            </wp:anchor>
          </w:drawing>
        </w:r>
      </w:del>
    </w:p>
    <w:p w14:paraId="41B17935">
      <w:pPr>
        <w:spacing w:before="151" w:line="240" w:lineRule="auto"/>
        <w:ind w:firstLine="0"/>
        <w:rPr>
          <w:del w:id="2181" w:author="零 [2]" w:date="2025-11-22T16:32:01Z"/>
        </w:rPr>
        <w:pPrChange w:id="2180" w:author="零 [2]" w:date="2025-11-22T16:32:01Z">
          <w:pPr>
            <w:spacing w:line="2676" w:lineRule="exact"/>
            <w:ind w:firstLine="252"/>
          </w:pPr>
        </w:pPrChange>
      </w:pPr>
    </w:p>
    <w:p w14:paraId="48DF3DFB">
      <w:pPr>
        <w:spacing w:before="151" w:line="240" w:lineRule="auto"/>
        <w:ind w:left="0"/>
        <w:rPr>
          <w:del w:id="2183" w:author="零 [2]" w:date="2025-11-22T16:32:01Z"/>
          <w:rFonts w:hint="default" w:ascii="PingFang SC" w:hAnsi="PingFang SC" w:eastAsia="PingFang SC" w:cs="PingFang SC"/>
          <w:sz w:val="21"/>
          <w:szCs w:val="21"/>
          <w:lang w:val="en-US" w:eastAsia="zh-CN"/>
        </w:rPr>
        <w:pPrChange w:id="2182" w:author="零 [2]" w:date="2025-11-22T16:32:01Z">
          <w:pPr>
            <w:spacing w:before="28" w:line="161" w:lineRule="auto"/>
            <w:ind w:left="1256"/>
          </w:pPr>
        </w:pPrChange>
      </w:pPr>
      <w:del w:id="2184" w:author="零 [2]" w:date="2025-11-22T16:32:01Z">
        <w:r>
          <w:rPr>
            <w:rFonts w:hint="eastAsia" w:ascii="PingFang SC" w:hAnsi="PingFang SC" w:eastAsia="PingFang SC" w:cs="PingFang SC"/>
            <w:sz w:val="21"/>
            <w:szCs w:val="21"/>
            <w:lang w:val="en-US" w:eastAsia="zh-CN"/>
          </w:rPr>
          <w:delText>普朗特</w:delText>
        </w:r>
      </w:del>
    </w:p>
    <w:p w14:paraId="66EC9079">
      <w:pPr>
        <w:spacing w:before="151" w:line="240" w:lineRule="auto"/>
        <w:ind w:firstLine="0"/>
        <w:rPr>
          <w:del w:id="2186" w:author="零 [2]" w:date="2025-11-22T16:32:01Z"/>
        </w:rPr>
        <w:pPrChange w:id="2185" w:author="零 [2]" w:date="2025-11-22T16:32:01Z">
          <w:pPr>
            <w:spacing w:line="2776" w:lineRule="exact"/>
            <w:ind w:firstLine="280"/>
          </w:pPr>
        </w:pPrChange>
      </w:pPr>
      <w:del w:id="2187" w:author="零 [2]" w:date="2025-11-22T16:32:01Z">
        <w:r>
          <w:rPr>
            <w:position w:val="-55"/>
          </w:rPr>
          <w:drawing>
            <wp:inline distT="0" distB="0" distL="0" distR="0">
              <wp:extent cx="1763395" cy="1762760"/>
              <wp:effectExtent l="0" t="0" r="14605" b="15240"/>
              <wp:docPr id="21" name="IM 34"/>
              <wp:cNvGraphicFramePr/>
              <a:graphic xmlns:a="http://schemas.openxmlformats.org/drawingml/2006/main">
                <a:graphicData uri="http://schemas.openxmlformats.org/drawingml/2006/picture">
                  <pic:pic xmlns:pic="http://schemas.openxmlformats.org/drawingml/2006/picture">
                    <pic:nvPicPr>
                      <pic:cNvPr id="21" name="IM 34"/>
                      <pic:cNvPicPr/>
                    </pic:nvPicPr>
                    <pic:blipFill>
                      <a:blip r:embed="rId142"/>
                      <a:stretch>
                        <a:fillRect/>
                      </a:stretch>
                    </pic:blipFill>
                    <pic:spPr>
                      <a:xfrm>
                        <a:off x="0" y="0"/>
                        <a:ext cx="1763395" cy="1762760"/>
                      </a:xfrm>
                      <a:prstGeom prst="rect">
                        <a:avLst/>
                      </a:prstGeom>
                    </pic:spPr>
                  </pic:pic>
                </a:graphicData>
              </a:graphic>
            </wp:inline>
          </w:drawing>
        </w:r>
      </w:del>
    </w:p>
    <w:p w14:paraId="7BD0329B">
      <w:pPr>
        <w:spacing w:before="151" w:line="240" w:lineRule="auto"/>
        <w:ind w:left="0"/>
        <w:rPr>
          <w:del w:id="2190" w:author="零 [2]" w:date="2025-11-22T16:32:01Z"/>
          <w:rFonts w:ascii="PingFang SC" w:hAnsi="PingFang SC" w:eastAsia="PingFang SC" w:cs="PingFang SC"/>
          <w:sz w:val="21"/>
          <w:szCs w:val="21"/>
        </w:rPr>
        <w:pPrChange w:id="2189" w:author="零 [2]" w:date="2025-11-22T16:32:01Z">
          <w:pPr>
            <w:spacing w:before="26" w:line="246" w:lineRule="exact"/>
            <w:ind w:left="1055"/>
          </w:pPr>
        </w:pPrChange>
      </w:pPr>
      <w:del w:id="2191" w:author="零 [2]" w:date="2025-11-22T16:32:01Z">
        <w:r>
          <w:rPr>
            <w:rFonts w:ascii="PingFang SC" w:hAnsi="PingFang SC" w:eastAsia="PingFang SC" w:cs="PingFang SC"/>
            <w:spacing w:val="-2"/>
            <w:sz w:val="21"/>
            <w:szCs w:val="21"/>
          </w:rPr>
          <w:delText>紫外线消毒灯</w:delText>
        </w:r>
      </w:del>
    </w:p>
    <w:p w14:paraId="52A0E53D">
      <w:pPr>
        <w:spacing w:before="151" w:line="240" w:lineRule="auto"/>
        <w:ind w:firstLine="0"/>
        <w:rPr>
          <w:del w:id="2193" w:author="零 [2]" w:date="2025-11-22T16:32:01Z"/>
        </w:rPr>
        <w:pPrChange w:id="2192" w:author="零 [2]" w:date="2025-11-22T16:32:01Z">
          <w:pPr>
            <w:spacing w:line="2834" w:lineRule="exact"/>
            <w:ind w:firstLine="252"/>
          </w:pPr>
        </w:pPrChange>
      </w:pPr>
      <w:del w:id="2194" w:author="零 [2]" w:date="2025-11-22T16:32:01Z">
        <w:r>
          <w:rPr>
            <w:position w:val="-56"/>
          </w:rPr>
          <w:drawing>
            <wp:inline distT="0" distB="0" distL="0" distR="0">
              <wp:extent cx="1693545" cy="1657350"/>
              <wp:effectExtent l="0" t="0" r="8255" b="19050"/>
              <wp:docPr id="23" name="IM 36"/>
              <wp:cNvGraphicFramePr/>
              <a:graphic xmlns:a="http://schemas.openxmlformats.org/drawingml/2006/main">
                <a:graphicData uri="http://schemas.openxmlformats.org/drawingml/2006/picture">
                  <pic:pic xmlns:pic="http://schemas.openxmlformats.org/drawingml/2006/picture">
                    <pic:nvPicPr>
                      <pic:cNvPr id="23" name="IM 36"/>
                      <pic:cNvPicPr/>
                    </pic:nvPicPr>
                    <pic:blipFill>
                      <a:blip r:embed="rId154"/>
                      <a:stretch>
                        <a:fillRect/>
                      </a:stretch>
                    </pic:blipFill>
                    <pic:spPr>
                      <a:xfrm>
                        <a:off x="0" y="0"/>
                        <a:ext cx="1693545" cy="1657350"/>
                      </a:xfrm>
                      <a:prstGeom prst="rect">
                        <a:avLst/>
                      </a:prstGeom>
                    </pic:spPr>
                  </pic:pic>
                </a:graphicData>
              </a:graphic>
            </wp:inline>
          </w:drawing>
        </w:r>
      </w:del>
    </w:p>
    <w:p w14:paraId="0678CF7D">
      <w:pPr>
        <w:spacing w:before="151" w:line="240" w:lineRule="auto"/>
        <w:ind w:left="0"/>
        <w:rPr>
          <w:del w:id="2197" w:author="零 [2]" w:date="2025-11-22T16:32:01Z"/>
          <w:rFonts w:ascii="PingFang SC" w:hAnsi="PingFang SC" w:eastAsia="PingFang SC" w:cs="PingFang SC"/>
          <w:spacing w:val="-1"/>
          <w:position w:val="-1"/>
          <w:sz w:val="21"/>
          <w:szCs w:val="21"/>
        </w:rPr>
        <w:pPrChange w:id="2196" w:author="零 [2]" w:date="2025-11-22T16:32:01Z">
          <w:pPr>
            <w:spacing w:before="27" w:line="211" w:lineRule="exact"/>
            <w:ind w:left="528"/>
          </w:pPr>
        </w:pPrChange>
      </w:pPr>
    </w:p>
    <w:p w14:paraId="70F9FAB6">
      <w:pPr>
        <w:spacing w:before="151" w:line="240" w:lineRule="auto"/>
        <w:ind w:left="0"/>
        <w:rPr>
          <w:del w:id="2199" w:author="零 [2]" w:date="2025-11-22T16:32:01Z"/>
          <w:rFonts w:ascii="PingFang SC" w:hAnsi="PingFang SC" w:eastAsia="PingFang SC" w:cs="PingFang SC"/>
          <w:spacing w:val="-1"/>
          <w:position w:val="-1"/>
          <w:sz w:val="21"/>
          <w:szCs w:val="21"/>
        </w:rPr>
        <w:pPrChange w:id="2198" w:author="零 [2]" w:date="2025-11-22T16:32:01Z">
          <w:pPr>
            <w:spacing w:before="27" w:line="211" w:lineRule="exact"/>
            <w:ind w:left="528"/>
          </w:pPr>
        </w:pPrChange>
      </w:pPr>
    </w:p>
    <w:p w14:paraId="2AC241A8">
      <w:pPr>
        <w:spacing w:before="151" w:line="240" w:lineRule="auto"/>
        <w:ind w:left="0"/>
        <w:rPr>
          <w:del w:id="2201" w:author="零 [2]" w:date="2025-11-22T16:32:01Z"/>
          <w:rFonts w:ascii="PingFang SC" w:hAnsi="PingFang SC" w:eastAsia="PingFang SC" w:cs="PingFang SC"/>
          <w:sz w:val="21"/>
          <w:szCs w:val="21"/>
        </w:rPr>
        <w:pPrChange w:id="2200" w:author="零 [2]" w:date="2025-11-22T16:32:01Z">
          <w:pPr>
            <w:spacing w:before="27" w:line="211" w:lineRule="exact"/>
            <w:ind w:left="528"/>
          </w:pPr>
        </w:pPrChange>
      </w:pPr>
      <w:del w:id="2202" w:author="零 [2]" w:date="2025-11-22T16:32:01Z">
        <w:r>
          <w:rPr>
            <w:rFonts w:ascii="PingFang SC" w:hAnsi="PingFang SC" w:eastAsia="PingFang SC" w:cs="PingFang SC"/>
            <w:spacing w:val="-1"/>
            <w:position w:val="-1"/>
            <w:sz w:val="21"/>
            <w:szCs w:val="21"/>
          </w:rPr>
          <w:delText>（无边）薄型美皮康包装</w:delText>
        </w:r>
      </w:del>
    </w:p>
    <w:p w14:paraId="554E5CF5">
      <w:pPr>
        <w:spacing w:before="151" w:line="14" w:lineRule="auto"/>
        <w:ind w:left="1007"/>
        <w:rPr>
          <w:del w:id="2204" w:author="零 [2]" w:date="2025-11-22T16:32:01Z"/>
          <w:rFonts w:ascii="PingFang SC" w:hAnsi="PingFang SC" w:eastAsia="PingFang SC" w:cs="PingFang SC"/>
          <w:spacing w:val="-1"/>
          <w:sz w:val="21"/>
          <w:szCs w:val="21"/>
        </w:rPr>
        <w:pPrChange w:id="2203" w:author="零 [2]" w:date="2025-11-22T16:32:01Z">
          <w:pPr>
            <w:pStyle w:val="4"/>
            <w:spacing w:before="26" w:line="14" w:lineRule="auto"/>
            <w:ind w:left="1007"/>
          </w:pPr>
        </w:pPrChange>
      </w:pPr>
      <w:del w:id="2205" w:author="零 [2]" w:date="2025-11-22T16:32:01Z">
        <w:r>
          <w:rPr>
            <w:sz w:val="2"/>
            <w:szCs w:val="2"/>
          </w:rPr>
          <w:br w:type="column"/>
        </w:r>
      </w:del>
    </w:p>
    <w:p w14:paraId="5B0BAD1E">
      <w:pPr>
        <w:spacing w:before="151" w:line="240" w:lineRule="auto"/>
        <w:ind w:left="0"/>
        <w:rPr>
          <w:del w:id="2207" w:author="零 [2]" w:date="2025-11-22T16:32:01Z"/>
          <w:rFonts w:ascii="PingFang SC" w:hAnsi="PingFang SC" w:eastAsia="PingFang SC" w:cs="PingFang SC"/>
          <w:spacing w:val="-1"/>
          <w:sz w:val="21"/>
          <w:szCs w:val="21"/>
        </w:rPr>
        <w:pPrChange w:id="2206" w:author="零 [2]" w:date="2025-11-22T16:32:01Z">
          <w:pPr>
            <w:spacing w:before="26" w:line="247" w:lineRule="exact"/>
            <w:ind w:left="1007"/>
          </w:pPr>
        </w:pPrChange>
      </w:pPr>
    </w:p>
    <w:p w14:paraId="6825CC67">
      <w:pPr>
        <w:spacing w:before="151" w:line="240" w:lineRule="auto"/>
        <w:ind w:left="0"/>
        <w:rPr>
          <w:del w:id="2209" w:author="零 [2]" w:date="2025-11-22T16:32:01Z"/>
          <w:rFonts w:hint="default" w:ascii="PingFang SC" w:hAnsi="PingFang SC" w:eastAsia="PingFang SC" w:cs="PingFang SC"/>
          <w:spacing w:val="-1"/>
          <w:sz w:val="21"/>
          <w:szCs w:val="21"/>
          <w:lang w:val="en-US" w:eastAsia="zh-CN"/>
        </w:rPr>
        <w:pPrChange w:id="2208" w:author="零 [2]" w:date="2025-11-22T16:32:01Z">
          <w:pPr>
            <w:spacing w:before="26" w:line="247" w:lineRule="exact"/>
            <w:ind w:left="1007"/>
          </w:pPr>
        </w:pPrChange>
      </w:pPr>
      <w:del w:id="2210" w:author="零 [2]" w:date="2025-11-22T16:32:01Z">
        <w:r>
          <w:rPr>
            <w:rFonts w:hint="eastAsia" w:ascii="PingFang SC" w:hAnsi="PingFang SC" w:eastAsia="PingFang SC" w:cs="PingFang SC"/>
            <w:spacing w:val="-1"/>
            <w:sz w:val="21"/>
            <w:szCs w:val="21"/>
            <w:lang w:val="en-US" w:eastAsia="zh-CN"/>
          </w:rPr>
          <w:delText>单片优妥</w:delText>
        </w:r>
      </w:del>
    </w:p>
    <w:p w14:paraId="7461FEDB">
      <w:pPr>
        <w:spacing w:before="151" w:line="240" w:lineRule="auto"/>
        <w:ind w:left="0"/>
        <w:rPr>
          <w:del w:id="2212" w:author="零 [2]" w:date="2025-11-22T16:32:01Z"/>
          <w:rFonts w:hint="eastAsia" w:ascii="PingFang SC" w:hAnsi="PingFang SC" w:eastAsia="PingFang SC" w:cs="PingFang SC"/>
          <w:sz w:val="21"/>
          <w:szCs w:val="21"/>
          <w:lang w:eastAsia="zh-CN"/>
        </w:rPr>
        <w:pPrChange w:id="2211" w:author="零 [2]" w:date="2025-11-22T16:32:01Z">
          <w:pPr>
            <w:spacing w:before="26" w:line="247" w:lineRule="exact"/>
            <w:ind w:left="0"/>
          </w:pPr>
        </w:pPrChange>
      </w:pPr>
    </w:p>
    <w:p w14:paraId="4C564085">
      <w:pPr>
        <w:spacing w:before="151" w:line="240" w:lineRule="auto"/>
        <w:rPr>
          <w:del w:id="2214" w:author="零 [2]" w:date="2025-11-22T16:32:01Z"/>
        </w:rPr>
        <w:pPrChange w:id="2213" w:author="零 [2]" w:date="2025-11-22T16:32:01Z">
          <w:pPr>
            <w:spacing w:line="2339" w:lineRule="exact"/>
          </w:pPr>
        </w:pPrChange>
      </w:pPr>
      <w:del w:id="2215" w:author="零 [2]" w:date="2025-11-22T16:32:01Z">
        <w:r>
          <w:rPr>
            <w:position w:val="-46"/>
          </w:rPr>
          <w:drawing>
            <wp:inline distT="0" distB="0" distL="0" distR="0">
              <wp:extent cx="1798955" cy="1485265"/>
              <wp:effectExtent l="0" t="0" r="4445" b="13335"/>
              <wp:docPr id="25" name="IM 40"/>
              <wp:cNvGraphicFramePr/>
              <a:graphic xmlns:a="http://schemas.openxmlformats.org/drawingml/2006/main">
                <a:graphicData uri="http://schemas.openxmlformats.org/drawingml/2006/picture">
                  <pic:pic xmlns:pic="http://schemas.openxmlformats.org/drawingml/2006/picture">
                    <pic:nvPicPr>
                      <pic:cNvPr id="25" name="IM 40"/>
                      <pic:cNvPicPr/>
                    </pic:nvPicPr>
                    <pic:blipFill>
                      <a:blip r:embed="rId145"/>
                      <a:stretch>
                        <a:fillRect/>
                      </a:stretch>
                    </pic:blipFill>
                    <pic:spPr>
                      <a:xfrm>
                        <a:off x="0" y="0"/>
                        <a:ext cx="1799589" cy="1485773"/>
                      </a:xfrm>
                      <a:prstGeom prst="rect">
                        <a:avLst/>
                      </a:prstGeom>
                    </pic:spPr>
                  </pic:pic>
                </a:graphicData>
              </a:graphic>
            </wp:inline>
          </w:drawing>
        </w:r>
      </w:del>
    </w:p>
    <w:p w14:paraId="315603A2">
      <w:pPr>
        <w:spacing w:before="151" w:line="240" w:lineRule="auto"/>
        <w:ind w:left="0"/>
        <w:rPr>
          <w:del w:id="2218" w:author="零 [2]" w:date="2025-11-22T16:32:01Z"/>
          <w:rFonts w:ascii="PingFang SC" w:hAnsi="PingFang SC" w:eastAsia="PingFang SC" w:cs="PingFang SC"/>
          <w:sz w:val="21"/>
          <w:szCs w:val="21"/>
        </w:rPr>
        <w:pPrChange w:id="2217" w:author="零 [2]" w:date="2025-11-22T16:32:01Z">
          <w:pPr>
            <w:spacing w:before="300" w:line="191" w:lineRule="auto"/>
            <w:ind w:left="1112"/>
          </w:pPr>
        </w:pPrChange>
      </w:pPr>
      <w:del w:id="2219" w:author="零 [2]" w:date="2025-11-22T16:32:01Z">
        <w:r>
          <w:rPr>
            <w:rFonts w:ascii="PingFang SC" w:hAnsi="PingFang SC" w:eastAsia="PingFang SC" w:cs="PingFang SC"/>
            <w:spacing w:val="-2"/>
            <w:sz w:val="21"/>
            <w:szCs w:val="21"/>
          </w:rPr>
          <w:delText>美皮贴</w:delText>
        </w:r>
      </w:del>
    </w:p>
    <w:p w14:paraId="4405A00D">
      <w:pPr>
        <w:spacing w:before="151" w:line="240" w:lineRule="auto"/>
        <w:rPr>
          <w:del w:id="2221" w:author="零 [2]" w:date="2025-11-22T16:32:01Z"/>
        </w:rPr>
        <w:pPrChange w:id="2220" w:author="零 [2]" w:date="2025-11-22T16:32:01Z">
          <w:pPr>
            <w:spacing w:before="105" w:line="2834" w:lineRule="exact"/>
          </w:pPr>
        </w:pPrChange>
      </w:pPr>
      <w:del w:id="2222" w:author="零 [2]" w:date="2025-11-22T16:32:01Z">
        <w:r>
          <w:rPr>
            <w:position w:val="-56"/>
          </w:rPr>
          <w:drawing>
            <wp:inline distT="0" distB="0" distL="0" distR="0">
              <wp:extent cx="1798955" cy="1798955"/>
              <wp:effectExtent l="0" t="0" r="4445" b="4445"/>
              <wp:docPr id="27" name="IM 42"/>
              <wp:cNvGraphicFramePr/>
              <a:graphic xmlns:a="http://schemas.openxmlformats.org/drawingml/2006/main">
                <a:graphicData uri="http://schemas.openxmlformats.org/drawingml/2006/picture">
                  <pic:pic xmlns:pic="http://schemas.openxmlformats.org/drawingml/2006/picture">
                    <pic:nvPicPr>
                      <pic:cNvPr id="27" name="IM 42"/>
                      <pic:cNvPicPr/>
                    </pic:nvPicPr>
                    <pic:blipFill>
                      <a:blip r:embed="rId146"/>
                      <a:stretch>
                        <a:fillRect/>
                      </a:stretch>
                    </pic:blipFill>
                    <pic:spPr>
                      <a:xfrm>
                        <a:off x="0" y="0"/>
                        <a:ext cx="1799589" cy="1799589"/>
                      </a:xfrm>
                      <a:prstGeom prst="rect">
                        <a:avLst/>
                      </a:prstGeom>
                    </pic:spPr>
                  </pic:pic>
                </a:graphicData>
              </a:graphic>
            </wp:inline>
          </w:drawing>
        </w:r>
      </w:del>
    </w:p>
    <w:p w14:paraId="57C690C6">
      <w:pPr>
        <w:spacing w:before="151" w:line="240" w:lineRule="auto"/>
        <w:ind w:left="0"/>
        <w:rPr>
          <w:del w:id="2225" w:author="零 [2]" w:date="2025-11-22T16:32:01Z"/>
          <w:rFonts w:ascii="PingFang SC" w:hAnsi="PingFang SC" w:eastAsia="PingFang SC" w:cs="PingFang SC"/>
          <w:sz w:val="21"/>
          <w:szCs w:val="21"/>
        </w:rPr>
        <w:pPrChange w:id="2224" w:author="零 [2]" w:date="2025-11-22T16:32:01Z">
          <w:pPr>
            <w:spacing w:before="27" w:line="211" w:lineRule="exact"/>
            <w:ind w:left="488"/>
          </w:pPr>
        </w:pPrChange>
      </w:pPr>
      <w:del w:id="2226" w:author="零 [2]" w:date="2025-11-22T16:32:01Z">
        <w:r>
          <w:rPr>
            <w:rFonts w:ascii="PingFang SC" w:hAnsi="PingFang SC" w:eastAsia="PingFang SC" w:cs="PingFang SC"/>
            <w:spacing w:val="-1"/>
            <w:position w:val="-1"/>
            <w:sz w:val="21"/>
            <w:szCs w:val="21"/>
          </w:rPr>
          <w:delText>（无边）薄型美皮康</w:delText>
        </w:r>
      </w:del>
    </w:p>
    <w:p w14:paraId="742973E6">
      <w:pPr>
        <w:spacing w:before="151" w:line="240" w:lineRule="auto"/>
        <w:rPr>
          <w:del w:id="2228" w:author="零 [2]" w:date="2025-11-22T16:32:01Z"/>
          <w:rFonts w:ascii="PingFang SC" w:hAnsi="PingFang SC" w:eastAsia="PingFang SC" w:cs="PingFang SC"/>
          <w:sz w:val="21"/>
          <w:szCs w:val="21"/>
        </w:rPr>
        <w:pPrChange w:id="2227" w:author="零 [2]" w:date="2025-11-22T16:32:01Z">
          <w:pPr>
            <w:spacing w:line="211" w:lineRule="exact"/>
          </w:pPr>
        </w:pPrChange>
      </w:pPr>
    </w:p>
    <w:p w14:paraId="645735B8">
      <w:pPr>
        <w:spacing w:before="151" w:line="240" w:lineRule="auto"/>
        <w:rPr>
          <w:del w:id="2230" w:author="零 [2]" w:date="2025-11-22T16:32:01Z"/>
          <w:rFonts w:ascii="PingFang SC" w:hAnsi="PingFang SC" w:eastAsia="PingFang SC" w:cs="PingFang SC"/>
          <w:sz w:val="21"/>
          <w:szCs w:val="21"/>
        </w:rPr>
        <w:pPrChange w:id="2229" w:author="零 [2]" w:date="2025-11-22T16:32:01Z">
          <w:pPr>
            <w:spacing w:line="211" w:lineRule="exact"/>
          </w:pPr>
        </w:pPrChange>
      </w:pPr>
    </w:p>
    <w:p w14:paraId="68739E4C">
      <w:pPr>
        <w:spacing w:before="151" w:line="240" w:lineRule="auto"/>
        <w:ind w:firstLine="0"/>
        <w:rPr>
          <w:del w:id="2232" w:author="零 [2]" w:date="2025-11-22T16:32:01Z"/>
          <w:rFonts w:hint="eastAsia" w:ascii="PingFang SC" w:hAnsi="PingFang SC" w:eastAsia="PingFang SC" w:cs="PingFang SC"/>
          <w:b w:val="0"/>
          <w:bCs w:val="0"/>
        </w:rPr>
        <w:pPrChange w:id="2231" w:author="零 [2]" w:date="2025-11-22T16:32:01Z">
          <w:pPr>
            <w:spacing w:line="2344" w:lineRule="exact"/>
            <w:ind w:firstLine="252"/>
          </w:pPr>
        </w:pPrChange>
      </w:pPr>
      <w:del w:id="2233" w:author="零 [2]" w:date="2025-11-22T16:32:01Z">
        <w:r>
          <w:rPr>
            <w:rFonts w:hint="eastAsia" w:ascii="PingFang SC" w:hAnsi="PingFang SC" w:eastAsia="PingFang SC" w:cs="PingFang SC"/>
            <w:b w:val="0"/>
            <w:bCs w:val="0"/>
            <w:position w:val="-46"/>
          </w:rPr>
          <w:drawing>
            <wp:inline distT="0" distB="0" distL="0" distR="0">
              <wp:extent cx="1788160" cy="1380490"/>
              <wp:effectExtent l="0" t="0" r="0" b="0"/>
              <wp:docPr id="81" name="IM 20" descr="/Users/wangchunting/Desktop/WechatIMG256.jpgWechatIMG256"/>
              <wp:cNvGraphicFramePr/>
              <a:graphic xmlns:a="http://schemas.openxmlformats.org/drawingml/2006/main">
                <a:graphicData uri="http://schemas.openxmlformats.org/drawingml/2006/picture">
                  <pic:pic xmlns:pic="http://schemas.openxmlformats.org/drawingml/2006/picture">
                    <pic:nvPicPr>
                      <pic:cNvPr id="81" name="IM 20" descr="/Users/wangchunting/Desktop/WechatIMG256.jpgWechatIMG256"/>
                      <pic:cNvPicPr/>
                    </pic:nvPicPr>
                    <pic:blipFill>
                      <a:blip r:embed="rId150"/>
                      <a:srcRect t="12066" r="600" b="5630"/>
                      <a:stretch>
                        <a:fillRect/>
                      </a:stretch>
                    </pic:blipFill>
                    <pic:spPr>
                      <a:xfrm>
                        <a:off x="0" y="0"/>
                        <a:ext cx="1788160" cy="1380490"/>
                      </a:xfrm>
                      <a:prstGeom prst="rect">
                        <a:avLst/>
                      </a:prstGeom>
                    </pic:spPr>
                  </pic:pic>
                </a:graphicData>
              </a:graphic>
            </wp:inline>
          </w:drawing>
        </w:r>
      </w:del>
    </w:p>
    <w:p w14:paraId="1381936D">
      <w:pPr>
        <w:spacing w:before="151" w:line="240" w:lineRule="auto"/>
        <w:ind w:left="0"/>
        <w:rPr>
          <w:del w:id="2236" w:author="零 [2]" w:date="2025-11-22T16:32:01Z"/>
          <w:rFonts w:hint="eastAsia" w:ascii="PingFang SC" w:hAnsi="PingFang SC" w:eastAsia="PingFang SC" w:cs="PingFang SC"/>
          <w:b w:val="0"/>
          <w:bCs w:val="0"/>
          <w:sz w:val="21"/>
          <w:szCs w:val="21"/>
          <w:lang w:val="en-US" w:eastAsia="zh-CN"/>
        </w:rPr>
        <w:pPrChange w:id="2235" w:author="零 [2]" w:date="2025-11-22T16:32:01Z">
          <w:pPr>
            <w:spacing w:before="24" w:line="193" w:lineRule="auto"/>
            <w:ind w:left="1037"/>
          </w:pPr>
        </w:pPrChange>
      </w:pPr>
      <w:del w:id="2237" w:author="零 [2]" w:date="2025-11-22T16:32:01Z">
        <w:r>
          <w:rPr>
            <w:rFonts w:hint="eastAsia" w:ascii="PingFang SC" w:hAnsi="PingFang SC" w:eastAsia="PingFang SC" w:cs="PingFang SC"/>
            <w:b w:val="0"/>
            <w:bCs w:val="0"/>
            <w:sz w:val="21"/>
            <w:szCs w:val="21"/>
            <w:lang w:val="en-US" w:eastAsia="zh-CN"/>
          </w:rPr>
          <w:delText>硫酸银</w:delText>
        </w:r>
      </w:del>
    </w:p>
    <w:p w14:paraId="2EDFBAD4">
      <w:pPr>
        <w:spacing w:before="151" w:line="240" w:lineRule="auto"/>
        <w:ind w:firstLine="0"/>
        <w:rPr>
          <w:del w:id="2239" w:author="零 [2]" w:date="2025-11-22T16:32:01Z"/>
          <w:rFonts w:hint="eastAsia" w:ascii="PingFang SC" w:hAnsi="PingFang SC" w:eastAsia="PingFang SC" w:cs="PingFang SC"/>
          <w:b w:val="0"/>
          <w:bCs w:val="0"/>
        </w:rPr>
        <w:pPrChange w:id="2238" w:author="零 [2]" w:date="2025-11-22T16:32:01Z">
          <w:pPr>
            <w:spacing w:before="224" w:line="2942" w:lineRule="exact"/>
            <w:ind w:firstLine="252"/>
          </w:pPr>
        </w:pPrChange>
      </w:pPr>
      <w:del w:id="2240" w:author="零 [2]" w:date="2025-11-22T16:32:01Z">
        <w:r>
          <w:rPr>
            <w:rFonts w:hint="eastAsia" w:ascii="PingFang SC" w:hAnsi="PingFang SC" w:eastAsia="PingFang SC" w:cs="PingFang SC"/>
            <w:b w:val="0"/>
            <w:bCs w:val="0"/>
            <w:position w:val="-58"/>
          </w:rPr>
          <w:drawing>
            <wp:inline distT="0" distB="0" distL="0" distR="0">
              <wp:extent cx="1799590" cy="1867535"/>
              <wp:effectExtent l="0" t="0" r="3810" b="12065"/>
              <wp:docPr id="83" name="IM 22" descr="/Users/wangchunting/Desktop/WechatIMG248.jpgWechatIMG248"/>
              <wp:cNvGraphicFramePr/>
              <a:graphic xmlns:a="http://schemas.openxmlformats.org/drawingml/2006/main">
                <a:graphicData uri="http://schemas.openxmlformats.org/drawingml/2006/picture">
                  <pic:pic xmlns:pic="http://schemas.openxmlformats.org/drawingml/2006/picture">
                    <pic:nvPicPr>
                      <pic:cNvPr id="83" name="IM 22" descr="/Users/wangchunting/Desktop/WechatIMG248.jpgWechatIMG248"/>
                      <pic:cNvPicPr/>
                    </pic:nvPicPr>
                    <pic:blipFill>
                      <a:blip r:embed="rId151"/>
                      <a:srcRect l="1819" r="1819"/>
                      <a:stretch>
                        <a:fillRect/>
                      </a:stretch>
                    </pic:blipFill>
                    <pic:spPr>
                      <a:xfrm>
                        <a:off x="0" y="0"/>
                        <a:ext cx="1799590" cy="1867535"/>
                      </a:xfrm>
                      <a:prstGeom prst="rect">
                        <a:avLst/>
                      </a:prstGeom>
                    </pic:spPr>
                  </pic:pic>
                </a:graphicData>
              </a:graphic>
            </wp:inline>
          </w:drawing>
        </w:r>
      </w:del>
    </w:p>
    <w:p w14:paraId="76B920A7">
      <w:pPr>
        <w:spacing w:before="151" w:line="240" w:lineRule="auto"/>
        <w:ind w:left="0"/>
        <w:rPr>
          <w:del w:id="2243" w:author="零 [2]" w:date="2025-11-22T16:32:01Z"/>
          <w:rFonts w:hint="default" w:ascii="PingFang SC" w:hAnsi="PingFang SC" w:eastAsia="PingFang SC" w:cs="PingFang SC"/>
          <w:b w:val="0"/>
          <w:bCs w:val="0"/>
          <w:sz w:val="21"/>
          <w:szCs w:val="21"/>
          <w:lang w:val="en-US" w:eastAsia="zh-CN"/>
        </w:rPr>
        <w:pPrChange w:id="2242" w:author="零 [2]" w:date="2025-11-22T16:32:01Z">
          <w:pPr>
            <w:spacing w:before="27" w:line="245" w:lineRule="exact"/>
            <w:ind w:left="1155"/>
          </w:pPr>
        </w:pPrChange>
      </w:pPr>
      <w:del w:id="2244" w:author="零 [2]" w:date="2025-11-22T16:32:01Z">
        <w:r>
          <w:rPr>
            <w:rFonts w:hint="eastAsia" w:ascii="PingFang SC" w:hAnsi="PingFang SC" w:eastAsia="PingFang SC" w:cs="PingFang SC"/>
            <w:b w:val="0"/>
            <w:bCs w:val="0"/>
            <w:sz w:val="21"/>
            <w:szCs w:val="21"/>
            <w:lang w:val="en-US" w:eastAsia="zh-CN"/>
          </w:rPr>
          <w:delText>藻酸敷料</w:delText>
        </w:r>
      </w:del>
    </w:p>
    <w:p w14:paraId="6B16813D">
      <w:pPr>
        <w:spacing w:before="151" w:line="240" w:lineRule="auto"/>
        <w:ind w:firstLine="0"/>
        <w:rPr>
          <w:del w:id="2246" w:author="零 [2]" w:date="2025-11-22T16:32:01Z"/>
          <w:rFonts w:hint="eastAsia" w:ascii="PingFang SC" w:hAnsi="PingFang SC" w:eastAsia="PingFang SC" w:cs="PingFang SC"/>
          <w:b w:val="0"/>
          <w:bCs w:val="0"/>
        </w:rPr>
        <w:pPrChange w:id="2245" w:author="零 [2]" w:date="2025-11-22T16:32:01Z">
          <w:pPr>
            <w:spacing w:line="2834" w:lineRule="exact"/>
            <w:ind w:firstLine="252"/>
          </w:pPr>
        </w:pPrChange>
      </w:pPr>
      <w:del w:id="2247" w:author="零 [2]" w:date="2025-11-22T16:32:01Z">
        <w:r>
          <w:rPr>
            <w:rFonts w:hint="eastAsia" w:ascii="PingFang SC" w:hAnsi="PingFang SC" w:eastAsia="PingFang SC" w:cs="PingFang SC"/>
            <w:b w:val="0"/>
            <w:bCs w:val="0"/>
            <w:position w:val="-56"/>
          </w:rPr>
          <w:drawing>
            <wp:inline distT="0" distB="0" distL="0" distR="0">
              <wp:extent cx="1799590" cy="1798955"/>
              <wp:effectExtent l="0" t="0" r="3810" b="4445"/>
              <wp:docPr id="85" name="IM 24" descr="/Users/wangchunting/Desktop/WechatIMG252.jpgWechatIMG252"/>
              <wp:cNvGraphicFramePr/>
              <a:graphic xmlns:a="http://schemas.openxmlformats.org/drawingml/2006/main">
                <a:graphicData uri="http://schemas.openxmlformats.org/drawingml/2006/picture">
                  <pic:pic xmlns:pic="http://schemas.openxmlformats.org/drawingml/2006/picture">
                    <pic:nvPicPr>
                      <pic:cNvPr id="85" name="IM 24" descr="/Users/wangchunting/Desktop/WechatIMG252.jpgWechatIMG252"/>
                      <pic:cNvPicPr/>
                    </pic:nvPicPr>
                    <pic:blipFill>
                      <a:blip r:embed="rId148"/>
                      <a:srcRect t="18" b="18"/>
                      <a:stretch>
                        <a:fillRect/>
                      </a:stretch>
                    </pic:blipFill>
                    <pic:spPr>
                      <a:xfrm>
                        <a:off x="0" y="0"/>
                        <a:ext cx="1799590" cy="1799386"/>
                      </a:xfrm>
                      <a:prstGeom prst="rect">
                        <a:avLst/>
                      </a:prstGeom>
                    </pic:spPr>
                  </pic:pic>
                </a:graphicData>
              </a:graphic>
            </wp:inline>
          </w:drawing>
        </w:r>
      </w:del>
    </w:p>
    <w:p w14:paraId="62AAAC3F">
      <w:pPr>
        <w:spacing w:before="151" w:line="240" w:lineRule="auto"/>
        <w:ind w:left="0"/>
        <w:rPr>
          <w:del w:id="2250" w:author="零 [2]" w:date="2025-11-22T16:32:01Z"/>
          <w:rFonts w:hint="default" w:ascii="PingFang SC" w:hAnsi="PingFang SC" w:eastAsia="PingFang SC" w:cs="PingFang SC"/>
          <w:b w:val="0"/>
          <w:bCs w:val="0"/>
          <w:sz w:val="21"/>
          <w:szCs w:val="21"/>
          <w:lang w:val="en-US" w:eastAsia="zh-CN"/>
        </w:rPr>
        <w:pPrChange w:id="2249" w:author="零 [2]" w:date="2025-11-22T16:32:01Z">
          <w:pPr>
            <w:spacing w:before="27" w:line="212" w:lineRule="exact"/>
            <w:ind w:left="1260"/>
          </w:pPr>
        </w:pPrChange>
      </w:pPr>
      <w:del w:id="2251" w:author="零 [2]" w:date="2025-11-22T16:32:01Z">
        <w:r>
          <w:rPr>
            <w:rFonts w:hint="eastAsia" w:ascii="PingFang SC" w:hAnsi="PingFang SC" w:eastAsia="PingFang SC" w:cs="PingFang SC"/>
            <w:b w:val="0"/>
            <w:bCs w:val="0"/>
            <w:sz w:val="21"/>
            <w:szCs w:val="21"/>
            <w:lang w:val="en-US" w:eastAsia="zh-CN"/>
          </w:rPr>
          <w:delText>水凝胶敷料</w:delText>
        </w:r>
      </w:del>
    </w:p>
    <w:p w14:paraId="77617DBF">
      <w:pPr>
        <w:spacing w:before="151" w:line="14" w:lineRule="auto"/>
        <w:rPr>
          <w:del w:id="2253" w:author="零 [2]" w:date="2025-11-22T16:32:01Z"/>
          <w:rFonts w:hint="eastAsia" w:ascii="PingFang SC" w:hAnsi="PingFang SC" w:eastAsia="PingFang SC" w:cs="PingFang SC"/>
          <w:b w:val="0"/>
          <w:bCs w:val="0"/>
          <w:sz w:val="2"/>
        </w:rPr>
        <w:pPrChange w:id="2252" w:author="零 [2]" w:date="2025-11-22T16:32:01Z">
          <w:pPr>
            <w:pStyle w:val="4"/>
            <w:spacing w:line="14" w:lineRule="auto"/>
          </w:pPr>
        </w:pPrChange>
      </w:pPr>
      <w:del w:id="2254" w:author="零 [2]" w:date="2025-11-22T16:32:01Z">
        <w:r>
          <w:rPr>
            <w:rFonts w:hint="eastAsia" w:ascii="PingFang SC" w:hAnsi="PingFang SC" w:eastAsia="PingFang SC" w:cs="PingFang SC"/>
            <w:b w:val="0"/>
            <w:bCs w:val="0"/>
            <w:sz w:val="2"/>
            <w:szCs w:val="2"/>
          </w:rPr>
          <w:br w:type="column"/>
        </w:r>
      </w:del>
    </w:p>
    <w:p w14:paraId="4AD5DBCA">
      <w:pPr>
        <w:spacing w:before="151" w:line="240" w:lineRule="auto"/>
        <w:rPr>
          <w:del w:id="2256" w:author="零 [2]" w:date="2025-11-22T16:32:01Z"/>
          <w:rFonts w:hint="eastAsia" w:ascii="PingFang SC" w:hAnsi="PingFang SC" w:eastAsia="PingFang SC" w:cs="PingFang SC"/>
          <w:b w:val="0"/>
          <w:bCs w:val="0"/>
        </w:rPr>
        <w:pPrChange w:id="2255" w:author="零 [2]" w:date="2025-11-22T16:32:01Z">
          <w:pPr>
            <w:spacing w:line="2626" w:lineRule="exact"/>
          </w:pPr>
        </w:pPrChange>
      </w:pPr>
      <w:del w:id="2257" w:author="零 [2]" w:date="2025-11-22T16:32:01Z">
        <w:r>
          <w:rPr>
            <w:rFonts w:hint="eastAsia" w:ascii="PingFang SC" w:hAnsi="PingFang SC" w:eastAsia="PingFang SC" w:cs="PingFang SC"/>
            <w:b w:val="0"/>
            <w:bCs w:val="0"/>
            <w:position w:val="-52"/>
          </w:rPr>
          <w:drawing>
            <wp:inline distT="0" distB="0" distL="0" distR="0">
              <wp:extent cx="1798955" cy="1667510"/>
              <wp:effectExtent l="0" t="0" r="4445" b="8890"/>
              <wp:docPr id="87" name="IM 26" descr="/Users/wangchunting/Desktop/WechatIMG249.jpgWechatIMG249"/>
              <wp:cNvGraphicFramePr/>
              <a:graphic xmlns:a="http://schemas.openxmlformats.org/drawingml/2006/main">
                <a:graphicData uri="http://schemas.openxmlformats.org/drawingml/2006/picture">
                  <pic:pic xmlns:pic="http://schemas.openxmlformats.org/drawingml/2006/picture">
                    <pic:nvPicPr>
                      <pic:cNvPr id="87" name="IM 26" descr="/Users/wangchunting/Desktop/WechatIMG249.jpgWechatIMG249"/>
                      <pic:cNvPicPr/>
                    </pic:nvPicPr>
                    <pic:blipFill>
                      <a:blip r:embed="rId149"/>
                      <a:srcRect l="1942" r="1942"/>
                      <a:stretch>
                        <a:fillRect/>
                      </a:stretch>
                    </pic:blipFill>
                    <pic:spPr>
                      <a:xfrm>
                        <a:off x="0" y="0"/>
                        <a:ext cx="1799336" cy="1667510"/>
                      </a:xfrm>
                      <a:prstGeom prst="rect">
                        <a:avLst/>
                      </a:prstGeom>
                    </pic:spPr>
                  </pic:pic>
                </a:graphicData>
              </a:graphic>
            </wp:inline>
          </w:drawing>
        </w:r>
      </w:del>
    </w:p>
    <w:p w14:paraId="7FC7A2A4">
      <w:pPr>
        <w:spacing w:before="151" w:line="240" w:lineRule="auto"/>
        <w:ind w:left="0"/>
        <w:rPr>
          <w:del w:id="2260" w:author="零 [2]" w:date="2025-11-22T16:32:01Z"/>
          <w:rFonts w:hint="default" w:ascii="PingFang SC" w:hAnsi="PingFang SC" w:eastAsia="PingFang SC" w:cs="PingFang SC"/>
          <w:b w:val="0"/>
          <w:bCs w:val="0"/>
          <w:sz w:val="21"/>
          <w:szCs w:val="21"/>
          <w:lang w:val="en-US" w:eastAsia="zh-CN"/>
        </w:rPr>
        <w:pPrChange w:id="2259" w:author="零 [2]" w:date="2025-11-22T16:32:01Z">
          <w:pPr>
            <w:spacing w:before="28" w:line="244" w:lineRule="exact"/>
            <w:ind w:left="808"/>
          </w:pPr>
        </w:pPrChange>
      </w:pPr>
      <w:del w:id="2261" w:author="零 [2]" w:date="2025-11-22T16:32:01Z">
        <w:r>
          <w:rPr>
            <w:rFonts w:hint="eastAsia" w:ascii="PingFang SC" w:hAnsi="PingFang SC" w:eastAsia="PingFang SC" w:cs="PingFang SC"/>
            <w:b w:val="0"/>
            <w:bCs w:val="0"/>
            <w:sz w:val="21"/>
            <w:szCs w:val="21"/>
            <w:lang w:val="en-US" w:eastAsia="zh-CN"/>
          </w:rPr>
          <w:delText>亲水性纤维含银敷料</w:delText>
        </w:r>
      </w:del>
    </w:p>
    <w:p w14:paraId="2B273AB9">
      <w:pPr>
        <w:spacing w:before="151" w:line="240" w:lineRule="auto"/>
        <w:rPr>
          <w:del w:id="2263" w:author="零 [2]" w:date="2025-11-22T16:32:01Z"/>
          <w:rFonts w:hint="eastAsia" w:ascii="PingFang SC" w:hAnsi="PingFang SC" w:eastAsia="PingFang SC" w:cs="PingFang SC"/>
          <w:b w:val="0"/>
          <w:bCs w:val="0"/>
        </w:rPr>
        <w:pPrChange w:id="2262" w:author="零 [2]" w:date="2025-11-22T16:32:01Z">
          <w:pPr>
            <w:spacing w:line="2720" w:lineRule="exact"/>
          </w:pPr>
        </w:pPrChange>
      </w:pPr>
      <w:del w:id="2264" w:author="零 [2]" w:date="2025-11-22T16:32:01Z">
        <w:r>
          <w:rPr>
            <w:rFonts w:hint="eastAsia" w:ascii="PingFang SC" w:hAnsi="PingFang SC" w:eastAsia="PingFang SC" w:cs="PingFang SC"/>
            <w:b w:val="0"/>
            <w:bCs w:val="0"/>
            <w:position w:val="-54"/>
          </w:rPr>
          <w:drawing>
            <wp:inline distT="0" distB="0" distL="0" distR="0">
              <wp:extent cx="1798955" cy="1727200"/>
              <wp:effectExtent l="0" t="0" r="4445" b="0"/>
              <wp:docPr id="12" name="IM 28" descr="/Users/wangchunting/Desktop/WechatIMG251.jpgWechatIMG251"/>
              <wp:cNvGraphicFramePr/>
              <a:graphic xmlns:a="http://schemas.openxmlformats.org/drawingml/2006/main">
                <a:graphicData uri="http://schemas.openxmlformats.org/drawingml/2006/picture">
                  <pic:pic xmlns:pic="http://schemas.openxmlformats.org/drawingml/2006/picture">
                    <pic:nvPicPr>
                      <pic:cNvPr id="12" name="IM 28" descr="/Users/wangchunting/Desktop/WechatIMG251.jpgWechatIMG251"/>
                      <pic:cNvPicPr/>
                    </pic:nvPicPr>
                    <pic:blipFill>
                      <a:blip r:embed="rId133"/>
                      <a:srcRect l="1397" r="1397"/>
                      <a:stretch>
                        <a:fillRect/>
                      </a:stretch>
                    </pic:blipFill>
                    <pic:spPr>
                      <a:xfrm>
                        <a:off x="0" y="0"/>
                        <a:ext cx="1799589" cy="1727200"/>
                      </a:xfrm>
                      <a:prstGeom prst="rect">
                        <a:avLst/>
                      </a:prstGeom>
                    </pic:spPr>
                  </pic:pic>
                </a:graphicData>
              </a:graphic>
            </wp:inline>
          </w:drawing>
        </w:r>
      </w:del>
    </w:p>
    <w:p w14:paraId="080596BC">
      <w:pPr>
        <w:spacing w:before="151" w:line="240" w:lineRule="auto"/>
        <w:ind w:left="0"/>
        <w:rPr>
          <w:del w:id="2267" w:author="零 [2]" w:date="2025-11-22T16:32:01Z"/>
          <w:rFonts w:hint="eastAsia" w:ascii="PingFang SC" w:hAnsi="PingFang SC" w:eastAsia="PingFang SC" w:cs="PingFang SC"/>
          <w:b w:val="0"/>
          <w:bCs w:val="0"/>
          <w:sz w:val="21"/>
          <w:szCs w:val="21"/>
          <w:lang w:val="en-US" w:eastAsia="zh-CN"/>
        </w:rPr>
        <w:pPrChange w:id="2266" w:author="零 [2]" w:date="2025-11-22T16:32:01Z">
          <w:pPr>
            <w:spacing w:before="27" w:line="192" w:lineRule="auto"/>
            <w:ind w:left="587"/>
          </w:pPr>
        </w:pPrChange>
      </w:pPr>
    </w:p>
    <w:p w14:paraId="6F1B727C">
      <w:pPr>
        <w:spacing w:before="151" w:line="240" w:lineRule="auto"/>
        <w:ind w:left="0"/>
        <w:rPr>
          <w:del w:id="2269" w:author="零 [2]" w:date="2025-11-22T16:32:01Z"/>
          <w:rFonts w:hint="default" w:ascii="PingFang SC" w:hAnsi="PingFang SC" w:eastAsia="PingFang SC" w:cs="PingFang SC"/>
          <w:b w:val="0"/>
          <w:bCs w:val="0"/>
          <w:sz w:val="21"/>
          <w:szCs w:val="21"/>
          <w:lang w:val="en-US" w:eastAsia="zh-CN"/>
        </w:rPr>
        <w:pPrChange w:id="2268" w:author="零 [2]" w:date="2025-11-22T16:32:01Z">
          <w:pPr>
            <w:spacing w:before="27" w:line="192" w:lineRule="auto"/>
            <w:ind w:left="587"/>
          </w:pPr>
        </w:pPrChange>
      </w:pPr>
      <w:del w:id="2270" w:author="零 [2]" w:date="2025-11-22T16:32:01Z">
        <w:r>
          <w:rPr>
            <w:rFonts w:hint="eastAsia" w:ascii="PingFang SC" w:hAnsi="PingFang SC" w:eastAsia="PingFang SC" w:cs="PingFang SC"/>
            <w:b w:val="0"/>
            <w:bCs w:val="0"/>
            <w:sz w:val="21"/>
            <w:szCs w:val="21"/>
            <w:lang w:val="en-US" w:eastAsia="zh-CN"/>
          </w:rPr>
          <w:delText>黏胶祛除剂</w:delText>
        </w:r>
      </w:del>
    </w:p>
    <w:p w14:paraId="70BA64E6">
      <w:pPr>
        <w:spacing w:before="151" w:line="240" w:lineRule="auto"/>
        <w:rPr>
          <w:del w:id="2272" w:author="零 [2]" w:date="2025-11-22T16:32:01Z"/>
          <w:rFonts w:hint="eastAsia" w:ascii="PingFang SC" w:hAnsi="PingFang SC" w:eastAsia="PingFang SC" w:cs="PingFang SC"/>
          <w:b w:val="0"/>
          <w:bCs w:val="0"/>
        </w:rPr>
        <w:pPrChange w:id="2271" w:author="零 [2]" w:date="2025-11-22T16:32:01Z">
          <w:pPr>
            <w:spacing w:before="161" w:line="2834" w:lineRule="exact"/>
          </w:pPr>
        </w:pPrChange>
      </w:pPr>
      <w:del w:id="2273" w:author="零 [2]" w:date="2025-11-22T16:32:01Z">
        <w:r>
          <w:rPr>
            <w:rFonts w:hint="eastAsia" w:ascii="PingFang SC" w:hAnsi="PingFang SC" w:eastAsia="PingFang SC" w:cs="PingFang SC"/>
            <w:b w:val="0"/>
            <w:bCs w:val="0"/>
            <w:position w:val="-56"/>
          </w:rPr>
          <w:drawing>
            <wp:inline distT="0" distB="0" distL="0" distR="0">
              <wp:extent cx="1826260" cy="1417320"/>
              <wp:effectExtent l="0" t="0" r="2540" b="5080"/>
              <wp:docPr id="91" name="IM 30" descr="/Users/wangchunting/Desktop/WechatIMG255.jpgWechatIMG255"/>
              <wp:cNvGraphicFramePr/>
              <a:graphic xmlns:a="http://schemas.openxmlformats.org/drawingml/2006/main">
                <a:graphicData uri="http://schemas.openxmlformats.org/drawingml/2006/picture">
                  <pic:pic xmlns:pic="http://schemas.openxmlformats.org/drawingml/2006/picture">
                    <pic:nvPicPr>
                      <pic:cNvPr id="91" name="IM 30" descr="/Users/wangchunting/Desktop/WechatIMG255.jpgWechatIMG255"/>
                      <pic:cNvPicPr/>
                    </pic:nvPicPr>
                    <pic:blipFill>
                      <a:blip r:embed="rId155"/>
                      <a:srcRect t="9058" b="9058"/>
                      <a:stretch>
                        <a:fillRect/>
                      </a:stretch>
                    </pic:blipFill>
                    <pic:spPr>
                      <a:xfrm>
                        <a:off x="0" y="0"/>
                        <a:ext cx="1826260" cy="1417320"/>
                      </a:xfrm>
                      <a:prstGeom prst="rect">
                        <a:avLst/>
                      </a:prstGeom>
                    </pic:spPr>
                  </pic:pic>
                </a:graphicData>
              </a:graphic>
            </wp:inline>
          </w:drawing>
        </w:r>
      </w:del>
    </w:p>
    <w:p w14:paraId="3992CE5F">
      <w:pPr>
        <w:spacing w:before="151" w:line="240" w:lineRule="auto"/>
        <w:ind w:left="0"/>
        <w:rPr>
          <w:del w:id="2276" w:author="零 [2]" w:date="2025-11-22T16:32:01Z"/>
          <w:rFonts w:hint="default" w:ascii="PingFang SC" w:hAnsi="PingFang SC" w:eastAsia="PingFang SC" w:cs="PingFang SC"/>
          <w:b w:val="0"/>
          <w:bCs w:val="0"/>
          <w:sz w:val="21"/>
          <w:szCs w:val="21"/>
          <w:lang w:val="en-US" w:eastAsia="zh-CN"/>
        </w:rPr>
        <w:sectPr>
          <w:type w:val="continuous"/>
          <w:pgSz w:w="8391" w:h="11909"/>
          <w:pgMar w:top="883" w:right="1047" w:bottom="938" w:left="1051" w:header="869" w:footer="715" w:gutter="0"/>
          <w:cols w:equalWidth="0" w:num="2">
            <w:col w:w="3101" w:space="100"/>
            <w:col w:w="3092"/>
          </w:cols>
        </w:sectPr>
        <w:pPrChange w:id="2275" w:author="零 [2]" w:date="2025-11-22T16:32:01Z">
          <w:pPr>
            <w:spacing w:before="28" w:line="211" w:lineRule="exact"/>
            <w:ind w:left="815"/>
          </w:pPr>
        </w:pPrChange>
      </w:pPr>
      <w:del w:id="2277" w:author="零 [2]" w:date="2025-11-22T16:32:01Z">
        <w:r>
          <w:rPr>
            <w:rFonts w:hint="eastAsia" w:ascii="PingFang SC" w:hAnsi="PingFang SC" w:eastAsia="PingFang SC" w:cs="PingFang SC"/>
            <w:b w:val="0"/>
            <w:bCs w:val="0"/>
            <w:sz w:val="21"/>
            <w:szCs w:val="21"/>
            <w:lang w:val="en-US" w:eastAsia="zh-CN"/>
          </w:rPr>
          <w:delText>水胶体敷料</w:delText>
        </w:r>
      </w:del>
    </w:p>
    <w:p w14:paraId="04B6BB6B">
      <w:pPr>
        <w:spacing w:before="151" w:line="240" w:lineRule="auto"/>
        <w:rPr>
          <w:del w:id="2279" w:author="零 [2]" w:date="2025-11-22T16:30:31Z"/>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Change w:id="2278" w:author="零 [2]" w:date="2025-11-22T16:32:01Z">
          <w:pPr>
            <w:spacing w:line="211" w:lineRule="exact"/>
          </w:pPr>
        </w:pPrChange>
      </w:pPr>
    </w:p>
    <w:p w14:paraId="2B1DB1DB">
      <w:pPr>
        <w:spacing w:before="151" w:line="431" w:lineRule="auto"/>
        <w:rPr>
          <w:del w:id="2281" w:author="零 [2]" w:date="2025-11-22T16:32:01Z"/>
        </w:rPr>
        <w:pPrChange w:id="2280" w:author="零 [2]" w:date="2025-11-22T16:32:01Z">
          <w:pPr>
            <w:pStyle w:val="4"/>
            <w:spacing w:line="431" w:lineRule="auto"/>
          </w:pPr>
        </w:pPrChange>
      </w:pPr>
    </w:p>
    <w:p w14:paraId="1858179B">
      <w:pPr>
        <w:spacing w:before="151" w:line="240" w:lineRule="auto"/>
        <w:ind w:left="0"/>
        <w:outlineLvl w:val="9"/>
        <w:rPr>
          <w:rFonts w:ascii="PingFang SC" w:hAnsi="PingFang SC" w:eastAsia="PingFang SC" w:cs="PingFang SC"/>
          <w:sz w:val="36"/>
          <w:szCs w:val="36"/>
        </w:rPr>
        <w:pPrChange w:id="2282" w:author="零 [2]" w:date="2025-11-22T16:32:01Z">
          <w:pPr>
            <w:spacing w:before="164" w:line="186" w:lineRule="auto"/>
            <w:ind w:left="50"/>
            <w:outlineLvl w:val="0"/>
          </w:pPr>
        </w:pPrChange>
      </w:pPr>
      <w:bookmarkStart w:id="83" w:name="bookmark54"/>
      <w:bookmarkEnd w:id="83"/>
      <w:bookmarkStart w:id="84" w:name="bookmark53"/>
      <w:bookmarkEnd w:id="84"/>
      <w:bookmarkStart w:id="85" w:name="_Toc1315411403"/>
      <w:bookmarkStart w:id="86" w:name="_Toc1954904128"/>
      <w:bookmarkStart w:id="87" w:name="_Toc732466179"/>
      <w:bookmarkStart w:id="88" w:name="_Toc874104743"/>
      <w:r>
        <w:rPr>
          <w:rFonts w:hint="eastAsia" w:ascii="PingFang SC" w:hAnsi="PingFang SC" w:eastAsia="PingFang SC" w:cs="PingFang SC"/>
          <w:b/>
          <w:bCs/>
          <w:spacing w:val="-12"/>
          <w:sz w:val="36"/>
          <w:szCs w:val="36"/>
          <w:lang w:val="en-US" w:eastAsia="zh-CN"/>
        </w:rPr>
        <w:t>5</w:t>
      </w:r>
      <w:r>
        <w:rPr>
          <w:rFonts w:ascii="PingFang SC" w:hAnsi="PingFang SC" w:eastAsia="PingFang SC" w:cs="PingFang SC"/>
          <w:spacing w:val="18"/>
          <w:sz w:val="36"/>
          <w:szCs w:val="36"/>
        </w:rPr>
        <w:t xml:space="preserve">  </w:t>
      </w:r>
      <w:r>
        <w:rPr>
          <w:rFonts w:hint="eastAsia" w:ascii="PingFang SC" w:hAnsi="PingFang SC" w:eastAsia="PingFang SC" w:cs="PingFang SC"/>
          <w:b/>
          <w:bCs/>
          <w:spacing w:val="-12"/>
          <w:sz w:val="36"/>
          <w:szCs w:val="36"/>
          <w:lang w:val="en-US" w:eastAsia="zh-CN"/>
        </w:rPr>
        <w:t>皮肤伤口</w:t>
      </w:r>
      <w:r>
        <w:rPr>
          <w:rFonts w:ascii="PingFang SC" w:hAnsi="PingFang SC" w:eastAsia="PingFang SC" w:cs="PingFang SC"/>
          <w:b/>
          <w:bCs/>
          <w:spacing w:val="-12"/>
          <w:sz w:val="36"/>
          <w:szCs w:val="36"/>
        </w:rPr>
        <w:t>日常护理</w:t>
      </w:r>
      <w:bookmarkEnd w:id="85"/>
      <w:bookmarkEnd w:id="86"/>
      <w:bookmarkEnd w:id="87"/>
      <w:bookmarkEnd w:id="88"/>
    </w:p>
    <w:p w14:paraId="2F17A898">
      <w:pPr>
        <w:spacing w:before="1" w:line="190" w:lineRule="auto"/>
        <w:ind w:left="461"/>
        <w:rPr>
          <w:rFonts w:ascii="PingFang SC" w:hAnsi="PingFang SC" w:eastAsia="PingFang SC" w:cs="PingFang SC"/>
          <w:sz w:val="21"/>
          <w:szCs w:val="21"/>
        </w:rPr>
      </w:pPr>
      <w:r>
        <w:rPr>
          <w:rFonts w:ascii="PingFang SC" w:hAnsi="PingFang SC" w:eastAsia="PingFang SC" w:cs="PingFang SC"/>
          <w:spacing w:val="-5"/>
          <w:sz w:val="21"/>
          <w:szCs w:val="21"/>
        </w:rPr>
        <w:t>现在还没有针对 EB 的特效疗法。当前的治疗和护理主要关注：</w:t>
      </w:r>
    </w:p>
    <w:p w14:paraId="3A2BEFE6">
      <w:pPr>
        <w:spacing w:before="28"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避免皮肤磨擦</w:t>
      </w:r>
    </w:p>
    <w:p w14:paraId="67B1432F">
      <w:pPr>
        <w:spacing w:before="30" w:line="192"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避免感染</w:t>
      </w:r>
    </w:p>
    <w:p w14:paraId="07C83030">
      <w:pPr>
        <w:spacing w:before="30"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2"/>
          <w:sz w:val="21"/>
          <w:szCs w:val="21"/>
        </w:rPr>
        <w:t xml:space="preserve">   </w:t>
      </w:r>
      <w:r>
        <w:rPr>
          <w:rFonts w:ascii="PingFang SC" w:hAnsi="PingFang SC" w:eastAsia="PingFang SC" w:cs="PingFang SC"/>
          <w:spacing w:val="-2"/>
          <w:sz w:val="21"/>
          <w:szCs w:val="21"/>
        </w:rPr>
        <w:t>治疗并发症。</w:t>
      </w:r>
    </w:p>
    <w:p w14:paraId="3E0B01F5">
      <w:pPr>
        <w:spacing w:before="26" w:line="178" w:lineRule="auto"/>
        <w:ind w:left="38" w:right="20" w:firstLine="422"/>
        <w:rPr>
          <w:rFonts w:ascii="PingFang SC" w:hAnsi="PingFang SC" w:eastAsia="PingFang SC" w:cs="PingFang SC"/>
          <w:sz w:val="21"/>
          <w:szCs w:val="21"/>
        </w:rPr>
      </w:pPr>
      <w:r>
        <w:rPr>
          <w:rFonts w:ascii="PingFang SC" w:hAnsi="PingFang SC" w:eastAsia="PingFang SC" w:cs="PingFang SC"/>
          <w:spacing w:val="-3"/>
          <w:sz w:val="21"/>
          <w:szCs w:val="21"/>
        </w:rPr>
        <w:t>您很快就能学会怎样护理患儿而不损伤皮肤。但是再怎么努力也</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无法完全避免水疱，EB 的护理是一场持久战。</w:t>
      </w:r>
    </w:p>
    <w:p w14:paraId="774DBA48">
      <w:pPr>
        <w:spacing w:before="58" w:line="195" w:lineRule="auto"/>
        <w:ind w:left="40"/>
        <w:outlineLvl w:val="1"/>
        <w:rPr>
          <w:rFonts w:ascii="PingFang SC" w:hAnsi="PingFang SC" w:eastAsia="PingFang SC" w:cs="PingFang SC"/>
          <w:sz w:val="27"/>
          <w:szCs w:val="27"/>
        </w:rPr>
      </w:pPr>
      <w:bookmarkStart w:id="89" w:name="_Toc1721363843"/>
      <w:bookmarkStart w:id="90" w:name="_Toc1922788003"/>
      <w:r>
        <w:rPr>
          <w:rFonts w:hint="eastAsia" w:ascii="PingFang SC" w:hAnsi="PingFang SC" w:eastAsia="PingFang SC" w:cs="PingFang SC"/>
          <w:b/>
          <w:bCs/>
          <w:spacing w:val="5"/>
          <w:sz w:val="27"/>
          <w:szCs w:val="27"/>
          <w:lang w:val="en-US" w:eastAsia="zh-CN"/>
        </w:rPr>
        <w:t xml:space="preserve">5.1 </w:t>
      </w:r>
      <w:r>
        <w:rPr>
          <w:rFonts w:ascii="PingFang SC" w:hAnsi="PingFang SC" w:eastAsia="PingFang SC" w:cs="PingFang SC"/>
          <w:b/>
          <w:bCs/>
          <w:spacing w:val="5"/>
          <w:sz w:val="27"/>
          <w:szCs w:val="27"/>
        </w:rPr>
        <w:t>新生儿住院</w:t>
      </w:r>
      <w:bookmarkEnd w:id="89"/>
      <w:bookmarkEnd w:id="90"/>
    </w:p>
    <w:p w14:paraId="1D2A95E6">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先天性皮损的婴儿通常会从产房直接送到儿童医院。在身上有伤的情况下，新生儿的最初几天会比较危险，病房里的环境和医生护士们的监控，有助于新生儿度过危险的阶段。医生也会在这段时间里判 断孩子的疾病原因。</w:t>
      </w:r>
    </w:p>
    <w:p w14:paraId="31179A5B">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如果确诊为EB的话，建议</w:t>
      </w:r>
      <w:r>
        <w:rPr>
          <w:rFonts w:hint="default" w:ascii="PingFang SC" w:hAnsi="PingFang SC" w:eastAsia="PingFang SC" w:cs="PingFang SC"/>
          <w:spacing w:val="-3"/>
          <w:sz w:val="21"/>
          <w:szCs w:val="21"/>
          <w:lang w:val="en-US" w:eastAsia="zh-CN"/>
        </w:rPr>
        <w:t>足</w:t>
      </w:r>
      <w:r>
        <w:rPr>
          <w:rFonts w:ascii="PingFang SC" w:hAnsi="PingFang SC" w:eastAsia="PingFang SC" w:cs="PingFang SC"/>
          <w:spacing w:val="-3"/>
          <w:sz w:val="21"/>
          <w:szCs w:val="21"/>
        </w:rPr>
        <w:t>月新生儿住院的时间应该尽量控制 在一个月之内。</w:t>
      </w:r>
    </w:p>
    <w:p w14:paraId="370890B9">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学习的最好方式是面对面交流。新生儿的家长应该积极寻找去蝴 蝶宝贝关爱中心推荐的机构或其他患者家里观摩护理过程的机会</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早期学会居家自我照护宝贝。</w:t>
      </w:r>
    </w:p>
    <w:p w14:paraId="1FCB58CA">
      <w:pPr>
        <w:spacing w:before="46" w:line="195" w:lineRule="auto"/>
        <w:ind w:left="41"/>
        <w:outlineLvl w:val="1"/>
        <w:rPr>
          <w:rFonts w:ascii="PingFang SC" w:hAnsi="PingFang SC" w:eastAsia="PingFang SC" w:cs="PingFang SC"/>
          <w:sz w:val="27"/>
          <w:szCs w:val="27"/>
        </w:rPr>
      </w:pPr>
      <w:bookmarkStart w:id="91" w:name="_Toc62416917"/>
      <w:bookmarkStart w:id="92" w:name="_Toc964046365"/>
      <w:r>
        <w:rPr>
          <w:rFonts w:hint="eastAsia" w:ascii="PingFang SC" w:hAnsi="PingFang SC" w:eastAsia="PingFang SC" w:cs="PingFang SC"/>
          <w:b/>
          <w:bCs/>
          <w:spacing w:val="4"/>
          <w:sz w:val="27"/>
          <w:szCs w:val="27"/>
          <w:lang w:val="en-US" w:eastAsia="zh-CN"/>
        </w:rPr>
        <w:t>5.2 日常</w:t>
      </w:r>
      <w:r>
        <w:rPr>
          <w:rFonts w:ascii="PingFang SC" w:hAnsi="PingFang SC" w:eastAsia="PingFang SC" w:cs="PingFang SC"/>
          <w:b/>
          <w:bCs/>
          <w:spacing w:val="4"/>
          <w:sz w:val="27"/>
          <w:szCs w:val="27"/>
        </w:rPr>
        <w:t>预防水疱</w:t>
      </w:r>
      <w:bookmarkEnd w:id="91"/>
      <w:bookmarkEnd w:id="92"/>
    </w:p>
    <w:p w14:paraId="1D604F28">
      <w:pPr>
        <w:spacing w:before="31" w:line="176" w:lineRule="auto"/>
        <w:ind w:left="39" w:right="174" w:firstLine="422"/>
        <w:jc w:val="both"/>
        <w:rPr>
          <w:rFonts w:hint="eastAsia" w:ascii="PingFang SC" w:hAnsi="PingFang SC" w:eastAsia="PingFang SC" w:cs="PingFang SC"/>
          <w:b w:val="0"/>
          <w:bCs w:val="0"/>
          <w:spacing w:val="-3"/>
          <w:sz w:val="21"/>
          <w:szCs w:val="21"/>
        </w:rPr>
      </w:pPr>
      <w:r>
        <w:rPr>
          <w:rFonts w:hint="eastAsia" w:ascii="PingFang SC Semibold" w:hAnsi="PingFang SC Semibold" w:eastAsia="PingFang SC Semibold" w:cs="PingFang SC Semibold"/>
          <w:b/>
          <w:bCs/>
          <w:spacing w:val="-3"/>
          <w:sz w:val="21"/>
          <w:szCs w:val="21"/>
        </w:rPr>
        <w:t>轻柔地接触：不要从腋下叉着小孩儿的胳膊往上抱，</w:t>
      </w:r>
      <w:r>
        <w:rPr>
          <w:rFonts w:ascii="PingFang SC" w:hAnsi="PingFang SC" w:eastAsia="PingFang SC" w:cs="PingFang SC"/>
          <w:spacing w:val="-3"/>
          <w:sz w:val="21"/>
          <w:szCs w:val="21"/>
        </w:rPr>
        <w:t>这样很</w:t>
      </w:r>
      <w:r>
        <w:rPr>
          <w:rFonts w:hint="eastAsia" w:ascii="PingFang SC" w:hAnsi="PingFang SC" w:eastAsia="PingFang SC" w:cs="PingFang SC"/>
          <w:spacing w:val="-3"/>
          <w:sz w:val="21"/>
          <w:szCs w:val="21"/>
          <w:lang w:val="en-US" w:eastAsia="zh-CN"/>
        </w:rPr>
        <w:t>容</w:t>
      </w:r>
      <w:r>
        <w:rPr>
          <w:rFonts w:hint="eastAsia" w:ascii="PingFang SC" w:hAnsi="PingFang SC" w:eastAsia="PingFang SC" w:cs="PingFang SC"/>
          <w:b w:val="0"/>
          <w:bCs w:val="0"/>
          <w:spacing w:val="-3"/>
          <w:sz w:val="21"/>
          <w:szCs w:val="21"/>
          <w:lang w:val="en-US" w:eastAsia="zh-CN"/>
        </w:rPr>
        <w:t>易</w:t>
      </w:r>
      <w:r>
        <w:rPr>
          <w:rFonts w:hint="eastAsia" w:ascii="PingFang SC" w:hAnsi="PingFang SC" w:eastAsia="PingFang SC" w:cs="PingFang SC"/>
          <w:b w:val="0"/>
          <w:bCs w:val="0"/>
          <w:spacing w:val="-3"/>
          <w:sz w:val="21"/>
          <w:szCs w:val="21"/>
        </w:rPr>
        <w:t>把腋下的皮肤搓破（有些较轻的孩子这样做没问题）。抱起小孩儿的时候先把他/她翻到侧身，一只手托住屁股，另一只手托在脖子后面</w:t>
      </w:r>
      <w:r>
        <w:rPr>
          <w:rFonts w:hint="eastAsia" w:ascii="PingFang SC" w:hAnsi="PingFang SC" w:eastAsia="PingFang SC" w:cs="PingFang SC"/>
          <w:b w:val="0"/>
          <w:bCs w:val="0"/>
          <w:spacing w:val="-3"/>
          <w:sz w:val="21"/>
          <w:szCs w:val="21"/>
          <w:lang w:eastAsia="zh-CN"/>
        </w:rPr>
        <w:t>，</w:t>
      </w:r>
      <w:r>
        <w:rPr>
          <w:rFonts w:hint="eastAsia" w:ascii="PingFang SC" w:hAnsi="PingFang SC" w:eastAsia="PingFang SC" w:cs="PingFang SC"/>
          <w:b w:val="0"/>
          <w:bCs w:val="0"/>
          <w:spacing w:val="-3"/>
          <w:sz w:val="21"/>
          <w:szCs w:val="21"/>
        </w:rPr>
        <w:t>再把小孩儿翻过来躺到大人手上，然后再抱起。抱小孩儿的时候可以在小孩儿身下垫一个枕头、海绵垫或软羊皮来减小对皮肤的磨擦。</w:t>
      </w:r>
    </w:p>
    <w:p w14:paraId="447DDCB1">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b w:val="0"/>
          <w:bCs w:val="0"/>
          <w:spacing w:val="-3"/>
          <w:sz w:val="21"/>
          <w:szCs w:val="21"/>
          <w:lang w:val="en-US" w:eastAsia="zh-CN"/>
        </w:rPr>
        <w:t>日常生活中注意识别可能引起孩子受伤的因素，包括硬质床单、桌角（建议使用防撞条进行包裹）等。</w:t>
      </w:r>
    </w:p>
    <w:p w14:paraId="6AA4424C">
      <w:pPr>
        <w:spacing w:before="17" w:line="173" w:lineRule="auto"/>
        <w:ind w:left="0" w:right="19" w:firstLine="0"/>
        <w:rPr>
          <w:rFonts w:ascii="PingFang SC" w:hAnsi="PingFang SC" w:eastAsia="PingFang SC" w:cs="PingFang SC"/>
          <w:sz w:val="21"/>
          <w:szCs w:val="21"/>
        </w:rPr>
        <w:sectPr>
          <w:headerReference r:id="rId39" w:type="default"/>
          <w:footerReference r:id="rId40" w:type="default"/>
          <w:pgSz w:w="8391" w:h="11909"/>
          <w:pgMar w:top="883" w:right="1047" w:bottom="937" w:left="1051" w:header="869" w:footer="716" w:gutter="0"/>
          <w:cols w:space="720" w:num="1"/>
        </w:sectPr>
      </w:pPr>
    </w:p>
    <w:p w14:paraId="0E54CE41">
      <w:pPr>
        <w:spacing w:before="4" w:line="4265" w:lineRule="exact"/>
        <w:ind w:firstLine="569"/>
      </w:pPr>
      <w:r>
        <w:rPr>
          <w:position w:val="-85"/>
        </w:rPr>
        <w:drawing>
          <wp:inline distT="0" distB="0" distL="0" distR="0">
            <wp:extent cx="3268345" cy="270764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57"/>
                    <a:stretch>
                      <a:fillRect/>
                    </a:stretch>
                  </pic:blipFill>
                  <pic:spPr>
                    <a:xfrm>
                      <a:off x="0" y="0"/>
                      <a:ext cx="3268852" cy="2708148"/>
                    </a:xfrm>
                    <a:prstGeom prst="rect">
                      <a:avLst/>
                    </a:prstGeom>
                  </pic:spPr>
                </pic:pic>
              </a:graphicData>
            </a:graphic>
          </wp:inline>
        </w:drawing>
      </w:r>
    </w:p>
    <w:p w14:paraId="0F9AF81D">
      <w:pPr>
        <w:spacing w:before="90" w:line="191" w:lineRule="auto"/>
        <w:ind w:left="1524"/>
        <w:rPr>
          <w:rFonts w:ascii="PingFang SC" w:hAnsi="PingFang SC" w:eastAsia="PingFang SC" w:cs="PingFang SC"/>
          <w:sz w:val="21"/>
          <w:szCs w:val="21"/>
        </w:rPr>
      </w:pPr>
      <w:r>
        <w:rPr>
          <w:rFonts w:ascii="PingFang SC" w:hAnsi="PingFang SC" w:eastAsia="PingFang SC" w:cs="PingFang SC"/>
          <w:spacing w:val="-6"/>
          <w:sz w:val="21"/>
          <w:szCs w:val="21"/>
        </w:rPr>
        <w:t>抱起 EB 宝贝的时候托住颈后和屁股</w:t>
      </w:r>
    </w:p>
    <w:p w14:paraId="65BF84D2">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w:hAnsi="PingFang SC" w:eastAsia="PingFang SC" w:cs="PingFang SC"/>
          <w:spacing w:val="-3"/>
          <w:sz w:val="21"/>
          <w:szCs w:val="21"/>
          <w:lang w:eastAsia="zh-CN"/>
        </w:rPr>
        <w:t>为了避免引起水疱，有时候护理人员和父母会尽量少接触 EB 幼儿。掌握了正确的抱小孩儿方法后，护理人员就会增强信心，给EB幼儿更多的爱抚和感情支持。</w:t>
      </w:r>
    </w:p>
    <w:p w14:paraId="19290B81">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r>
        <w:rPr>
          <w:rFonts w:hint="eastAsia" w:ascii="PingFang SC Semibold" w:hAnsi="PingFang SC Semibold" w:eastAsia="PingFang SC Semibold" w:cs="PingFang SC Semibold"/>
          <w:b/>
          <w:bCs/>
          <w:spacing w:val="-3"/>
          <w:sz w:val="21"/>
          <w:szCs w:val="21"/>
          <w:lang w:eastAsia="zh-CN"/>
        </w:rPr>
        <w:t>不要擦皮肤：</w:t>
      </w:r>
      <w:r>
        <w:rPr>
          <w:rFonts w:hint="eastAsia" w:ascii="PingFang SC" w:hAnsi="PingFang SC" w:eastAsia="PingFang SC" w:cs="PingFang SC"/>
          <w:spacing w:val="-3"/>
          <w:sz w:val="21"/>
          <w:szCs w:val="21"/>
          <w:lang w:eastAsia="zh-CN"/>
        </w:rPr>
        <w:t xml:space="preserve"> 磨擦可以引起水疱，所以应该轻拍皮肤，不能擦。 验血或打针的时候可以用酒精棉球在皮肤上轻轻的按几下。</w:t>
      </w:r>
      <w:r>
        <w:rPr>
          <w:rFonts w:hint="eastAsia" w:ascii="PingFang SC Semibold" w:hAnsi="PingFang SC Semibold" w:eastAsia="PingFang SC Semibold" w:cs="PingFang SC Semibold"/>
          <w:b/>
          <w:bCs/>
          <w:spacing w:val="-3"/>
          <w:sz w:val="21"/>
          <w:szCs w:val="21"/>
          <w:lang w:eastAsia="zh-CN"/>
        </w:rPr>
        <w:t>垂直压力不会造成伤害。</w:t>
      </w:r>
    </w:p>
    <w:p w14:paraId="69A464CA">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穿宽松柔软的衣服：</w:t>
      </w:r>
      <w:r>
        <w:rPr>
          <w:rFonts w:hint="eastAsia" w:ascii="PingFang SC" w:hAnsi="PingFang SC" w:eastAsia="PingFang SC" w:cs="PingFang SC"/>
          <w:spacing w:val="-3"/>
          <w:sz w:val="21"/>
          <w:szCs w:val="21"/>
          <w:lang w:eastAsia="zh-CN"/>
        </w:rPr>
        <w:t>衣服磨擦皮肤也会产生水疱。</w:t>
      </w:r>
      <w:r>
        <w:rPr>
          <w:rFonts w:hint="eastAsia" w:ascii="PingFang SC" w:hAnsi="PingFang SC" w:eastAsia="PingFang SC" w:cs="PingFang SC"/>
          <w:spacing w:val="-3"/>
          <w:sz w:val="21"/>
          <w:szCs w:val="21"/>
          <w:lang w:val="en-US" w:eastAsia="zh-CN"/>
        </w:rPr>
        <w:t>具体为避免选择毛料衣物及含麻材质的衣物，应选择棉质或者丝质，柔软、无松紧带、扣子、商标、拉链、接缝处无隆起的宽松衣物；或将衣服反穿，剪除衣物标签</w:t>
      </w:r>
      <w:r>
        <w:rPr>
          <w:rFonts w:hint="eastAsia" w:ascii="PingFang SC" w:hAnsi="PingFang SC" w:eastAsia="PingFang SC" w:cs="PingFang SC"/>
          <w:spacing w:val="-3"/>
          <w:sz w:val="21"/>
          <w:szCs w:val="21"/>
          <w:lang w:eastAsia="zh-CN"/>
        </w:rPr>
        <w:t>。</w:t>
      </w:r>
    </w:p>
    <w:p w14:paraId="002535E2">
      <w:pPr>
        <w:spacing w:before="31" w:line="176" w:lineRule="auto"/>
        <w:ind w:left="39" w:right="174" w:firstLine="422"/>
        <w:jc w:val="both"/>
        <w:rPr>
          <w:rFonts w:hint="eastAsia" w:ascii="PingFang SC" w:hAnsi="PingFang SC" w:eastAsia="PingFang SC" w:cs="PingFang SC"/>
          <w:spacing w:val="-3"/>
          <w:sz w:val="21"/>
          <w:szCs w:val="21"/>
          <w:highlight w:val="yellow"/>
          <w:lang w:val="en-US" w:eastAsia="zh-CN"/>
        </w:rPr>
      </w:pPr>
      <w:r>
        <w:rPr>
          <w:rFonts w:hint="eastAsia" w:ascii="PingFang SC" w:hAnsi="PingFang SC" w:eastAsia="PingFang SC" w:cs="PingFang SC"/>
          <w:spacing w:val="-3"/>
          <w:sz w:val="21"/>
          <w:szCs w:val="21"/>
          <w:highlight w:val="yellow"/>
          <w:lang w:eastAsia="zh-CN"/>
        </w:rPr>
        <w:t>（</w:t>
      </w:r>
      <w:r>
        <w:rPr>
          <w:rFonts w:hint="eastAsia" w:ascii="PingFang SC" w:hAnsi="PingFang SC" w:eastAsia="PingFang SC" w:cs="PingFang SC"/>
          <w:spacing w:val="-3"/>
          <w:sz w:val="21"/>
          <w:szCs w:val="21"/>
          <w:highlight w:val="yellow"/>
          <w:lang w:val="en-US" w:eastAsia="zh-CN"/>
        </w:rPr>
        <w:t>一些推荐衣物的图片）</w:t>
      </w:r>
    </w:p>
    <w:p w14:paraId="3A6D9239">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Semibold" w:hAnsi="PingFang SC Semibold" w:eastAsia="PingFang SC Semibold" w:cs="PingFang SC Semibold"/>
          <w:b/>
          <w:bCs/>
          <w:spacing w:val="-3"/>
          <w:sz w:val="21"/>
          <w:szCs w:val="21"/>
          <w:lang w:val="en-US" w:eastAsia="zh-CN"/>
        </w:rPr>
        <w:t>穿的鞋应具有以下特征：</w:t>
      </w:r>
      <w:r>
        <w:rPr>
          <w:rFonts w:hint="eastAsia" w:ascii="PingFang SC" w:hAnsi="PingFang SC" w:eastAsia="PingFang SC" w:cs="PingFang SC"/>
          <w:spacing w:val="-3"/>
          <w:sz w:val="21"/>
          <w:szCs w:val="21"/>
          <w:lang w:val="en-US" w:eastAsia="zh-CN"/>
        </w:rPr>
        <w:t>舒适合脚，长宽合适，鞋头为圆形，趾头处有充裕的空间（最长的脚趾前面至少有6毫米空间），鞋⼦有弹性，有防滑的鞋带，鞋内部较平或没有接缝；可选择</w:t>
      </w:r>
      <w:r>
        <w:rPr>
          <w:rFonts w:hint="eastAsia" w:ascii="PingFang SC" w:hAnsi="PingFang SC" w:eastAsia="PingFang SC" w:cs="PingFang SC"/>
          <w:spacing w:val="-3"/>
          <w:sz w:val="21"/>
          <w:szCs w:val="21"/>
          <w:lang w:eastAsia="zh-CN"/>
        </w:rPr>
        <w:t>垫鞋垫，但鞋底应该有一定的硬度，</w:t>
      </w:r>
      <w:r>
        <w:rPr>
          <w:rFonts w:hint="eastAsia" w:ascii="PingFang SC" w:hAnsi="PingFang SC" w:eastAsia="PingFang SC" w:cs="PingFang SC"/>
          <w:spacing w:val="-3"/>
          <w:sz w:val="21"/>
          <w:szCs w:val="21"/>
          <w:lang w:val="en-US" w:eastAsia="zh-CN"/>
        </w:rPr>
        <w:t>以</w:t>
      </w:r>
      <w:r>
        <w:rPr>
          <w:rFonts w:hint="eastAsia" w:ascii="PingFang SC" w:hAnsi="PingFang SC" w:eastAsia="PingFang SC" w:cs="PingFang SC"/>
          <w:spacing w:val="-3"/>
          <w:sz w:val="21"/>
          <w:szCs w:val="21"/>
          <w:lang w:eastAsia="zh-CN"/>
        </w:rPr>
        <w:t>踩到石子不</w:t>
      </w:r>
      <w:r>
        <w:rPr>
          <w:rFonts w:hint="eastAsia" w:ascii="PingFang SC" w:hAnsi="PingFang SC" w:eastAsia="PingFang SC" w:cs="PingFang SC"/>
          <w:spacing w:val="-3"/>
          <w:sz w:val="21"/>
          <w:szCs w:val="21"/>
          <w:lang w:val="en-US" w:eastAsia="zh-CN"/>
        </w:rPr>
        <w:t>硌脚为宜</w:t>
      </w:r>
      <w:r>
        <w:rPr>
          <w:rFonts w:hint="eastAsia" w:ascii="PingFang SC" w:hAnsi="PingFang SC" w:eastAsia="PingFang SC" w:cs="PingFang SC"/>
          <w:spacing w:val="-3"/>
          <w:sz w:val="21"/>
          <w:szCs w:val="21"/>
          <w:lang w:eastAsia="zh-CN"/>
        </w:rPr>
        <w:t>；</w:t>
      </w:r>
    </w:p>
    <w:p w14:paraId="5AB41BCD">
      <w:pPr>
        <w:spacing w:before="31" w:line="176" w:lineRule="auto"/>
        <w:ind w:left="39" w:right="174" w:firstLine="422"/>
        <w:jc w:val="both"/>
        <w:rPr>
          <w:rFonts w:hint="eastAsia" w:ascii="PingFang SC" w:hAnsi="PingFang SC" w:eastAsia="PingFang SC" w:cs="PingFang SC"/>
          <w:spacing w:val="-3"/>
          <w:sz w:val="21"/>
          <w:szCs w:val="21"/>
          <w:highlight w:val="yellow"/>
          <w:lang w:val="en-US" w:eastAsia="zh-CN"/>
        </w:rPr>
      </w:pPr>
      <w:r>
        <w:rPr>
          <w:rFonts w:hint="eastAsia" w:ascii="PingFang SC" w:hAnsi="PingFang SC" w:eastAsia="PingFang SC" w:cs="PingFang SC"/>
          <w:spacing w:val="-3"/>
          <w:sz w:val="21"/>
          <w:szCs w:val="21"/>
          <w:highlight w:val="yellow"/>
          <w:lang w:eastAsia="zh-CN"/>
        </w:rPr>
        <w:t>（</w:t>
      </w:r>
      <w:r>
        <w:rPr>
          <w:rFonts w:hint="eastAsia" w:ascii="PingFang SC" w:hAnsi="PingFang SC" w:eastAsia="PingFang SC" w:cs="PingFang SC"/>
          <w:spacing w:val="-3"/>
          <w:sz w:val="21"/>
          <w:szCs w:val="21"/>
          <w:highlight w:val="yellow"/>
          <w:lang w:val="en-US" w:eastAsia="zh-CN"/>
        </w:rPr>
        <w:t>一些推荐鞋的图片）</w:t>
      </w:r>
    </w:p>
    <w:p w14:paraId="66AB71D4">
      <w:pPr>
        <w:spacing w:before="28" w:line="181" w:lineRule="auto"/>
        <w:ind w:left="42" w:right="181" w:firstLine="425"/>
        <w:rPr>
          <w:rFonts w:hint="eastAsia" w:ascii="PingFang SC" w:hAnsi="PingFang SC" w:eastAsia="PingFang SC" w:cs="PingFang SC"/>
          <w:spacing w:val="-3"/>
          <w:sz w:val="21"/>
          <w:szCs w:val="21"/>
          <w:lang w:eastAsia="zh-CN"/>
        </w:rPr>
      </w:pPr>
    </w:p>
    <w:p w14:paraId="51125B5B">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爬和走：</w:t>
      </w:r>
      <w:r>
        <w:rPr>
          <w:rFonts w:hint="eastAsia" w:ascii="PingFang SC" w:hAnsi="PingFang SC" w:eastAsia="PingFang SC" w:cs="PingFang SC"/>
          <w:b w:val="0"/>
          <w:bCs w:val="0"/>
          <w:spacing w:val="-3"/>
          <w:sz w:val="21"/>
          <w:szCs w:val="21"/>
          <w:lang w:eastAsia="zh-CN"/>
        </w:rPr>
        <w:t>EB 孩子开始爬和走路的时间经常比普通小孩儿晚一些。他们从自己的日常经验中学到了加倍的谨慎。不过只要脚趾粘连不太严重，脚没有变形，他们最终都能正常走路。</w:t>
      </w:r>
    </w:p>
    <w:p w14:paraId="170A0D34">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eastAsia="zh-CN"/>
        </w:rPr>
      </w:pPr>
      <w:r>
        <w:rPr>
          <w:rFonts w:hint="eastAsia" w:ascii="PingFang SC" w:hAnsi="PingFang SC" w:eastAsia="PingFang SC" w:cs="PingFang SC"/>
          <w:b w:val="0"/>
          <w:bCs w:val="0"/>
          <w:spacing w:val="-3"/>
          <w:sz w:val="21"/>
          <w:szCs w:val="21"/>
          <w:lang w:eastAsia="zh-CN"/>
        </w:rPr>
        <w:t>有些孩子没有爬这个阶段，直接开始学走。有些小孩儿是开始先坐在地上往前挪，逐渐开始能手拉着东西站起来，然后扶着桌子往前走。在学走路这个阶段，要特别注意小孩儿摔跤以后的包扎。爬行期使用泡沫敷料保护膝、肘；</w:t>
      </w:r>
      <w:r>
        <w:rPr>
          <w:rFonts w:hint="eastAsia" w:ascii="PingFang SC" w:hAnsi="PingFang SC" w:eastAsia="PingFang SC" w:cs="PingFang SC"/>
          <w:b w:val="0"/>
          <w:bCs w:val="0"/>
          <w:spacing w:val="-3"/>
          <w:sz w:val="21"/>
          <w:szCs w:val="21"/>
          <w:lang w:val="en-US" w:eastAsia="zh-CN"/>
        </w:rPr>
        <w:t xml:space="preserve"> 学步期重点保护头、臀部。</w:t>
      </w:r>
      <w:r>
        <w:rPr>
          <w:rFonts w:hint="eastAsia" w:ascii="PingFang SC Semibold" w:hAnsi="PingFang SC Semibold" w:eastAsia="PingFang SC Semibold" w:cs="PingFang SC Semibold"/>
          <w:b/>
          <w:bCs/>
          <w:spacing w:val="-3"/>
          <w:sz w:val="21"/>
          <w:szCs w:val="21"/>
          <w:lang w:eastAsia="zh-CN"/>
        </w:rPr>
        <w:t>手指受伤以后，必须一根一根分开包扎</w:t>
      </w:r>
      <w:r>
        <w:rPr>
          <w:rFonts w:hint="eastAsia" w:ascii="PingFang SC" w:hAnsi="PingFang SC" w:eastAsia="PingFang SC" w:cs="PingFang SC"/>
          <w:b w:val="0"/>
          <w:bCs w:val="0"/>
          <w:spacing w:val="-3"/>
          <w:sz w:val="21"/>
          <w:szCs w:val="21"/>
          <w:lang w:eastAsia="zh-CN"/>
        </w:rPr>
        <w:t>，否则很容易发生并指。</w:t>
      </w:r>
    </w:p>
    <w:p w14:paraId="77A81FF4">
      <w:pPr>
        <w:spacing w:before="31" w:line="176" w:lineRule="auto"/>
        <w:ind w:left="39" w:right="174" w:firstLine="422" w:firstLineChars="0"/>
        <w:jc w:val="both"/>
        <w:rPr>
          <w:rFonts w:hint="eastAsia" w:ascii="PingFang SC Semibold" w:hAnsi="PingFang SC Semibold" w:eastAsia="PingFang SC Semibold" w:cs="PingFang SC Semibold"/>
          <w:b/>
          <w:bCs/>
          <w:spacing w:val="-3"/>
          <w:sz w:val="21"/>
          <w:szCs w:val="21"/>
          <w:lang w:eastAsia="zh-CN"/>
        </w:rPr>
      </w:pPr>
    </w:p>
    <w:p w14:paraId="1B50D7CD">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头皮水疱：</w:t>
      </w:r>
      <w:r>
        <w:rPr>
          <w:rFonts w:hint="eastAsia" w:ascii="PingFang SC" w:hAnsi="PingFang SC" w:eastAsia="PingFang SC" w:cs="PingFang SC"/>
          <w:b w:val="0"/>
          <w:bCs w:val="0"/>
          <w:spacing w:val="-3"/>
          <w:sz w:val="21"/>
          <w:szCs w:val="21"/>
          <w:lang w:val="en-US" w:eastAsia="zh-CN"/>
        </w:rPr>
        <w:t>头部活动增加时，可使用润肤剂涂抹、枕柔软的垫子，避免剃头发以降低长期损伤风险。</w:t>
      </w:r>
    </w:p>
    <w:p w14:paraId="6E99232A">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23E04CA9">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避免过热：</w:t>
      </w:r>
      <w:r>
        <w:rPr>
          <w:rFonts w:hint="eastAsia" w:ascii="PingFang SC" w:hAnsi="PingFang SC" w:eastAsia="PingFang SC" w:cs="PingFang SC"/>
          <w:b w:val="0"/>
          <w:bCs w:val="0"/>
          <w:spacing w:val="-3"/>
          <w:sz w:val="21"/>
          <w:szCs w:val="21"/>
          <w:lang w:eastAsia="zh-CN"/>
        </w:rPr>
        <w:t>高温使皮肤更脆弱。保持合适的环境温度，不要穿的过多。气温高时开空调，温度可设置在 24-27℃。冬天有暖气的地方，不要让室内温度过高。</w:t>
      </w:r>
    </w:p>
    <w:p w14:paraId="2BF5BBA9">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382E9646">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不要往皮肤上贴东西 ：</w:t>
      </w:r>
      <w:r>
        <w:rPr>
          <w:rFonts w:hint="eastAsia" w:ascii="PingFang SC" w:hAnsi="PingFang SC" w:eastAsia="PingFang SC" w:cs="PingFang SC"/>
          <w:b w:val="0"/>
          <w:bCs w:val="0"/>
          <w:spacing w:val="-3"/>
          <w:sz w:val="21"/>
          <w:szCs w:val="21"/>
          <w:lang w:eastAsia="zh-CN"/>
        </w:rPr>
        <w:t>医用胶带或创可贴不要直接贴到皮肤上， 会引起水疱。</w:t>
      </w:r>
      <w:r>
        <w:rPr>
          <w:rFonts w:hint="eastAsia" w:ascii="PingFang SC Semibold" w:hAnsi="PingFang SC Semibold" w:eastAsia="PingFang SC Semibold" w:cs="PingFang SC Semibold"/>
          <w:b/>
          <w:bCs/>
          <w:spacing w:val="-3"/>
          <w:sz w:val="21"/>
          <w:szCs w:val="21"/>
          <w:lang w:eastAsia="zh-CN"/>
        </w:rPr>
        <w:t>需要用胶带的时候要先缠一圈儿纱布</w:t>
      </w:r>
      <w:r>
        <w:rPr>
          <w:rFonts w:hint="eastAsia" w:ascii="PingFang SC" w:hAnsi="PingFang SC" w:eastAsia="PingFang SC" w:cs="PingFang SC"/>
          <w:b w:val="0"/>
          <w:bCs w:val="0"/>
          <w:spacing w:val="-3"/>
          <w:sz w:val="21"/>
          <w:szCs w:val="21"/>
          <w:lang w:eastAsia="zh-CN"/>
        </w:rPr>
        <w:t>，把胶带贴在纱布上。或者可以使用美皮康、美皮贴等材料。如果不慎把胶布贴到了皮肤上，不要马上撕下来，应该用</w:t>
      </w:r>
      <w:r>
        <w:rPr>
          <w:rFonts w:hint="eastAsia" w:ascii="PingFang SC Semibold" w:hAnsi="PingFang SC Semibold" w:eastAsia="PingFang SC Semibold" w:cs="PingFang SC Semibold"/>
          <w:b/>
          <w:bCs/>
          <w:spacing w:val="-3"/>
          <w:sz w:val="21"/>
          <w:szCs w:val="21"/>
          <w:lang w:val="en-US" w:eastAsia="zh-CN"/>
        </w:rPr>
        <w:t>黏胶祛除剂</w:t>
      </w:r>
      <w:r>
        <w:rPr>
          <w:rFonts w:hint="eastAsia" w:ascii="PingFang SC" w:hAnsi="PingFang SC" w:eastAsia="PingFang SC" w:cs="PingFang SC"/>
          <w:b w:val="0"/>
          <w:bCs w:val="0"/>
          <w:spacing w:val="-3"/>
          <w:sz w:val="21"/>
          <w:szCs w:val="21"/>
          <w:lang w:eastAsia="zh-CN"/>
        </w:rPr>
        <w:t>浸湿后慢慢揭开，或索性保留几天等它自己脱落。</w:t>
      </w:r>
    </w:p>
    <w:p w14:paraId="6FD2D575">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13B4D4F4">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不要直接扎止血带：</w:t>
      </w:r>
      <w:r>
        <w:rPr>
          <w:rFonts w:hint="eastAsia" w:ascii="PingFang SC" w:hAnsi="PingFang SC" w:eastAsia="PingFang SC" w:cs="PingFang SC"/>
          <w:b w:val="0"/>
          <w:bCs w:val="0"/>
          <w:spacing w:val="-3"/>
          <w:sz w:val="21"/>
          <w:szCs w:val="21"/>
          <w:lang w:val="en-US" w:eastAsia="zh-CN"/>
        </w:rPr>
        <w:t>EB宝贝不应该在出生时接受足跟点刺采血，以减少对脚后跟的摩擦并避免脱套伤，应改为静脉穿刺采血；</w:t>
      </w:r>
      <w:r>
        <w:rPr>
          <w:rFonts w:hint="eastAsia" w:ascii="PingFang SC" w:hAnsi="PingFang SC" w:eastAsia="PingFang SC" w:cs="PingFang SC"/>
          <w:b w:val="0"/>
          <w:bCs w:val="0"/>
          <w:spacing w:val="-3"/>
          <w:sz w:val="21"/>
          <w:szCs w:val="21"/>
          <w:lang w:eastAsia="zh-CN"/>
        </w:rPr>
        <w:t>在输液或抽血时，需要扎止血带的时候，在带子下面垫上纱布，还可以抹一些凡士林。或者把止血带扎在袖子外面。或者直接用手按压</w:t>
      </w:r>
      <w:r>
        <w:rPr>
          <w:rFonts w:hint="eastAsia" w:ascii="PingFang SC" w:hAnsi="PingFang SC" w:eastAsia="PingFang SC" w:cs="PingFang SC"/>
          <w:b w:val="0"/>
          <w:bCs w:val="0"/>
          <w:spacing w:val="-3"/>
          <w:sz w:val="21"/>
          <w:szCs w:val="21"/>
          <w:lang w:val="en-US" w:eastAsia="zh-CN"/>
        </w:rPr>
        <w:t>血管</w:t>
      </w:r>
      <w:r>
        <w:rPr>
          <w:rFonts w:hint="eastAsia" w:ascii="PingFang SC" w:hAnsi="PingFang SC" w:eastAsia="PingFang SC" w:cs="PingFang SC"/>
          <w:b w:val="0"/>
          <w:bCs w:val="0"/>
          <w:spacing w:val="-3"/>
          <w:sz w:val="21"/>
          <w:szCs w:val="21"/>
          <w:lang w:eastAsia="zh-CN"/>
        </w:rPr>
        <w:t>。</w:t>
      </w:r>
    </w:p>
    <w:p w14:paraId="1AE5D897">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2CC53A11">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eastAsia="zh-CN"/>
        </w:rPr>
        <w:t>润滑皮肤：</w:t>
      </w:r>
      <w:r>
        <w:rPr>
          <w:rFonts w:hint="eastAsia" w:ascii="PingFang SC" w:hAnsi="PingFang SC" w:eastAsia="PingFang SC" w:cs="PingFang SC"/>
          <w:b w:val="0"/>
          <w:bCs w:val="0"/>
          <w:spacing w:val="-3"/>
          <w:sz w:val="21"/>
          <w:szCs w:val="21"/>
          <w:lang w:eastAsia="zh-CN"/>
        </w:rPr>
        <w:t xml:space="preserve"> </w:t>
      </w:r>
      <w:r>
        <w:rPr>
          <w:rFonts w:hint="eastAsia" w:ascii="PingFang SC" w:hAnsi="PingFang SC" w:eastAsia="PingFang SC" w:cs="PingFang SC"/>
          <w:b w:val="0"/>
          <w:bCs w:val="0"/>
          <w:spacing w:val="-3"/>
          <w:sz w:val="21"/>
          <w:szCs w:val="21"/>
          <w:lang w:val="en-US" w:eastAsia="zh-CN"/>
        </w:rPr>
        <w:t>沐浴后立即使</w:t>
      </w:r>
      <w:r>
        <w:rPr>
          <w:rFonts w:hint="eastAsia" w:ascii="PingFang SC" w:hAnsi="PingFang SC" w:eastAsia="PingFang SC" w:cs="PingFang SC"/>
          <w:b w:val="0"/>
          <w:bCs w:val="0"/>
          <w:spacing w:val="-3"/>
          <w:sz w:val="21"/>
          <w:szCs w:val="21"/>
          <w:lang w:eastAsia="zh-CN"/>
        </w:rPr>
        <w:t>凡士林或婴儿油</w:t>
      </w:r>
      <w:r>
        <w:rPr>
          <w:rFonts w:hint="eastAsia" w:ascii="PingFang SC" w:hAnsi="PingFang SC" w:eastAsia="PingFang SC" w:cs="PingFang SC"/>
          <w:b w:val="0"/>
          <w:bCs w:val="0"/>
          <w:spacing w:val="-3"/>
          <w:sz w:val="21"/>
          <w:szCs w:val="21"/>
          <w:lang w:val="en-US" w:eastAsia="zh-CN"/>
        </w:rPr>
        <w:t>等润肤霜，</w:t>
      </w:r>
      <w:r>
        <w:rPr>
          <w:rFonts w:hint="eastAsia" w:ascii="PingFang SC" w:hAnsi="PingFang SC" w:eastAsia="PingFang SC" w:cs="PingFang SC"/>
          <w:b w:val="0"/>
          <w:bCs w:val="0"/>
          <w:spacing w:val="-3"/>
          <w:sz w:val="21"/>
          <w:szCs w:val="21"/>
          <w:lang w:eastAsia="zh-CN"/>
        </w:rPr>
        <w:t>润滑皮肤</w:t>
      </w:r>
      <w:r>
        <w:rPr>
          <w:rFonts w:hint="eastAsia" w:ascii="PingFang SC" w:hAnsi="PingFang SC" w:eastAsia="PingFang SC" w:cs="PingFang SC"/>
          <w:b w:val="0"/>
          <w:bCs w:val="0"/>
          <w:spacing w:val="-3"/>
          <w:sz w:val="21"/>
          <w:szCs w:val="21"/>
          <w:lang w:val="en-US" w:eastAsia="zh-CN"/>
        </w:rPr>
        <w:t>以</w:t>
      </w:r>
      <w:r>
        <w:rPr>
          <w:rFonts w:hint="eastAsia" w:ascii="PingFang SC" w:hAnsi="PingFang SC" w:eastAsia="PingFang SC" w:cs="PingFang SC"/>
          <w:b w:val="0"/>
          <w:bCs w:val="0"/>
          <w:spacing w:val="-3"/>
          <w:sz w:val="21"/>
          <w:szCs w:val="21"/>
          <w:lang w:eastAsia="zh-CN"/>
        </w:rPr>
        <w:t>减小磨擦，</w:t>
      </w:r>
      <w:r>
        <w:rPr>
          <w:rFonts w:hint="eastAsia" w:ascii="PingFang SC" w:hAnsi="PingFang SC" w:eastAsia="PingFang SC" w:cs="PingFang SC"/>
          <w:b w:val="0"/>
          <w:bCs w:val="0"/>
          <w:spacing w:val="-3"/>
          <w:sz w:val="21"/>
          <w:szCs w:val="21"/>
          <w:lang w:val="en-US" w:eastAsia="zh-CN"/>
        </w:rPr>
        <w:t>涂抹润肤露时应沿着同一个方向平滑涂抹，避免抹在开放性伤口上。不建议使用刺激性表面活性剂（如十二烷基硫酸钠）成分的润肤霜。</w:t>
      </w:r>
    </w:p>
    <w:p w14:paraId="75CB8333">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5F509DB5">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骨头突出的地方垫一下：</w:t>
      </w:r>
      <w:r>
        <w:rPr>
          <w:rFonts w:hint="eastAsia" w:ascii="PingFang SC" w:hAnsi="PingFang SC" w:eastAsia="PingFang SC" w:cs="PingFang SC"/>
          <w:b w:val="0"/>
          <w:bCs w:val="0"/>
          <w:spacing w:val="-3"/>
          <w:sz w:val="21"/>
          <w:szCs w:val="21"/>
          <w:lang w:eastAsia="zh-CN"/>
        </w:rPr>
        <w:t>如果小孩儿踢自己身体或踢床单造成水疱，可以用泡沫材料把胳膊肘、脚踝和膝盖包起来，再用弹性绷带固定。手和脚润滑以后也可以套上柔软的袜子防止水疱。</w:t>
      </w:r>
    </w:p>
    <w:p w14:paraId="424452DC">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0EA4B0E1">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汽车座椅：</w:t>
      </w:r>
      <w:r>
        <w:rPr>
          <w:rFonts w:hint="eastAsia" w:ascii="PingFang SC" w:hAnsi="PingFang SC" w:eastAsia="PingFang SC" w:cs="PingFang SC"/>
          <w:b w:val="0"/>
          <w:bCs w:val="0"/>
          <w:spacing w:val="-3"/>
          <w:sz w:val="21"/>
          <w:szCs w:val="21"/>
          <w:lang w:eastAsia="zh-CN"/>
        </w:rPr>
        <w:t>可以用普通的汽车座椅，但应该在安全带上缠一些柔软的旧衣服或细棉布，防止擦到脸。婴儿椅和婴儿车的带子可以同样处理。</w:t>
      </w:r>
    </w:p>
    <w:p w14:paraId="11F29604">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p>
    <w:p w14:paraId="1958CF5F">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洗澡：</w:t>
      </w:r>
      <w:r>
        <w:rPr>
          <w:rFonts w:hint="eastAsia" w:ascii="PingFang SC" w:hAnsi="PingFang SC" w:eastAsia="PingFang SC" w:cs="PingFang SC"/>
          <w:b w:val="0"/>
          <w:bCs w:val="0"/>
          <w:spacing w:val="-3"/>
          <w:sz w:val="21"/>
          <w:szCs w:val="21"/>
          <w:lang w:val="en-US" w:eastAsia="zh-CN"/>
        </w:rPr>
        <w:t>关于是否应教会⽗母/照料者如何在患⼉⼀出⽣就洗澡及更换敷料，还是应等出⽣时就有的⽪损愈合后再给患⼉洗澡，⽬前仍有争议，但</w:t>
      </w:r>
      <w:r>
        <w:rPr>
          <w:rFonts w:hint="eastAsia" w:ascii="PingFang SC Semibold" w:hAnsi="PingFang SC Semibold" w:eastAsia="PingFang SC Semibold" w:cs="PingFang SC Semibold"/>
          <w:b/>
          <w:bCs/>
          <w:spacing w:val="-3"/>
          <w:sz w:val="21"/>
          <w:szCs w:val="21"/>
          <w:lang w:val="en-US" w:eastAsia="zh-CN"/>
        </w:rPr>
        <w:t>清洁皮肤是伤口愈合的关键</w:t>
      </w:r>
      <w:r>
        <w:rPr>
          <w:rFonts w:hint="eastAsia" w:ascii="PingFang SC" w:hAnsi="PingFang SC" w:eastAsia="PingFang SC" w:cs="PingFang SC"/>
          <w:b w:val="0"/>
          <w:bCs w:val="0"/>
          <w:spacing w:val="-3"/>
          <w:sz w:val="21"/>
          <w:szCs w:val="21"/>
          <w:lang w:val="en-US" w:eastAsia="zh-CN"/>
        </w:rPr>
        <w:t>。选择早期洗澡可将</w:t>
      </w:r>
      <w:r>
        <w:rPr>
          <w:rFonts w:hint="eastAsia" w:ascii="PingFang SC Semibold" w:hAnsi="PingFang SC Semibold" w:eastAsia="PingFang SC Semibold" w:cs="PingFang SC Semibold"/>
          <w:b/>
          <w:bCs/>
          <w:spacing w:val="-3"/>
          <w:sz w:val="21"/>
          <w:szCs w:val="21"/>
          <w:lang w:val="en-US" w:eastAsia="zh-CN"/>
        </w:rPr>
        <w:t>⽣理盐⽔袋加热</w:t>
      </w:r>
      <w:r>
        <w:rPr>
          <w:rFonts w:hint="eastAsia" w:ascii="PingFang SC" w:hAnsi="PingFang SC" w:eastAsia="PingFang SC" w:cs="PingFang SC"/>
          <w:b w:val="0"/>
          <w:bCs w:val="0"/>
          <w:spacing w:val="-3"/>
          <w:sz w:val="21"/>
          <w:szCs w:val="21"/>
          <w:lang w:val="en-US" w:eastAsia="zh-CN"/>
        </w:rPr>
        <w:t>后，倒⼊婴⼉浴盆给⼩婴⼉洗澡，这种等张盐⽔可以避免产⽣刺痛感。如果选择延迟洗澡，可⽤</w:t>
      </w:r>
      <w:r>
        <w:rPr>
          <w:rFonts w:hint="eastAsia" w:ascii="PingFang SC Semibold" w:hAnsi="PingFang SC Semibold" w:eastAsia="PingFang SC Semibold" w:cs="PingFang SC Semibold"/>
          <w:b/>
          <w:bCs/>
          <w:spacing w:val="-3"/>
          <w:sz w:val="21"/>
          <w:szCs w:val="21"/>
          <w:lang w:val="en-US" w:eastAsia="zh-CN"/>
        </w:rPr>
        <w:t>⽆菌的温⽣理盐⽔⼩⼼清洗糜烂⾯</w:t>
      </w:r>
      <w:r>
        <w:rPr>
          <w:rFonts w:hint="eastAsia" w:ascii="PingFang SC" w:hAnsi="PingFang SC" w:eastAsia="PingFang SC" w:cs="PingFang SC"/>
          <w:b w:val="0"/>
          <w:bCs w:val="0"/>
          <w:spacing w:val="-3"/>
          <w:sz w:val="21"/>
          <w:szCs w:val="21"/>
          <w:lang w:val="en-US" w:eastAsia="zh-CN"/>
        </w:rPr>
        <w:t>，并⽤⾮粘连性敷料覆盖。</w:t>
      </w:r>
    </w:p>
    <w:p w14:paraId="5D916F74">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r>
        <w:rPr>
          <w:rFonts w:hint="eastAsia" w:ascii="PingFang SC" w:hAnsi="PingFang SC" w:eastAsia="PingFang SC" w:cs="PingFang SC"/>
          <w:b w:val="0"/>
          <w:bCs w:val="0"/>
          <w:spacing w:val="-3"/>
          <w:sz w:val="21"/>
          <w:szCs w:val="21"/>
          <w:lang w:val="en-US" w:eastAsia="zh-CN"/>
        </w:rPr>
        <w:t>对于重型EB和开放性伤口的患者，可使用</w:t>
      </w:r>
      <w:r>
        <w:rPr>
          <w:rFonts w:hint="eastAsia" w:ascii="PingFang SC Semibold" w:hAnsi="PingFang SC Semibold" w:eastAsia="PingFang SC Semibold" w:cs="PingFang SC Semibold"/>
          <w:b/>
          <w:bCs/>
          <w:spacing w:val="-3"/>
          <w:sz w:val="21"/>
          <w:szCs w:val="21"/>
          <w:lang w:val="en-US" w:eastAsia="zh-CN"/>
        </w:rPr>
        <w:t>0.9%等张盐水</w:t>
      </w:r>
      <w:r>
        <w:rPr>
          <w:rFonts w:hint="eastAsia" w:ascii="PingFang SC" w:hAnsi="PingFang SC" w:eastAsia="PingFang SC" w:cs="PingFang SC"/>
          <w:b w:val="0"/>
          <w:bCs w:val="0"/>
          <w:spacing w:val="-3"/>
          <w:sz w:val="21"/>
          <w:szCs w:val="21"/>
          <w:lang w:val="en-US" w:eastAsia="zh-CN"/>
        </w:rPr>
        <w:t>洗澡可减轻疼痛，有研究表明，盐水浴可减少患者的疼痛及镇痛药用量。</w:t>
      </w:r>
      <w:r>
        <w:rPr>
          <w:rFonts w:hint="eastAsia" w:ascii="PingFang SC" w:hAnsi="PingFang SC" w:eastAsia="PingFang SC" w:cs="PingFang SC"/>
          <w:b w:val="0"/>
          <w:bCs w:val="0"/>
          <w:spacing w:val="-3"/>
          <w:sz w:val="21"/>
          <w:szCs w:val="21"/>
          <w:lang w:eastAsia="zh-CN"/>
        </w:rPr>
        <w:t xml:space="preserve"> </w:t>
      </w:r>
      <w:r>
        <w:rPr>
          <w:rFonts w:hint="eastAsia" w:ascii="PingFang SC Semibold" w:hAnsi="PingFang SC Semibold" w:eastAsia="PingFang SC Semibold" w:cs="PingFang SC Semibold"/>
          <w:b/>
          <w:bCs/>
          <w:spacing w:val="-3"/>
          <w:sz w:val="21"/>
          <w:szCs w:val="21"/>
          <w:lang w:val="en-US" w:eastAsia="zh-CN"/>
        </w:rPr>
        <w:t>轻型EB使用洁净水清洗</w:t>
      </w:r>
      <w:r>
        <w:rPr>
          <w:rFonts w:hint="eastAsia" w:ascii="PingFang SC" w:hAnsi="PingFang SC" w:eastAsia="PingFang SC" w:cs="PingFang SC"/>
          <w:b w:val="0"/>
          <w:bCs w:val="0"/>
          <w:spacing w:val="-3"/>
          <w:sz w:val="21"/>
          <w:szCs w:val="21"/>
          <w:lang w:val="en-US" w:eastAsia="zh-CN"/>
        </w:rPr>
        <w:t>即可。洗完澡以后用毛巾轻拍</w:t>
      </w:r>
      <w:r>
        <w:rPr>
          <w:rFonts w:hint="eastAsia" w:ascii="PingFang SC Semibold" w:hAnsi="PingFang SC Semibold" w:eastAsia="PingFang SC Semibold" w:cs="PingFang SC Semibold"/>
          <w:b/>
          <w:bCs/>
          <w:spacing w:val="-3"/>
          <w:sz w:val="21"/>
          <w:szCs w:val="21"/>
          <w:lang w:val="en-US" w:eastAsia="zh-CN"/>
        </w:rPr>
        <w:t>把水吸干或轻轻拍干后</w:t>
      </w:r>
      <w:r>
        <w:rPr>
          <w:rFonts w:hint="eastAsia" w:ascii="PingFang SC" w:hAnsi="PingFang SC" w:eastAsia="PingFang SC" w:cs="PingFang SC"/>
          <w:b w:val="0"/>
          <w:bCs w:val="0"/>
          <w:spacing w:val="-3"/>
          <w:sz w:val="21"/>
          <w:szCs w:val="21"/>
          <w:lang w:val="en-US" w:eastAsia="zh-CN"/>
        </w:rPr>
        <w:t>，立即使用润肤霜涂抹，不建议使用含有刺激性表面活性剂（如十二烷基硫酸钠）成分的保湿霜。</w:t>
      </w:r>
    </w:p>
    <w:p w14:paraId="7DEC9347">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45F21612">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肛周护理：</w:t>
      </w:r>
      <w:r>
        <w:rPr>
          <w:rFonts w:hint="eastAsia" w:ascii="PingFang SC" w:hAnsi="PingFang SC" w:eastAsia="PingFang SC" w:cs="PingFang SC"/>
          <w:b w:val="0"/>
          <w:bCs w:val="0"/>
          <w:spacing w:val="-3"/>
          <w:sz w:val="21"/>
          <w:szCs w:val="21"/>
          <w:lang w:val="en-US" w:eastAsia="zh-CN"/>
        </w:rPr>
        <w:t>可使</w:t>
      </w:r>
      <w:r>
        <w:rPr>
          <w:rFonts w:hint="eastAsia" w:ascii="PingFang SC" w:hAnsi="PingFang SC" w:eastAsia="PingFang SC" w:cs="PingFang SC"/>
          <w:b w:val="0"/>
          <w:bCs w:val="0"/>
          <w:spacing w:val="-3"/>
          <w:sz w:val="21"/>
          <w:szCs w:val="21"/>
          <w:lang w:eastAsia="zh-CN"/>
        </w:rPr>
        <w:t>用布尿布，尽量避免用尿不湿。用尿不湿的时候可以把扎在大腿跟的松紧带</w:t>
      </w:r>
      <w:r>
        <w:rPr>
          <w:rFonts w:hint="eastAsia" w:ascii="PingFang SC" w:hAnsi="PingFang SC" w:eastAsia="PingFang SC" w:cs="PingFang SC"/>
          <w:b w:val="0"/>
          <w:bCs w:val="0"/>
          <w:spacing w:val="-3"/>
          <w:sz w:val="21"/>
          <w:szCs w:val="21"/>
          <w:lang w:val="en-US" w:eastAsia="zh-CN"/>
        </w:rPr>
        <w:t>及魔术贴</w:t>
      </w:r>
      <w:r>
        <w:rPr>
          <w:rFonts w:hint="eastAsia" w:ascii="PingFang SC" w:hAnsi="PingFang SC" w:eastAsia="PingFang SC" w:cs="PingFang SC"/>
          <w:b w:val="0"/>
          <w:bCs w:val="0"/>
          <w:spacing w:val="-3"/>
          <w:sz w:val="21"/>
          <w:szCs w:val="21"/>
          <w:lang w:eastAsia="zh-CN"/>
        </w:rPr>
        <w:t>剪断。</w:t>
      </w:r>
      <w:r>
        <w:rPr>
          <w:rFonts w:hint="eastAsia" w:ascii="PingFang SC" w:hAnsi="PingFang SC" w:eastAsia="PingFang SC" w:cs="PingFang SC"/>
          <w:b w:val="0"/>
          <w:bCs w:val="0"/>
          <w:spacing w:val="-3"/>
          <w:sz w:val="21"/>
          <w:szCs w:val="21"/>
          <w:lang w:val="en-US" w:eastAsia="zh-CN"/>
        </w:rPr>
        <w:t>尿布区域的皮肤可通过大量涂抹凡士林与液体石蜡的等比例混合物，或单纯涂抹凡士林来保护；也可使用专门的非粘性敷料保护，如美皮康。</w:t>
      </w:r>
    </w:p>
    <w:p w14:paraId="61CEA6A9">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b w:val="0"/>
          <w:bCs w:val="0"/>
          <w:spacing w:val="-3"/>
          <w:sz w:val="21"/>
          <w:szCs w:val="21"/>
          <w:lang w:val="en-US" w:eastAsia="zh-CN"/>
        </w:rPr>
        <w:t>在肛门周围使用凡士林等润滑剂，可以减少排便时的水疱和疼痛；每次更换尿布时应及时检查是否产生新的水疱，早期进行处理；</w:t>
      </w:r>
    </w:p>
    <w:p w14:paraId="6D1F0556">
      <w:pPr>
        <w:spacing w:before="31" w:line="176" w:lineRule="auto"/>
        <w:ind w:left="39" w:right="174" w:firstLine="422"/>
        <w:jc w:val="both"/>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JEB</w:t>
      </w:r>
      <w:r>
        <w:rPr>
          <w:rFonts w:hint="eastAsia" w:ascii="PingFang SC" w:hAnsi="PingFang SC" w:eastAsia="PingFang SC" w:cs="PingFang SC"/>
          <w:b w:val="0"/>
          <w:bCs w:val="0"/>
          <w:spacing w:val="-3"/>
          <w:sz w:val="21"/>
          <w:szCs w:val="21"/>
          <w:lang w:val="en-US" w:eastAsia="zh-CN"/>
        </w:rPr>
        <w:t>患者要注意观察肛周部位是否出现肉芽肿。</w:t>
      </w:r>
    </w:p>
    <w:p w14:paraId="217B6598">
      <w:pPr>
        <w:spacing w:before="28" w:line="181" w:lineRule="auto"/>
        <w:ind w:left="0" w:right="181" w:firstLine="0"/>
        <w:rPr>
          <w:rFonts w:ascii="PingFang SC" w:hAnsi="PingFang SC" w:eastAsia="PingFang SC" w:cs="PingFang SC"/>
          <w:sz w:val="21"/>
          <w:szCs w:val="21"/>
        </w:rPr>
      </w:pPr>
    </w:p>
    <w:p w14:paraId="2DDB6638">
      <w:pPr>
        <w:spacing w:before="47" w:line="195" w:lineRule="auto"/>
        <w:ind w:left="45"/>
        <w:outlineLvl w:val="1"/>
        <w:rPr>
          <w:rFonts w:ascii="PingFang SC" w:hAnsi="PingFang SC" w:eastAsia="PingFang SC" w:cs="PingFang SC"/>
          <w:sz w:val="27"/>
          <w:szCs w:val="27"/>
        </w:rPr>
      </w:pPr>
      <w:bookmarkStart w:id="93" w:name="_Toc1069104283"/>
      <w:bookmarkStart w:id="94" w:name="_Toc2110623587"/>
      <w:r>
        <w:rPr>
          <w:rFonts w:hint="eastAsia" w:ascii="PingFang SC" w:hAnsi="PingFang SC" w:eastAsia="PingFang SC" w:cs="PingFang SC"/>
          <w:b/>
          <w:bCs/>
          <w:spacing w:val="6"/>
          <w:sz w:val="27"/>
          <w:szCs w:val="27"/>
          <w:lang w:val="en-US" w:eastAsia="zh-CN"/>
        </w:rPr>
        <w:t>5.3 日常水疱伤口处理</w:t>
      </w:r>
      <w:bookmarkEnd w:id="93"/>
      <w:bookmarkEnd w:id="94"/>
    </w:p>
    <w:p w14:paraId="234DCD05">
      <w:pPr>
        <w:spacing w:before="29" w:line="181" w:lineRule="auto"/>
        <w:ind w:left="40" w:right="174" w:firstLine="421"/>
        <w:rPr>
          <w:rFonts w:ascii="PingFang SC" w:hAnsi="PingFang SC" w:eastAsia="PingFang SC" w:cs="PingFang SC"/>
          <w:b/>
          <w:bCs/>
          <w:spacing w:val="-3"/>
          <w:sz w:val="21"/>
          <w:szCs w:val="21"/>
        </w:rPr>
      </w:pPr>
      <w:r>
        <w:rPr>
          <w:rFonts w:ascii="PingFang SC" w:hAnsi="PingFang SC" w:eastAsia="PingFang SC" w:cs="PingFang SC"/>
          <w:b/>
          <w:bCs/>
          <w:spacing w:val="-3"/>
          <w:sz w:val="21"/>
          <w:szCs w:val="21"/>
        </w:rPr>
        <w:t>洗手：</w:t>
      </w:r>
    </w:p>
    <w:p w14:paraId="18F2D63E">
      <w:pPr>
        <w:spacing w:before="29" w:line="181" w:lineRule="auto"/>
        <w:ind w:left="40" w:right="174" w:firstLine="421"/>
        <w:jc w:val="both"/>
        <w:rPr>
          <w:rFonts w:hint="default" w:ascii="PingFang SC" w:hAnsi="PingFang SC" w:eastAsia="PingFang SC" w:cs="PingFang SC"/>
          <w:b w:val="0"/>
          <w:bCs w:val="0"/>
          <w:spacing w:val="-3"/>
          <w:sz w:val="21"/>
          <w:szCs w:val="21"/>
          <w:lang w:eastAsia="zh-CN"/>
        </w:rPr>
      </w:pPr>
      <w:r>
        <w:rPr>
          <w:rFonts w:ascii="PingFang SC" w:hAnsi="PingFang SC" w:eastAsia="PingFang SC" w:cs="PingFang SC"/>
          <w:b w:val="0"/>
          <w:bCs w:val="0"/>
          <w:spacing w:val="-3"/>
          <w:sz w:val="21"/>
          <w:szCs w:val="21"/>
        </w:rPr>
        <w:t>这是控制感染最有效的措施。用</w:t>
      </w:r>
      <w:r>
        <w:rPr>
          <w:rFonts w:hint="default" w:ascii="PingFang SC" w:hAnsi="PingFang SC" w:eastAsia="PingFang SC" w:cs="PingFang SC"/>
          <w:b w:val="0"/>
          <w:bCs w:val="0"/>
          <w:spacing w:val="-3"/>
          <w:sz w:val="21"/>
          <w:szCs w:val="21"/>
          <w:lang w:val="en-US" w:eastAsia="zh-CN"/>
        </w:rPr>
        <w:t>洗手液+流动水按7步洗手法进行洗手（不建议使用肥皂，容易造成污染）；换药时手部直接接触伤口时，有条件者，佩戴无菌手套</w:t>
      </w:r>
      <w:r>
        <w:rPr>
          <w:rFonts w:hint="default" w:ascii="PingFang SC" w:hAnsi="PingFang SC" w:eastAsia="PingFang SC" w:cs="PingFang SC"/>
          <w:b w:val="0"/>
          <w:bCs w:val="0"/>
          <w:spacing w:val="-3"/>
          <w:sz w:val="21"/>
          <w:szCs w:val="21"/>
          <w:lang w:eastAsia="zh-CN"/>
        </w:rPr>
        <w:t>；</w:t>
      </w:r>
    </w:p>
    <w:p w14:paraId="2800D5E2">
      <w:pPr>
        <w:spacing w:before="29" w:line="181" w:lineRule="auto"/>
        <w:ind w:left="40" w:right="174" w:firstLine="421"/>
        <w:rPr>
          <w:rFonts w:hint="default" w:ascii="PingFang SC" w:hAnsi="PingFang SC" w:eastAsia="PingFang SC" w:cs="PingFang SC"/>
          <w:b w:val="0"/>
          <w:bCs w:val="0"/>
          <w:spacing w:val="-3"/>
          <w:sz w:val="21"/>
          <w:szCs w:val="21"/>
          <w:lang w:eastAsia="zh-CN"/>
        </w:rPr>
      </w:pPr>
      <w:r>
        <w:rPr>
          <w:rFonts w:hint="default" w:ascii="PingFang SC" w:hAnsi="PingFang SC" w:eastAsia="PingFang SC" w:cs="PingFang SC"/>
          <w:b w:val="0"/>
          <w:bCs w:val="0"/>
          <w:spacing w:val="-3"/>
          <w:sz w:val="21"/>
          <w:szCs w:val="21"/>
          <w:lang w:eastAsia="zh-CN"/>
        </w:rPr>
        <w:drawing>
          <wp:inline distT="0" distB="0" distL="114300" distR="114300">
            <wp:extent cx="3498850" cy="2728595"/>
            <wp:effectExtent l="0" t="0" r="6350" b="14605"/>
            <wp:docPr id="35" name="图片 35" descr="72461365ecf99ed12121e894bfef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2461365ecf99ed12121e894bfef0102"/>
                    <pic:cNvPicPr>
                      <a:picLocks noChangeAspect="1"/>
                    </pic:cNvPicPr>
                  </pic:nvPicPr>
                  <pic:blipFill>
                    <a:blip r:embed="rId158"/>
                    <a:stretch>
                      <a:fillRect/>
                    </a:stretch>
                  </pic:blipFill>
                  <pic:spPr>
                    <a:xfrm>
                      <a:off x="0" y="0"/>
                      <a:ext cx="3498850" cy="2728595"/>
                    </a:xfrm>
                    <a:prstGeom prst="rect">
                      <a:avLst/>
                    </a:prstGeom>
                  </pic:spPr>
                </pic:pic>
              </a:graphicData>
            </a:graphic>
          </wp:inline>
        </w:drawing>
      </w:r>
    </w:p>
    <w:p w14:paraId="59A3229A">
      <w:pPr>
        <w:spacing w:before="29" w:line="181" w:lineRule="auto"/>
        <w:ind w:left="40" w:right="174" w:firstLine="421"/>
        <w:rPr>
          <w:rFonts w:hint="eastAsia" w:ascii="PingFang SC Semibold" w:hAnsi="PingFang SC Semibold" w:eastAsia="PingFang SC Semibold" w:cs="PingFang SC Semibold"/>
          <w:b/>
          <w:bCs/>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洗手时机：</w:t>
      </w:r>
    </w:p>
    <w:p w14:paraId="7BC423AB">
      <w:pPr>
        <w:spacing w:before="29" w:line="181" w:lineRule="auto"/>
        <w:ind w:left="40" w:right="174" w:firstLine="421"/>
        <w:jc w:val="both"/>
        <w:rPr>
          <w:rFonts w:hint="eastAsia"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⚠更换敷料前后、处理不同伤口前</w:t>
      </w:r>
      <w:r>
        <w:rPr>
          <w:rFonts w:hint="eastAsia" w:ascii="PingFang SC" w:hAnsi="PingFang SC" w:eastAsia="PingFang SC" w:cs="PingFang SC"/>
          <w:b w:val="0"/>
          <w:bCs w:val="0"/>
          <w:spacing w:val="-3"/>
          <w:sz w:val="21"/>
          <w:szCs w:val="21"/>
          <w:lang w:val="en-US" w:eastAsia="zh-CN"/>
        </w:rPr>
        <w:t>均</w:t>
      </w:r>
      <w:r>
        <w:rPr>
          <w:rFonts w:hint="default" w:ascii="PingFang SC" w:hAnsi="PingFang SC" w:eastAsia="PingFang SC" w:cs="PingFang SC"/>
          <w:b w:val="0"/>
          <w:bCs w:val="0"/>
          <w:spacing w:val="-3"/>
          <w:sz w:val="21"/>
          <w:szCs w:val="21"/>
          <w:lang w:val="en-US" w:eastAsia="zh-CN"/>
        </w:rPr>
        <w:t>需重</w:t>
      </w:r>
      <w:r>
        <w:rPr>
          <w:rFonts w:hint="eastAsia" w:ascii="PingFang SC" w:hAnsi="PingFang SC" w:eastAsia="PingFang SC" w:cs="PingFang SC"/>
          <w:b w:val="0"/>
          <w:bCs w:val="0"/>
          <w:spacing w:val="-3"/>
          <w:sz w:val="21"/>
          <w:szCs w:val="21"/>
          <w:lang w:val="en-US" w:eastAsia="zh-CN"/>
        </w:rPr>
        <w:t>洗手</w:t>
      </w:r>
      <w:r>
        <w:rPr>
          <w:rFonts w:hint="default" w:ascii="PingFang SC" w:hAnsi="PingFang SC" w:eastAsia="PingFang SC" w:cs="PingFang SC"/>
          <w:b w:val="0"/>
          <w:bCs w:val="0"/>
          <w:spacing w:val="-3"/>
          <w:sz w:val="21"/>
          <w:szCs w:val="21"/>
          <w:lang w:val="en-US" w:eastAsia="zh-CN"/>
        </w:rPr>
        <w:t>或</w:t>
      </w:r>
      <w:r>
        <w:rPr>
          <w:rFonts w:hint="eastAsia" w:ascii="PingFang SC" w:hAnsi="PingFang SC" w:eastAsia="PingFang SC" w:cs="PingFang SC"/>
          <w:b w:val="0"/>
          <w:bCs w:val="0"/>
          <w:spacing w:val="-3"/>
          <w:sz w:val="21"/>
          <w:szCs w:val="21"/>
          <w:lang w:val="en-US" w:eastAsia="zh-CN"/>
        </w:rPr>
        <w:t>更换无菌手套。</w:t>
      </w:r>
    </w:p>
    <w:p w14:paraId="357E473B">
      <w:pPr>
        <w:spacing w:before="29" w:line="181" w:lineRule="auto"/>
        <w:ind w:left="40" w:right="174" w:firstLine="421"/>
        <w:jc w:val="both"/>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⚠使用</w:t>
      </w:r>
      <w:r>
        <w:rPr>
          <w:rFonts w:hint="eastAsia" w:ascii="PingFang SC" w:hAnsi="PingFang SC" w:eastAsia="PingFang SC" w:cs="PingFang SC"/>
          <w:b w:val="0"/>
          <w:bCs w:val="0"/>
          <w:spacing w:val="-3"/>
          <w:sz w:val="21"/>
          <w:szCs w:val="21"/>
          <w:lang w:val="en-US" w:eastAsia="zh-CN"/>
        </w:rPr>
        <w:t>换药</w:t>
      </w:r>
      <w:r>
        <w:rPr>
          <w:rFonts w:hint="default" w:ascii="PingFang SC" w:hAnsi="PingFang SC" w:eastAsia="PingFang SC" w:cs="PingFang SC"/>
          <w:b w:val="0"/>
          <w:bCs w:val="0"/>
          <w:spacing w:val="-3"/>
          <w:sz w:val="21"/>
          <w:szCs w:val="21"/>
          <w:lang w:val="en-US" w:eastAsia="zh-CN"/>
        </w:rPr>
        <w:t>工具时避免反复回触污染物品或皮肤表面</w:t>
      </w:r>
      <w:r>
        <w:rPr>
          <w:rFonts w:hint="eastAsia" w:ascii="PingFang SC" w:hAnsi="PingFang SC" w:eastAsia="PingFang SC" w:cs="PingFang SC"/>
          <w:b w:val="0"/>
          <w:bCs w:val="0"/>
          <w:spacing w:val="-3"/>
          <w:sz w:val="21"/>
          <w:szCs w:val="21"/>
          <w:lang w:val="en-US" w:eastAsia="zh-CN"/>
        </w:rPr>
        <w:t>。</w:t>
      </w:r>
    </w:p>
    <w:p w14:paraId="24ACC064">
      <w:pPr>
        <w:spacing w:before="29" w:line="181" w:lineRule="auto"/>
        <w:ind w:left="40" w:right="174" w:firstLine="421"/>
        <w:jc w:val="both"/>
        <w:rPr>
          <w:rFonts w:hint="eastAsia" w:ascii="PingFang SC" w:hAnsi="PingFang SC" w:eastAsia="PingFang SC" w:cs="PingFang SC"/>
          <w:spacing w:val="-3"/>
          <w:sz w:val="21"/>
          <w:szCs w:val="21"/>
          <w:lang w:eastAsia="zh-CN"/>
        </w:rPr>
      </w:pPr>
      <w:r>
        <w:rPr>
          <w:rFonts w:hint="default" w:ascii="PingFang SC" w:hAnsi="PingFang SC" w:eastAsia="PingFang SC" w:cs="PingFang SC"/>
          <w:b w:val="0"/>
          <w:bCs w:val="0"/>
          <w:spacing w:val="-3"/>
          <w:sz w:val="21"/>
          <w:szCs w:val="21"/>
          <w:lang w:val="en-US" w:eastAsia="zh-CN"/>
        </w:rPr>
        <w:t>⚠伤口换药顺序：先清洁伤口后污染伤口。</w:t>
      </w:r>
    </w:p>
    <w:p w14:paraId="1C52C718">
      <w:pPr>
        <w:spacing w:before="29" w:line="181" w:lineRule="auto"/>
        <w:ind w:left="40" w:right="174" w:firstLine="421"/>
        <w:rPr>
          <w:rFonts w:ascii="PingFang SC" w:hAnsi="PingFang SC" w:eastAsia="PingFang SC" w:cs="PingFang SC"/>
          <w:b/>
          <w:bCs/>
          <w:spacing w:val="-3"/>
          <w:sz w:val="21"/>
          <w:szCs w:val="21"/>
        </w:rPr>
      </w:pPr>
    </w:p>
    <w:p w14:paraId="62B373B0">
      <w:pPr>
        <w:spacing w:before="29" w:line="181" w:lineRule="auto"/>
        <w:ind w:left="40" w:right="174" w:firstLine="421"/>
        <w:rPr>
          <w:rFonts w:ascii="PingFang SC" w:hAnsi="PingFang SC" w:eastAsia="PingFang SC" w:cs="PingFang SC"/>
          <w:spacing w:val="-3"/>
          <w:sz w:val="21"/>
          <w:szCs w:val="21"/>
        </w:rPr>
      </w:pPr>
      <w:r>
        <w:rPr>
          <w:rFonts w:ascii="PingFang SC" w:hAnsi="PingFang SC" w:eastAsia="PingFang SC" w:cs="PingFang SC"/>
          <w:b/>
          <w:bCs/>
          <w:spacing w:val="-3"/>
          <w:sz w:val="21"/>
          <w:szCs w:val="21"/>
        </w:rPr>
        <w:t>换药区域清洁</w:t>
      </w:r>
      <w:r>
        <w:rPr>
          <w:rFonts w:ascii="PingFang SC" w:hAnsi="PingFang SC" w:eastAsia="PingFang SC" w:cs="PingFang SC"/>
          <w:spacing w:val="-3"/>
          <w:sz w:val="21"/>
          <w:szCs w:val="21"/>
        </w:rPr>
        <w:t>：</w:t>
      </w:r>
    </w:p>
    <w:p w14:paraId="5151F50D">
      <w:pPr>
        <w:spacing w:before="29" w:line="181" w:lineRule="auto"/>
        <w:ind w:left="40" w:right="174" w:firstLine="421"/>
        <w:jc w:val="both"/>
        <w:rPr>
          <w:rFonts w:hint="eastAsia" w:ascii="PingFang SC" w:hAnsi="PingFang SC" w:eastAsia="PingFang SC" w:cs="PingFang SC"/>
          <w:spacing w:val="-2"/>
          <w:sz w:val="21"/>
          <w:szCs w:val="21"/>
          <w:lang w:eastAsia="zh-CN"/>
        </w:rPr>
      </w:pPr>
      <w:r>
        <w:rPr>
          <w:rFonts w:hint="eastAsia" w:ascii="PingFang SC" w:hAnsi="PingFang SC" w:eastAsia="PingFang SC" w:cs="PingFang SC"/>
          <w:spacing w:val="-3"/>
          <w:sz w:val="21"/>
          <w:szCs w:val="21"/>
          <w:lang w:val="en-US" w:eastAsia="zh-CN"/>
        </w:rPr>
        <w:t>换药前可使用紫外线消毒30-60分钟；操作台面使用消毒液进行擦拭后再使用清水擦干，铺上无菌垫或干净棉垫，将所需物品放置垫子上；平时的</w:t>
      </w:r>
      <w:r>
        <w:rPr>
          <w:rFonts w:ascii="PingFang SC" w:hAnsi="PingFang SC" w:eastAsia="PingFang SC" w:cs="PingFang SC"/>
          <w:spacing w:val="-3"/>
          <w:sz w:val="21"/>
          <w:szCs w:val="21"/>
        </w:rPr>
        <w:t>床单</w:t>
      </w:r>
      <w:r>
        <w:rPr>
          <w:rFonts w:hint="eastAsia" w:ascii="PingFang SC" w:hAnsi="PingFang SC" w:eastAsia="PingFang SC" w:cs="PingFang SC"/>
          <w:spacing w:val="-3"/>
          <w:sz w:val="21"/>
          <w:szCs w:val="21"/>
          <w:lang w:val="en-US" w:eastAsia="zh-CN"/>
        </w:rPr>
        <w:t>及衣物也需</w:t>
      </w:r>
      <w:r>
        <w:rPr>
          <w:rFonts w:ascii="PingFang SC" w:hAnsi="PingFang SC" w:eastAsia="PingFang SC" w:cs="PingFang SC"/>
          <w:spacing w:val="-3"/>
          <w:sz w:val="21"/>
          <w:szCs w:val="21"/>
        </w:rPr>
        <w:t>经常更换。</w:t>
      </w:r>
      <w:r>
        <w:rPr>
          <w:rFonts w:hint="eastAsia" w:ascii="PingFang SC" w:hAnsi="PingFang SC" w:eastAsia="PingFang SC" w:cs="PingFang SC"/>
          <w:spacing w:val="-2"/>
          <w:sz w:val="21"/>
          <w:szCs w:val="21"/>
          <w:lang w:val="en-US" w:eastAsia="zh-CN"/>
        </w:rPr>
        <w:t>操作者换药前建议更换干净衣物，换药人员尽量固定，全程佩戴口罩</w:t>
      </w:r>
      <w:r>
        <w:rPr>
          <w:rFonts w:hint="eastAsia" w:ascii="PingFang SC" w:hAnsi="PingFang SC" w:eastAsia="PingFang SC" w:cs="PingFang SC"/>
          <w:spacing w:val="-2"/>
          <w:sz w:val="21"/>
          <w:szCs w:val="21"/>
          <w:lang w:eastAsia="zh-CN"/>
        </w:rPr>
        <w:t>。</w:t>
      </w:r>
    </w:p>
    <w:p w14:paraId="44E66D16">
      <w:pPr>
        <w:spacing w:before="29" w:line="181" w:lineRule="auto"/>
        <w:ind w:left="40" w:right="174" w:firstLine="421"/>
        <w:jc w:val="both"/>
        <w:rPr>
          <w:rFonts w:hint="default"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将敷料从无菌包装中取出使用后（用专门剪敷料的无菌剪刀）将剩余敷料放置干净容器里，勿造成污染。</w:t>
      </w:r>
    </w:p>
    <w:p w14:paraId="1D79932F">
      <w:pPr>
        <w:spacing w:before="29" w:line="181" w:lineRule="auto"/>
        <w:ind w:left="40" w:right="174" w:firstLine="421"/>
        <w:jc w:val="both"/>
        <w:rPr>
          <w:rFonts w:ascii="PingFang SC" w:hAnsi="PingFang SC" w:eastAsia="PingFang SC" w:cs="PingFang SC"/>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pacing w:val="-3"/>
          <w:sz w:val="21"/>
          <w:szCs w:val="21"/>
        </w:rPr>
        <w:t>拆下的敷料</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使用过的棉球直接</w:t>
      </w:r>
      <w:r>
        <w:rPr>
          <w:rFonts w:ascii="PingFang SC" w:hAnsi="PingFang SC" w:eastAsia="PingFang SC" w:cs="PingFang SC"/>
          <w:spacing w:val="-3"/>
          <w:sz w:val="21"/>
          <w:szCs w:val="21"/>
        </w:rPr>
        <w:t>扔进垃圾桶，不要和</w:t>
      </w:r>
      <w:r>
        <w:rPr>
          <w:rFonts w:ascii="PingFang SC" w:hAnsi="PingFang SC" w:eastAsia="PingFang SC" w:cs="PingFang SC"/>
          <w:spacing w:val="-2"/>
          <w:sz w:val="21"/>
          <w:szCs w:val="21"/>
        </w:rPr>
        <w:t>未使用的敷料混在一起。</w:t>
      </w:r>
    </w:p>
    <w:p w14:paraId="47F61FF4">
      <w:pPr>
        <w:spacing w:before="37" w:line="175" w:lineRule="auto"/>
        <w:ind w:left="37" w:firstLine="426"/>
        <w:jc w:val="both"/>
        <w:rPr>
          <w:rFonts w:hint="eastAsia" w:ascii="PingFang SC" w:hAnsi="PingFang SC" w:eastAsia="PingFang SC" w:cs="PingFang SC"/>
          <w:b/>
          <w:bCs/>
          <w:spacing w:val="-5"/>
          <w:sz w:val="21"/>
          <w:szCs w:val="21"/>
          <w:lang w:val="en-US" w:eastAsia="zh-CN"/>
        </w:rPr>
      </w:pPr>
    </w:p>
    <w:p w14:paraId="0AF93520">
      <w:pPr>
        <w:spacing w:before="37" w:line="175" w:lineRule="auto"/>
        <w:ind w:left="37" w:firstLine="426"/>
        <w:jc w:val="both"/>
        <w:rPr>
          <w:rFonts w:ascii="PingFang SC" w:hAnsi="PingFang SC" w:eastAsia="PingFang SC" w:cs="PingFang SC"/>
          <w:spacing w:val="-5"/>
          <w:sz w:val="21"/>
          <w:szCs w:val="21"/>
        </w:rPr>
      </w:pPr>
      <w:r>
        <w:rPr>
          <w:rFonts w:hint="eastAsia" w:ascii="PingFang SC" w:hAnsi="PingFang SC" w:eastAsia="PingFang SC" w:cs="PingFang SC"/>
          <w:b/>
          <w:bCs/>
          <w:spacing w:val="-5"/>
          <w:sz w:val="21"/>
          <w:szCs w:val="21"/>
          <w:lang w:val="en-US" w:eastAsia="zh-CN"/>
        </w:rPr>
        <w:t>移除衣物或敷料</w:t>
      </w:r>
      <w:r>
        <w:rPr>
          <w:rFonts w:ascii="PingFang SC" w:hAnsi="PingFang SC" w:eastAsia="PingFang SC" w:cs="PingFang SC"/>
          <w:spacing w:val="-5"/>
          <w:sz w:val="21"/>
          <w:szCs w:val="21"/>
        </w:rPr>
        <w:t>：</w:t>
      </w:r>
    </w:p>
    <w:p w14:paraId="05403BE7">
      <w:pPr>
        <w:spacing w:before="37" w:line="175" w:lineRule="auto"/>
        <w:ind w:left="37" w:firstLine="426"/>
        <w:jc w:val="both"/>
        <w:rPr>
          <w:rFonts w:hint="eastAsia" w:ascii="PingFang SC" w:hAnsi="PingFang SC" w:eastAsia="PingFang SC" w:cs="PingFang SC"/>
          <w:spacing w:val="-2"/>
          <w:sz w:val="21"/>
          <w:szCs w:val="21"/>
          <w:lang w:val="en-US" w:eastAsia="zh-CN"/>
        </w:rPr>
      </w:pPr>
      <w:r>
        <w:rPr>
          <w:rFonts w:ascii="PingFang SC" w:hAnsi="PingFang SC" w:eastAsia="PingFang SC" w:cs="PingFang SC"/>
          <w:spacing w:val="-5"/>
          <w:sz w:val="21"/>
          <w:szCs w:val="21"/>
        </w:rPr>
        <w:t>应该用水泡软后小心的揭掉。</w:t>
      </w:r>
      <w:r>
        <w:rPr>
          <w:rFonts w:ascii="PingFang SC" w:hAnsi="PingFang SC" w:eastAsia="PingFang SC" w:cs="PingFang SC"/>
          <w:spacing w:val="7"/>
          <w:sz w:val="21"/>
          <w:szCs w:val="21"/>
        </w:rPr>
        <w:t xml:space="preserve"> </w:t>
      </w:r>
      <w:r>
        <w:rPr>
          <w:rFonts w:ascii="PingFang SC" w:hAnsi="PingFang SC" w:eastAsia="PingFang SC" w:cs="PingFang SC"/>
          <w:spacing w:val="-4"/>
          <w:sz w:val="21"/>
          <w:szCs w:val="21"/>
        </w:rPr>
        <w:t>可以在洗澡的时候泡，也可以在合适的温度下直接用生理盐水泡。</w:t>
      </w:r>
      <w:r>
        <w:rPr>
          <w:rFonts w:hint="eastAsia" w:ascii="PingFang SC" w:hAnsi="PingFang SC" w:eastAsia="PingFang SC" w:cs="PingFang SC"/>
          <w:spacing w:val="0"/>
          <w:sz w:val="21"/>
          <w:szCs w:val="21"/>
          <w:lang w:eastAsia="zh-CN"/>
        </w:rPr>
        <w:t xml:space="preserve"> </w:t>
      </w:r>
      <w:r>
        <w:rPr>
          <w:rFonts w:hint="eastAsia" w:ascii="PingFang SC" w:hAnsi="PingFang SC" w:eastAsia="PingFang SC" w:cs="PingFang SC"/>
          <w:spacing w:val="0"/>
          <w:sz w:val="21"/>
          <w:szCs w:val="21"/>
          <w:lang w:val="en-US" w:eastAsia="zh-CN"/>
        </w:rPr>
        <w:t>或使</w:t>
      </w:r>
      <w:r>
        <w:rPr>
          <w:rFonts w:hint="eastAsia" w:ascii="PingFang SC" w:hAnsi="PingFang SC" w:eastAsia="PingFang SC" w:cs="PingFang SC"/>
          <w:spacing w:val="0"/>
          <w:sz w:val="21"/>
          <w:szCs w:val="21"/>
          <w:lang w:eastAsia="zh-CN"/>
        </w:rPr>
        <w:t>用</w:t>
      </w:r>
      <w:r>
        <w:rPr>
          <w:rFonts w:hint="eastAsia" w:ascii="PingFang SC" w:hAnsi="PingFang SC" w:eastAsia="PingFang SC" w:cs="PingFang SC"/>
          <w:sz w:val="21"/>
          <w:szCs w:val="21"/>
          <w:lang w:val="en-US" w:eastAsia="zh-CN"/>
        </w:rPr>
        <w:t>凡士林、</w:t>
      </w:r>
      <w:r>
        <w:rPr>
          <w:rFonts w:ascii="PingFang SC" w:hAnsi="PingFang SC" w:eastAsia="PingFang SC" w:cs="PingFang SC"/>
          <w:spacing w:val="-2"/>
          <w:sz w:val="21"/>
          <w:szCs w:val="21"/>
        </w:rPr>
        <w:t>婴儿油、石蜡油、橄榄油、麻油等浸泡也可以。</w:t>
      </w:r>
      <w:r>
        <w:rPr>
          <w:rFonts w:hint="eastAsia" w:ascii="PingFang SC" w:hAnsi="PingFang SC" w:eastAsia="PingFang SC" w:cs="PingFang SC"/>
          <w:spacing w:val="-2"/>
          <w:sz w:val="21"/>
          <w:szCs w:val="21"/>
          <w:lang w:val="en-US" w:eastAsia="zh-CN"/>
        </w:rPr>
        <w:t>推荐直接使用黏胶去除剂（</w:t>
      </w:r>
      <w:r>
        <w:rPr>
          <w:rFonts w:hint="default" w:ascii="PingFang SC" w:hAnsi="PingFang SC" w:eastAsia="PingFang SC" w:cs="PingFang SC"/>
          <w:spacing w:val="-2"/>
          <w:sz w:val="21"/>
          <w:szCs w:val="21"/>
          <w:lang w:val="en-US" w:eastAsia="zh-CN"/>
        </w:rPr>
        <w:t>SMAR)</w:t>
      </w:r>
      <w:r>
        <w:rPr>
          <w:rFonts w:hint="eastAsia" w:ascii="PingFang SC" w:hAnsi="PingFang SC" w:eastAsia="PingFang SC" w:cs="PingFang SC"/>
          <w:spacing w:val="-2"/>
          <w:sz w:val="21"/>
          <w:szCs w:val="21"/>
          <w:lang w:val="en-US" w:eastAsia="zh-CN"/>
        </w:rPr>
        <w:t>，喷后稍等片刻后再缓慢祛除敷料。</w:t>
      </w:r>
    </w:p>
    <w:p w14:paraId="6CD71BBA">
      <w:pPr>
        <w:spacing w:before="37" w:line="175" w:lineRule="auto"/>
        <w:ind w:left="37" w:firstLine="426"/>
        <w:jc w:val="both"/>
        <w:rPr>
          <w:rFonts w:hint="eastAsia" w:ascii="PingFang SC" w:hAnsi="PingFang SC" w:eastAsia="PingFang SC" w:cs="PingFang SC"/>
          <w:b w:val="0"/>
          <w:bCs w:val="0"/>
          <w:spacing w:val="-4"/>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4"/>
          <w:sz w:val="21"/>
          <w:szCs w:val="21"/>
          <w:lang w:val="en-US" w:eastAsia="zh-CN"/>
        </w:rPr>
        <w:t>⼀次只更换单侧肢体的敷料，防⽌更换敷料时婴⼉受刺激，肢体舞动碰撞到对侧肢体裸露的⽪肤⽽引起⾃伤。</w:t>
      </w:r>
    </w:p>
    <w:p w14:paraId="33922A5A">
      <w:pPr>
        <w:spacing w:before="37" w:line="175" w:lineRule="auto"/>
        <w:ind w:left="37" w:firstLine="426"/>
        <w:jc w:val="both"/>
        <w:rPr>
          <w:rFonts w:ascii="PingFang SC" w:hAnsi="PingFang SC" w:eastAsia="PingFang SC" w:cs="PingFang SC"/>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z w:val="21"/>
          <w:szCs w:val="21"/>
        </w:rPr>
        <w:t>清洗和用水敷应该一次只做一</w:t>
      </w:r>
      <w:r>
        <w:rPr>
          <w:rFonts w:ascii="PingFang SC" w:hAnsi="PingFang SC" w:eastAsia="PingFang SC" w:cs="PingFang SC"/>
          <w:spacing w:val="-1"/>
          <w:sz w:val="21"/>
          <w:szCs w:val="21"/>
        </w:rPr>
        <w:t>个地方</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3"/>
          <w:sz w:val="21"/>
          <w:szCs w:val="21"/>
        </w:rPr>
        <w:t>浸湿的面积太大会降低身体温度，对婴儿尤其不好</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且</w:t>
      </w:r>
      <w:r>
        <w:rPr>
          <w:rFonts w:ascii="PingFang SC" w:hAnsi="PingFang SC" w:eastAsia="PingFang SC" w:cs="PingFang SC"/>
          <w:spacing w:val="-3"/>
          <w:sz w:val="21"/>
          <w:szCs w:val="21"/>
        </w:rPr>
        <w:t>同时解开所</w:t>
      </w:r>
      <w:r>
        <w:rPr>
          <w:rFonts w:ascii="PingFang SC" w:hAnsi="PingFang SC" w:eastAsia="PingFang SC" w:cs="PingFang SC"/>
          <w:spacing w:val="-2"/>
          <w:sz w:val="21"/>
          <w:szCs w:val="21"/>
        </w:rPr>
        <w:t>有绷带会使伤口变干，会疼。</w:t>
      </w:r>
    </w:p>
    <w:p w14:paraId="58472EF3">
      <w:pPr>
        <w:spacing w:before="28" w:line="178" w:lineRule="auto"/>
        <w:ind w:left="38" w:firstLine="421"/>
        <w:jc w:val="both"/>
        <w:rPr>
          <w:rFonts w:hint="eastAsia"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spacing w:val="-2"/>
          <w:sz w:val="21"/>
          <w:szCs w:val="21"/>
          <w:lang w:val="en-US" w:eastAsia="zh-CN"/>
        </w:rPr>
        <w:t>切勿使用暴力直接拉扯黏连衣物或敷料。</w:t>
      </w:r>
    </w:p>
    <w:p w14:paraId="540B6F17">
      <w:pPr>
        <w:spacing w:before="28" w:line="178" w:lineRule="auto"/>
        <w:ind w:left="38" w:firstLine="421"/>
        <w:rPr>
          <w:rFonts w:hint="eastAsia" w:ascii="PingFang SC" w:hAnsi="PingFang SC" w:eastAsia="PingFang SC" w:cs="PingFang SC"/>
          <w:spacing w:val="-2"/>
          <w:sz w:val="21"/>
          <w:szCs w:val="21"/>
          <w:lang w:val="en-US" w:eastAsia="zh-CN"/>
        </w:rPr>
      </w:pPr>
    </w:p>
    <w:p w14:paraId="31B7F4B3">
      <w:pPr>
        <w:spacing w:before="28" w:line="178" w:lineRule="auto"/>
        <w:ind w:left="38" w:firstLine="421"/>
        <w:rPr>
          <w:rFonts w:hint="eastAsia" w:ascii="PingFang SC" w:hAnsi="PingFang SC" w:eastAsia="PingFang SC" w:cs="PingFang SC"/>
          <w:b w:val="0"/>
          <w:bCs w:val="0"/>
          <w:spacing w:val="-2"/>
          <w:sz w:val="21"/>
          <w:szCs w:val="21"/>
          <w:lang w:val="en-US" w:eastAsia="zh-CN"/>
        </w:rPr>
      </w:pPr>
      <w:r>
        <w:rPr>
          <w:rFonts w:hint="eastAsia" w:ascii="PingFang SC Semibold" w:hAnsi="PingFang SC Semibold" w:eastAsia="PingFang SC Semibold" w:cs="PingFang SC Semibold"/>
          <w:b/>
          <w:bCs/>
          <w:spacing w:val="-2"/>
          <w:sz w:val="21"/>
          <w:szCs w:val="21"/>
          <w:lang w:val="en-US" w:eastAsia="zh-CN"/>
        </w:rPr>
        <w:t>减少护理过程中造成的不适</w:t>
      </w:r>
      <w:r>
        <w:rPr>
          <w:rFonts w:hint="eastAsia" w:ascii="PingFang SC" w:hAnsi="PingFang SC" w:eastAsia="PingFang SC" w:cs="PingFang SC"/>
          <w:b w:val="0"/>
          <w:bCs w:val="0"/>
          <w:spacing w:val="-2"/>
          <w:sz w:val="21"/>
          <w:szCs w:val="21"/>
          <w:lang w:val="en-US" w:eastAsia="zh-CN"/>
        </w:rPr>
        <w:t>：</w:t>
      </w:r>
    </w:p>
    <w:p w14:paraId="3660446F">
      <w:pPr>
        <w:spacing w:before="28" w:line="178" w:lineRule="auto"/>
        <w:ind w:left="38" w:firstLine="421"/>
        <w:rPr>
          <w:rFonts w:hint="eastAsia" w:ascii="PingFang SC Semibold" w:hAnsi="PingFang SC Semibold" w:eastAsia="PingFang SC Semibold" w:cs="PingFang SC Semibold"/>
          <w:b/>
          <w:bCs/>
          <w:spacing w:val="-2"/>
          <w:sz w:val="21"/>
          <w:szCs w:val="21"/>
          <w:lang w:val="en-US" w:eastAsia="zh-CN"/>
        </w:rPr>
      </w:pPr>
      <w:r>
        <w:rPr>
          <w:rFonts w:hint="eastAsia" w:ascii="PingFang SC" w:hAnsi="PingFang SC" w:eastAsia="PingFang SC" w:cs="PingFang SC"/>
          <w:b w:val="0"/>
          <w:bCs w:val="0"/>
          <w:spacing w:val="-2"/>
          <w:sz w:val="21"/>
          <w:szCs w:val="21"/>
          <w:lang w:val="en-US" w:eastAsia="zh-CN"/>
        </w:rPr>
        <w:t>移除敷料前关闭风扇，以减少空⽓流通带来的疼痛 ；适形裁剪覆盖特定伤口和⾝体部位的敷料模板 ；在开始更换敷料之前，裁剪好所有的敷料 ；应⽤管型绷带⽽不是胶带来覆盖和固定敷料；婴幼儿可使用温热清洁容易减少清洁时的疼痛。新生儿可在换药前5min使用蔗糖降低换药时的疼痛。换药后立即给予安抚、拥抱、轻柔触摸；保持安静环境，可放轻音乐、讲故事帮助放松。</w:t>
      </w:r>
    </w:p>
    <w:p w14:paraId="375F7340">
      <w:pPr>
        <w:spacing w:before="28" w:line="178" w:lineRule="auto"/>
        <w:ind w:left="0" w:firstLine="0"/>
        <w:rPr>
          <w:rFonts w:ascii="PingFang SC" w:hAnsi="PingFang SC" w:eastAsia="PingFang SC" w:cs="PingFang SC"/>
          <w:b/>
          <w:bCs/>
          <w:spacing w:val="-5"/>
          <w:sz w:val="21"/>
          <w:szCs w:val="21"/>
        </w:rPr>
      </w:pPr>
    </w:p>
    <w:p w14:paraId="0DE715D6">
      <w:pPr>
        <w:spacing w:before="32" w:line="173" w:lineRule="auto"/>
        <w:ind w:left="37" w:right="110" w:firstLine="422"/>
        <w:jc w:val="both"/>
        <w:rPr>
          <w:rFonts w:hint="eastAsia" w:ascii="PingFang SC" w:hAnsi="PingFang SC" w:eastAsia="PingFang SC" w:cs="PingFang SC"/>
          <w:spacing w:val="-3"/>
          <w:sz w:val="21"/>
          <w:szCs w:val="21"/>
          <w:lang w:eastAsia="zh-CN"/>
        </w:rPr>
      </w:pPr>
      <w:r>
        <w:rPr>
          <w:rFonts w:ascii="PingFang SC" w:hAnsi="PingFang SC" w:eastAsia="PingFang SC" w:cs="PingFang SC"/>
          <w:b/>
          <w:bCs/>
          <w:spacing w:val="-5"/>
          <w:sz w:val="21"/>
          <w:szCs w:val="21"/>
        </w:rPr>
        <w:t>排干水疱</w:t>
      </w:r>
      <w:r>
        <w:rPr>
          <w:rFonts w:ascii="PingFang SC" w:hAnsi="PingFang SC" w:eastAsia="PingFang SC" w:cs="PingFang SC"/>
          <w:spacing w:val="-5"/>
          <w:sz w:val="21"/>
          <w:szCs w:val="21"/>
        </w:rPr>
        <w:t>：水疱中有水就会越长越大</w:t>
      </w:r>
      <w:r>
        <w:rPr>
          <w:rFonts w:hint="eastAsia" w:ascii="PingFang SC" w:hAnsi="PingFang SC" w:eastAsia="PingFang SC" w:cs="PingFang SC"/>
          <w:spacing w:val="-5"/>
          <w:sz w:val="21"/>
          <w:szCs w:val="21"/>
          <w:lang w:eastAsia="zh-CN"/>
        </w:rPr>
        <w:t>，</w:t>
      </w:r>
      <w:r>
        <w:rPr>
          <w:rFonts w:hint="eastAsia" w:ascii="PingFang SC" w:hAnsi="PingFang SC" w:eastAsia="PingFang SC" w:cs="PingFang SC"/>
          <w:spacing w:val="-5"/>
          <w:sz w:val="21"/>
          <w:szCs w:val="21"/>
          <w:lang w:val="en-US" w:eastAsia="zh-CN"/>
        </w:rPr>
        <w:t>发现水疱应及时处理。先用碘伏消毒水疱表面，后使用消过毒的无菌剪刀或医用一次性针头、</w:t>
      </w:r>
      <w:r>
        <w:rPr>
          <w:rFonts w:ascii="PingFang SC" w:hAnsi="PingFang SC" w:eastAsia="PingFang SC" w:cs="PingFang SC"/>
          <w:spacing w:val="-1"/>
          <w:sz w:val="21"/>
          <w:szCs w:val="21"/>
        </w:rPr>
        <w:t>也可以用普通的缝衣针消毒后使用</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3"/>
          <w:sz w:val="21"/>
          <w:szCs w:val="21"/>
        </w:rPr>
        <w:t>方法是先在酒精中浸泡，然后在火焰上烧到发黄，冷下来后使用</w:t>
      </w:r>
      <w:r>
        <w:rPr>
          <w:rFonts w:hint="eastAsia" w:ascii="PingFang SC" w:hAnsi="PingFang SC" w:eastAsia="PingFang SC" w:cs="PingFang SC"/>
          <w:spacing w:val="-3"/>
          <w:sz w:val="21"/>
          <w:szCs w:val="21"/>
          <w:lang w:eastAsia="zh-CN"/>
        </w:rPr>
        <w:t>）</w:t>
      </w:r>
    </w:p>
    <w:p w14:paraId="05633F5C">
      <w:pPr>
        <w:spacing w:before="32" w:line="173" w:lineRule="auto"/>
        <w:ind w:left="37" w:right="110"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spacing w:val="-5"/>
          <w:sz w:val="21"/>
          <w:szCs w:val="21"/>
          <w:lang w:val="en-US" w:eastAsia="zh-CN"/>
        </w:rPr>
        <w:drawing>
          <wp:anchor distT="0" distB="0" distL="114300" distR="114300" simplePos="0" relativeHeight="251696128" behindDoc="0" locked="0" layoutInCell="1" allowOverlap="1">
            <wp:simplePos x="0" y="0"/>
            <wp:positionH relativeFrom="column">
              <wp:posOffset>2202815</wp:posOffset>
            </wp:positionH>
            <wp:positionV relativeFrom="paragraph">
              <wp:posOffset>184785</wp:posOffset>
            </wp:positionV>
            <wp:extent cx="2110105" cy="1045210"/>
            <wp:effectExtent l="0" t="0" r="23495" b="21590"/>
            <wp:wrapSquare wrapText="bothSides"/>
            <wp:docPr id="93" name="图片 93" descr="截屏2025-11-17 19.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5-11-17 19.35.32"/>
                    <pic:cNvPicPr>
                      <a:picLocks noChangeAspect="1"/>
                    </pic:cNvPicPr>
                  </pic:nvPicPr>
                  <pic:blipFill>
                    <a:blip r:embed="rId159"/>
                    <a:stretch>
                      <a:fillRect/>
                    </a:stretch>
                  </pic:blipFill>
                  <pic:spPr>
                    <a:xfrm>
                      <a:off x="0" y="0"/>
                      <a:ext cx="2110105" cy="1045210"/>
                    </a:xfrm>
                    <a:prstGeom prst="rect">
                      <a:avLst/>
                    </a:prstGeom>
                  </pic:spPr>
                </pic:pic>
              </a:graphicData>
            </a:graphic>
          </wp:anchor>
        </w:drawing>
      </w: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注意针头和剪刀的无菌。</w:t>
      </w:r>
    </w:p>
    <w:p w14:paraId="125DEAA0">
      <w:pPr>
        <w:spacing w:before="32" w:line="173" w:lineRule="auto"/>
        <w:ind w:left="37" w:right="110" w:firstLine="422"/>
        <w:jc w:val="both"/>
        <w:rPr>
          <w:rFonts w:hint="default" w:ascii="PingFang SC" w:hAnsi="PingFang SC" w:eastAsia="PingFang SC" w:cs="PingFang SC"/>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用来剪疱皮的剪刀不要与剪敷料的剪刀混用。</w:t>
      </w:r>
    </w:p>
    <w:p w14:paraId="21147A13">
      <w:pPr>
        <w:spacing w:before="32" w:line="173" w:lineRule="auto"/>
        <w:ind w:left="460" w:leftChars="219" w:right="108" w:firstLine="0" w:firstLineChars="0"/>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针对疱壁紧张水疱可采用从最低点用无菌针头贯穿刺破水疱。</w:t>
      </w:r>
    </w:p>
    <w:p w14:paraId="319DE6BF">
      <w:pPr>
        <w:spacing w:before="32" w:line="173" w:lineRule="auto"/>
        <w:ind w:left="460" w:leftChars="219" w:right="108" w:firstLine="0" w:firstLineChars="0"/>
        <w:jc w:val="both"/>
        <w:rPr>
          <w:rFonts w:hint="eastAsia" w:ascii="PingFang SC" w:hAnsi="PingFang SC" w:eastAsia="PingFang SC" w:cs="PingFang SC"/>
          <w:spacing w:val="-5"/>
          <w:sz w:val="21"/>
          <w:szCs w:val="21"/>
          <w:lang w:val="en-US" w:eastAsia="zh-CN"/>
        </w:rPr>
      </w:pPr>
    </w:p>
    <w:p w14:paraId="4773AF92">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针对松弛性水疱可使用棉签将疱液轻轻推至水疱最低点用无菌针头贯刺破水疱；</w:t>
      </w:r>
    </w:p>
    <w:p w14:paraId="735402BE">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对于大水疱可使用无菌针头十字对穿、多处刺破或使用无菌剪刀剪出较大孔洞后纱布按压或注射器抽吸排空疱液，可略微加压包扎，及时观察是否再次产生水疱。</w:t>
      </w:r>
    </w:p>
    <w:p w14:paraId="2B2B9844">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ascii="PingFang SC" w:hAnsi="PingFang SC" w:eastAsia="PingFang SC" w:cs="PingFang SC"/>
          <w:spacing w:val="-3"/>
          <w:sz w:val="21"/>
          <w:szCs w:val="21"/>
        </w:rPr>
        <w:t>如果新水疱很多，可以每天更换一次包扎，检查处理水疱。如果</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新水疱不是特别多，可以适当延长换药的间隔。</w:t>
      </w:r>
    </w:p>
    <w:p w14:paraId="3313DCD3">
      <w:pPr>
        <w:spacing w:before="38" w:line="172" w:lineRule="auto"/>
        <w:ind w:left="37" w:right="0" w:firstLine="425"/>
        <w:jc w:val="both"/>
        <w:rPr>
          <w:rFonts w:ascii="PingFang SC" w:hAnsi="PingFang SC" w:eastAsia="PingFang SC" w:cs="PingFang SC"/>
          <w:spacing w:val="-2"/>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pacing w:val="-3"/>
          <w:sz w:val="21"/>
          <w:szCs w:val="21"/>
        </w:rPr>
        <w:t>开口以后水疱上的</w:t>
      </w:r>
      <w:r>
        <w:rPr>
          <w:rFonts w:hint="eastAsia" w:ascii="PingFang SC" w:hAnsi="PingFang SC" w:eastAsia="PingFang SC" w:cs="PingFang SC"/>
          <w:spacing w:val="-3"/>
          <w:sz w:val="21"/>
          <w:szCs w:val="21"/>
          <w:lang w:val="en-US" w:eastAsia="zh-CN"/>
        </w:rPr>
        <w:t>未发生感染时</w:t>
      </w:r>
      <w:r>
        <w:rPr>
          <w:rFonts w:ascii="PingFang SC" w:hAnsi="PingFang SC" w:eastAsia="PingFang SC" w:cs="PingFang SC"/>
          <w:spacing w:val="-3"/>
          <w:sz w:val="21"/>
          <w:szCs w:val="21"/>
        </w:rPr>
        <w:t>应该保留</w:t>
      </w:r>
      <w:r>
        <w:rPr>
          <w:rFonts w:hint="eastAsia" w:ascii="PingFang SC" w:hAnsi="PingFang SC" w:eastAsia="PingFang SC" w:cs="PingFang SC"/>
          <w:spacing w:val="-3"/>
          <w:sz w:val="21"/>
          <w:szCs w:val="21"/>
          <w:lang w:val="en-US" w:eastAsia="zh-CN"/>
        </w:rPr>
        <w:t>作为天然敷料</w:t>
      </w:r>
      <w:r>
        <w:rPr>
          <w:rFonts w:ascii="PingFang SC" w:hAnsi="PingFang SC" w:eastAsia="PingFang SC" w:cs="PingFang SC"/>
          <w:spacing w:val="-3"/>
          <w:sz w:val="21"/>
          <w:szCs w:val="21"/>
        </w:rPr>
        <w:t>，有利于伤口愈合，避免伤口裸</w:t>
      </w:r>
      <w:r>
        <w:rPr>
          <w:rFonts w:ascii="PingFang SC" w:hAnsi="PingFang SC" w:eastAsia="PingFang SC" w:cs="PingFang SC"/>
          <w:spacing w:val="-2"/>
          <w:sz w:val="21"/>
          <w:szCs w:val="21"/>
        </w:rPr>
        <w:t>露感染，感觉也舒服一些。</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有时候水疱顶部的皮肤可以直接和下面的组织长到一起，减小伤口面</w:t>
      </w:r>
      <w:r>
        <w:rPr>
          <w:rFonts w:ascii="PingFang SC" w:hAnsi="PingFang SC" w:eastAsia="PingFang SC" w:cs="PingFang SC"/>
          <w:spacing w:val="-1"/>
          <w:sz w:val="21"/>
          <w:szCs w:val="21"/>
        </w:rPr>
        <w:t>积。如下图：</w:t>
      </w:r>
    </w:p>
    <w:p w14:paraId="4FF16669">
      <w:pPr>
        <w:spacing w:before="32" w:line="173" w:lineRule="auto"/>
        <w:ind w:left="0" w:right="110" w:firstLine="0"/>
        <w:jc w:val="both"/>
        <w:rPr>
          <w:position w:val="-58"/>
        </w:rPr>
      </w:pPr>
      <w:r>
        <w:rPr>
          <w:position w:val="-58"/>
        </w:rPr>
        <w:drawing>
          <wp:inline distT="0" distB="0" distL="0" distR="0">
            <wp:extent cx="2416810" cy="1410970"/>
            <wp:effectExtent l="0" t="0" r="21590" b="11430"/>
            <wp:docPr id="37" name="IM 120"/>
            <wp:cNvGraphicFramePr/>
            <a:graphic xmlns:a="http://schemas.openxmlformats.org/drawingml/2006/main">
              <a:graphicData uri="http://schemas.openxmlformats.org/drawingml/2006/picture">
                <pic:pic xmlns:pic="http://schemas.openxmlformats.org/drawingml/2006/picture">
                  <pic:nvPicPr>
                    <pic:cNvPr id="37" name="IM 120"/>
                    <pic:cNvPicPr/>
                  </pic:nvPicPr>
                  <pic:blipFill>
                    <a:blip r:embed="rId160"/>
                    <a:stretch>
                      <a:fillRect/>
                    </a:stretch>
                  </pic:blipFill>
                  <pic:spPr>
                    <a:xfrm>
                      <a:off x="0" y="0"/>
                      <a:ext cx="2416810" cy="1410970"/>
                    </a:xfrm>
                    <a:prstGeom prst="rect">
                      <a:avLst/>
                    </a:prstGeom>
                  </pic:spPr>
                </pic:pic>
              </a:graphicData>
            </a:graphic>
          </wp:inline>
        </w:drawing>
      </w:r>
    </w:p>
    <w:p w14:paraId="143494B5">
      <w:pPr>
        <w:spacing w:before="32" w:line="173" w:lineRule="auto"/>
        <w:ind w:left="0" w:right="108" w:firstLine="408" w:firstLineChars="200"/>
        <w:jc w:val="both"/>
        <w:rPr>
          <w:rFonts w:hint="eastAsia"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spacing w:val="-2"/>
          <w:sz w:val="21"/>
          <w:szCs w:val="21"/>
          <w:lang w:val="en-US" w:eastAsia="zh-CN"/>
        </w:rPr>
        <w:t>若发现疱皮发黄、增厚，则发生了感染，需剪除疱皮。</w:t>
      </w:r>
    </w:p>
    <w:p w14:paraId="62B411E6">
      <w:pPr>
        <w:spacing w:before="59" w:line="180" w:lineRule="auto"/>
        <w:ind w:left="38" w:right="3078" w:firstLine="424"/>
        <w:jc w:val="both"/>
        <w:rPr>
          <w:rFonts w:hint="eastAsia" w:ascii="PingFang SC" w:hAnsi="PingFang SC" w:eastAsia="PingFang SC" w:cs="PingFang SC"/>
          <w:spacing w:val="-2"/>
          <w:sz w:val="21"/>
          <w:szCs w:val="21"/>
          <w:lang w:val="en-US" w:eastAsia="zh-CN"/>
        </w:rPr>
      </w:pPr>
      <w:r>
        <w:drawing>
          <wp:anchor distT="0" distB="0" distL="0" distR="0" simplePos="0" relativeHeight="251697152" behindDoc="1" locked="0" layoutInCell="1" allowOverlap="1">
            <wp:simplePos x="0" y="0"/>
            <wp:positionH relativeFrom="column">
              <wp:posOffset>2814955</wp:posOffset>
            </wp:positionH>
            <wp:positionV relativeFrom="paragraph">
              <wp:posOffset>42545</wp:posOffset>
            </wp:positionV>
            <wp:extent cx="1560830" cy="1692275"/>
            <wp:effectExtent l="0" t="0" r="0" b="0"/>
            <wp:wrapTight wrapText="bothSides">
              <wp:wrapPolygon>
                <wp:start x="0" y="0"/>
                <wp:lineTo x="0" y="21397"/>
                <wp:lineTo x="21090" y="21397"/>
                <wp:lineTo x="21090" y="0"/>
                <wp:lineTo x="0" y="0"/>
              </wp:wrapPolygon>
            </wp:wrapTight>
            <wp:docPr id="18" name="IM 226"/>
            <wp:cNvGraphicFramePr/>
            <a:graphic xmlns:a="http://schemas.openxmlformats.org/drawingml/2006/main">
              <a:graphicData uri="http://schemas.openxmlformats.org/drawingml/2006/picture">
                <pic:pic xmlns:pic="http://schemas.openxmlformats.org/drawingml/2006/picture">
                  <pic:nvPicPr>
                    <pic:cNvPr id="18" name="IM 226"/>
                    <pic:cNvPicPr/>
                  </pic:nvPicPr>
                  <pic:blipFill>
                    <a:blip r:embed="rId161"/>
                    <a:stretch>
                      <a:fillRect/>
                    </a:stretch>
                  </pic:blipFill>
                  <pic:spPr>
                    <a:xfrm>
                      <a:off x="0" y="0"/>
                      <a:ext cx="1560830" cy="1692275"/>
                    </a:xfrm>
                    <a:prstGeom prst="rect">
                      <a:avLst/>
                    </a:prstGeom>
                  </pic:spPr>
                </pic:pic>
              </a:graphicData>
            </a:graphic>
          </wp:anchor>
        </w:drawing>
      </w:r>
      <w:r>
        <w:rPr>
          <w:rFonts w:ascii="PingFang SC" w:hAnsi="PingFang SC" w:eastAsia="PingFang SC" w:cs="PingFang SC"/>
          <w:spacing w:val="-4"/>
          <w:sz w:val="21"/>
          <w:szCs w:val="21"/>
        </w:rPr>
        <w:t>如果想吸收水疱剪开后的渗液，</w:t>
      </w:r>
      <w:r>
        <w:rPr>
          <w:rFonts w:ascii="PingFang SC" w:hAnsi="PingFang SC" w:eastAsia="PingFang SC" w:cs="PingFang SC"/>
          <w:spacing w:val="-2"/>
          <w:sz w:val="21"/>
          <w:szCs w:val="21"/>
        </w:rPr>
        <w:t>可以在皮损上撒造口粉。面积不大的话可用硼酸水敷。每</w:t>
      </w:r>
      <w:r>
        <w:rPr>
          <w:rFonts w:ascii="PingFang SC" w:hAnsi="PingFang SC" w:eastAsia="PingFang SC" w:cs="PingFang SC"/>
          <w:spacing w:val="12"/>
          <w:sz w:val="21"/>
          <w:szCs w:val="21"/>
        </w:rPr>
        <w:t xml:space="preserve"> </w:t>
      </w:r>
      <w:r>
        <w:rPr>
          <w:rFonts w:ascii="PingFang SC" w:hAnsi="PingFang SC" w:eastAsia="PingFang SC" w:cs="PingFang SC"/>
          <w:spacing w:val="-9"/>
          <w:sz w:val="21"/>
          <w:szCs w:val="21"/>
        </w:rPr>
        <w:t>次10分钟，每天2-3</w:t>
      </w:r>
      <w:r>
        <w:rPr>
          <w:rFonts w:ascii="PingFang SC" w:hAnsi="PingFang SC" w:eastAsia="PingFang SC" w:cs="PingFang SC"/>
          <w:spacing w:val="21"/>
          <w:w w:val="101"/>
          <w:sz w:val="21"/>
          <w:szCs w:val="21"/>
        </w:rPr>
        <w:t xml:space="preserve"> </w:t>
      </w:r>
      <w:r>
        <w:rPr>
          <w:rFonts w:ascii="PingFang SC" w:hAnsi="PingFang SC" w:eastAsia="PingFang SC" w:cs="PingFang SC"/>
          <w:spacing w:val="-9"/>
          <w:sz w:val="21"/>
          <w:szCs w:val="21"/>
        </w:rPr>
        <w:t>次。这样可以</w:t>
      </w:r>
      <w:r>
        <w:rPr>
          <w:rFonts w:ascii="PingFang SC" w:hAnsi="PingFang SC" w:eastAsia="PingFang SC" w:cs="PingFang SC"/>
          <w:spacing w:val="-6"/>
          <w:sz w:val="21"/>
          <w:szCs w:val="21"/>
        </w:rPr>
        <w:t>减少渗液</w:t>
      </w:r>
      <w:r>
        <w:rPr>
          <w:rFonts w:hint="eastAsia" w:ascii="PingFang SC" w:hAnsi="PingFang SC" w:eastAsia="PingFang SC" w:cs="PingFang SC"/>
          <w:spacing w:val="-6"/>
          <w:sz w:val="21"/>
          <w:szCs w:val="21"/>
          <w:lang w:eastAsia="zh-CN"/>
        </w:rPr>
        <w:t>，</w:t>
      </w:r>
      <w:r>
        <w:rPr>
          <w:rFonts w:ascii="PingFang SC" w:hAnsi="PingFang SC" w:eastAsia="PingFang SC" w:cs="PingFang SC"/>
          <w:spacing w:val="14"/>
          <w:sz w:val="21"/>
          <w:szCs w:val="21"/>
        </w:rPr>
        <w:t>有渗液时包扎的话最好先在伤</w:t>
      </w:r>
      <w:r>
        <w:rPr>
          <w:rFonts w:ascii="PingFang SC" w:hAnsi="PingFang SC" w:eastAsia="PingFang SC" w:cs="PingFang SC"/>
          <w:spacing w:val="-1"/>
          <w:sz w:val="21"/>
          <w:szCs w:val="21"/>
        </w:rPr>
        <w:t>口上垫</w:t>
      </w:r>
      <w:r>
        <w:rPr>
          <w:rFonts w:hint="eastAsia" w:ascii="PingFang SC" w:hAnsi="PingFang SC" w:eastAsia="PingFang SC" w:cs="PingFang SC"/>
          <w:spacing w:val="-1"/>
          <w:sz w:val="21"/>
          <w:szCs w:val="21"/>
          <w:lang w:eastAsia="zh-CN"/>
        </w:rPr>
        <w:t>优妥</w:t>
      </w:r>
      <w:r>
        <w:rPr>
          <w:rFonts w:ascii="PingFang SC" w:hAnsi="PingFang SC" w:eastAsia="PingFang SC" w:cs="PingFang SC"/>
          <w:spacing w:val="-1"/>
          <w:sz w:val="21"/>
          <w:szCs w:val="21"/>
        </w:rPr>
        <w:t>，然后外面垫比较厚的吸收层</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1"/>
          <w:sz w:val="21"/>
          <w:szCs w:val="21"/>
        </w:rPr>
        <w:t>可以用厚美皮康</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1"/>
          <w:sz w:val="21"/>
          <w:szCs w:val="21"/>
        </w:rPr>
        <w:t>保愈美或</w:t>
      </w:r>
      <w:r>
        <w:rPr>
          <w:rFonts w:ascii="PingFang SC" w:hAnsi="PingFang SC" w:eastAsia="PingFang SC" w:cs="PingFang SC"/>
          <w:spacing w:val="-2"/>
          <w:sz w:val="21"/>
          <w:szCs w:val="21"/>
        </w:rPr>
        <w:t>普通纱布。使用普通纱布的话要多垫几层，垫的少了很容易浸透并且</w:t>
      </w:r>
      <w:r>
        <w:rPr>
          <w:rFonts w:hint="eastAsia" w:ascii="PingFang SC" w:hAnsi="PingFang SC" w:eastAsia="PingFang SC" w:cs="PingFang SC"/>
          <w:spacing w:val="-2"/>
          <w:sz w:val="21"/>
          <w:szCs w:val="21"/>
          <w:lang w:val="en-US" w:eastAsia="zh-CN"/>
        </w:rPr>
        <w:t>容易</w:t>
      </w:r>
      <w:r>
        <w:rPr>
          <w:rFonts w:ascii="PingFang SC" w:hAnsi="PingFang SC" w:eastAsia="PingFang SC" w:cs="PingFang SC"/>
          <w:spacing w:val="-3"/>
          <w:sz w:val="21"/>
          <w:szCs w:val="21"/>
        </w:rPr>
        <w:t>有细菌感染</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。一旦发现渗液浸透了纱</w:t>
      </w:r>
      <w:r>
        <w:rPr>
          <w:rFonts w:ascii="PingFang SC" w:hAnsi="PingFang SC" w:eastAsia="PingFang SC" w:cs="PingFang SC"/>
          <w:spacing w:val="-2"/>
          <w:sz w:val="21"/>
          <w:szCs w:val="21"/>
        </w:rPr>
        <w:t>布，需要更换纱布重新包扎。</w:t>
      </w:r>
    </w:p>
    <w:p w14:paraId="402C3646">
      <w:pPr>
        <w:pStyle w:val="4"/>
        <w:spacing w:line="321" w:lineRule="auto"/>
        <w:ind w:left="0" w:firstLine="0" w:firstLineChars="0"/>
        <w:rPr>
          <w:rFonts w:hint="eastAsia" w:ascii="PingFang SC Semibold" w:hAnsi="PingFang SC Semibold" w:eastAsia="PingFang SC Semibold" w:cs="PingFang SC Semibold"/>
          <w:b/>
          <w:bCs/>
          <w:spacing w:val="-5"/>
          <w:lang w:val="en-US" w:eastAsia="zh-CN"/>
        </w:rPr>
      </w:pPr>
      <w:r>
        <w:rPr>
          <w:rFonts w:hint="eastAsia" w:ascii="PingFang SC Semibold" w:hAnsi="PingFang SC Semibold" w:eastAsia="PingFang SC Semibold" w:cs="PingFang SC Semibold"/>
          <w:b/>
          <w:bCs/>
          <w:spacing w:val="-5"/>
          <w:lang w:val="en-US" w:eastAsia="zh-CN"/>
        </w:rPr>
        <w:t>伤口评估：</w:t>
      </w:r>
    </w:p>
    <w:p w14:paraId="23456879">
      <w:pPr>
        <w:pStyle w:val="4"/>
        <w:spacing w:line="321" w:lineRule="auto"/>
        <w:ind w:left="0" w:firstLine="0"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位置、数量、大小</w:t>
      </w:r>
    </w:p>
    <w:p w14:paraId="5881027C">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渗液量：</w:t>
      </w:r>
    </w:p>
    <w:p w14:paraId="2F78B4BC">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①少量：敷料取下时见少量液体，但未浸透敷料，更换频率根据敷料类型决定；</w:t>
      </w:r>
    </w:p>
    <w:p w14:paraId="79CE52E5">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②中量：敷料与伤口接触地方湿透，需及时更换敷料，减少周围皮肤浸渍的风险；</w:t>
      </w:r>
    </w:p>
    <w:p w14:paraId="024A74B1">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③大量：敷料渗透，且外层敷料（纱布）可见渗出液，需增加更换频率或选择吸收渗液更强的泡沫敷料；</w:t>
      </w:r>
    </w:p>
    <w:p w14:paraId="11EE04FA">
      <w:pPr>
        <w:spacing w:before="38" w:line="172" w:lineRule="auto"/>
        <w:ind w:left="0" w:firstLine="0" w:firstLineChars="0"/>
        <w:rPr>
          <w:rFonts w:hint="default"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渗液颜色/性质：</w:t>
      </w:r>
    </w:p>
    <w:p w14:paraId="2985816A">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①清亮、透明、淡黄：正常血清，没问题；</w:t>
      </w:r>
    </w:p>
    <w:p w14:paraId="792CC5E5">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②淡红色/红色：少量血性液，可能为操作中轻微损伤。</w:t>
      </w:r>
    </w:p>
    <w:p w14:paraId="1D046E87">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③浑浊脓性（包括绿色、黄、褐色、白色等）：感染警示信号！</w:t>
      </w:r>
    </w:p>
    <w:p w14:paraId="65C2BED6">
      <w:pPr>
        <w:spacing w:before="38" w:line="172" w:lineRule="auto"/>
        <w:ind w:left="0" w:firstLine="0" w:firstLineChars="0"/>
        <w:rPr>
          <w:rFonts w:hint="eastAsia" w:ascii="PingFang SC Semibold" w:hAnsi="PingFang SC Semibold" w:eastAsia="PingFang SC Semibold" w:cs="PingFang SC Semibold"/>
          <w:b/>
          <w:bCs/>
          <w:spacing w:val="-5"/>
          <w:sz w:val="21"/>
          <w:szCs w:val="21"/>
          <w:highlight w:val="none"/>
          <w:lang w:val="en-US" w:eastAsia="zh-CN"/>
        </w:rPr>
      </w:pPr>
      <w:r>
        <w:rPr>
          <w:rFonts w:hint="eastAsia" w:ascii="PingFang SC Semibold" w:hAnsi="PingFang SC Semibold" w:eastAsia="PingFang SC Semibold" w:cs="PingFang SC Semibold"/>
          <w:b/>
          <w:bCs/>
          <w:spacing w:val="-5"/>
          <w:sz w:val="21"/>
          <w:szCs w:val="21"/>
          <w:highlight w:val="none"/>
          <w:lang w:val="en-US" w:eastAsia="zh-CN"/>
        </w:rPr>
        <w:t>伤口颜色：</w:t>
      </w:r>
    </w:p>
    <w:p w14:paraId="179557B9">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①红色/粉色：好消息，是健康的肉芽组织或新生上皮，说明伤口在良好愈合；</w:t>
      </w:r>
    </w:p>
    <w:p w14:paraId="41D08147">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②黄色/白色：提示可能存在感染或渗液过多。</w:t>
      </w:r>
    </w:p>
    <w:p w14:paraId="230845AA">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③黑色：坏消息，这是坏死组织（腐肉），需要及时清创。</w:t>
      </w:r>
    </w:p>
    <w:p w14:paraId="02ED160F">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623A54E6">
      <w:pPr>
        <w:spacing w:before="38" w:line="172" w:lineRule="auto"/>
        <w:ind w:left="0" w:firstLine="0" w:firstLineChars="0"/>
        <w:rPr>
          <w:rFonts w:hint="default"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伤口气味：</w:t>
      </w:r>
    </w:p>
    <w:p w14:paraId="48094356">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①无味或轻微血腥味：正常；</w:t>
      </w:r>
    </w:p>
    <w:p w14:paraId="31F20B74">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②明显恶臭/腐臭味：感染的重要标志！</w:t>
      </w:r>
    </w:p>
    <w:p w14:paraId="1365433E">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17C82A67">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检查伤口边缘（皮肤与伤口边缘交接的地方）：</w:t>
      </w:r>
    </w:p>
    <w:p w14:paraId="38794084">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上皮生长：好消息，这是伤口愈合的标志。可以看到边缘有粉红色的新皮肤（上皮细胞）从外周向中心生长，说明伤口正在稳步愈合。</w:t>
      </w:r>
    </w:p>
    <w:p w14:paraId="33763ED3">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浸渍：坏消息，这是由于伤口渗液过多，导致周围健康的皮肤被过度浸泡。表现为皮肤发白、变软、起皱。这会削弱皮肤屏障，易继发感染，并扩大伤口范围。需要管理渗液，需使用吸收渗液较强的泡沫敷料或增加更换外层敷料的频率。</w:t>
      </w:r>
    </w:p>
    <w:p w14:paraId="24933D5D">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441A6854">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检查伤口周围皮肤（周围有颜色的皮肤）：</w:t>
      </w:r>
    </w:p>
    <w:p w14:paraId="5AF83D7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颜色正常、温度正常、皮肤完整：好消息，这表明伤口被有效隔离，未对周围健康组织造成不良影响，目前的护理方案是合适的。</w:t>
      </w:r>
    </w:p>
    <w:p w14:paraId="7E64FDA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 红肿、皮温升高：坏消息，提示伤口发生感染，需要干预。</w:t>
      </w:r>
    </w:p>
    <w:p w14:paraId="2313E85C">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 浸渍：坏消息，这是由于伤口渗液过多，未能被敷料有效管理，导致周围健康皮肤被过度浸泡。表现为皮肤发白、变软、起皱。这会削弱皮肤屏障，易继发感染，并扩大伤口范围。必须加强渗液管理，使用吸收渗液较强的泡沫敷料。</w:t>
      </w:r>
    </w:p>
    <w:p w14:paraId="04BE06EB">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6FD6B671">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检查全身与疼痛：</w:t>
      </w:r>
    </w:p>
    <w:p w14:paraId="2ECE789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体温正常、食欲精神佳：好消息，全身状态支持愈合，炎症控制良好。</w:t>
      </w:r>
    </w:p>
    <w:p w14:paraId="18AE07BD">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 发热：坏消息，警惕全身性感染。</w:t>
      </w:r>
    </w:p>
    <w:p w14:paraId="4715287A">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 疼痛加剧/性质改变：坏消息，提示感染或治疗不当。</w:t>
      </w:r>
    </w:p>
    <w:p w14:paraId="0D5CF6F1">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④ 食欲不振/精神萎靡：坏消息，营养与能量不足，愈合停滞。</w:t>
      </w:r>
    </w:p>
    <w:p w14:paraId="5A660EDB">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居家伤口判定：红/黄/绿灯</w:t>
      </w:r>
    </w:p>
    <w:p w14:paraId="0AE69612">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绿灯（继续居家护理）：渗液少，无异味，周边皮肤正常，无发热；措施：继续日常护理+记录。</w:t>
      </w:r>
    </w:p>
    <w:p w14:paraId="0FB87769">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黄灯（联系医生）：符合细菌定植标准，如渗液增多、红色脆弱肉芽组织、腐肉、异常气味；措施：联系医生，遵医嘱调整护理。</w:t>
      </w:r>
    </w:p>
    <w:p w14:paraId="035F78DB">
      <w:pPr>
        <w:spacing w:before="38" w:line="172" w:lineRule="auto"/>
        <w:ind w:left="37" w:right="110" w:firstLine="425"/>
        <w:jc w:val="both"/>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红灯（立即就医）：符合伤口感染标准或伴发热，如伤口面积扩大、脓性渗液、骨/筋膜暴露、恶臭；措施：立即停止换药+就医。</w:t>
      </w:r>
    </w:p>
    <w:p w14:paraId="3F8F886F">
      <w:pPr>
        <w:spacing w:before="38" w:line="172" w:lineRule="auto"/>
        <w:ind w:left="0" w:right="110" w:firstLine="0"/>
        <w:jc w:val="both"/>
        <w:rPr>
          <w:rFonts w:hint="eastAsia" w:ascii="PingFang SC" w:hAnsi="PingFang SC" w:eastAsia="PingFang SC" w:cs="PingFang SC"/>
          <w:b w:val="0"/>
          <w:bCs w:val="0"/>
          <w:spacing w:val="-5"/>
          <w:sz w:val="21"/>
          <w:szCs w:val="21"/>
          <w:lang w:val="en-US" w:eastAsia="zh-CN"/>
        </w:rPr>
      </w:pPr>
    </w:p>
    <w:p w14:paraId="29F7757F">
      <w:pPr>
        <w:spacing w:before="38" w:line="172" w:lineRule="auto"/>
        <w:ind w:left="0" w:firstLine="0"/>
        <w:rPr>
          <w:rFonts w:ascii="PingFang SC" w:hAnsi="PingFang SC" w:eastAsia="PingFang SC" w:cs="PingFang SC"/>
          <w:spacing w:val="-3"/>
          <w:sz w:val="21"/>
          <w:szCs w:val="21"/>
        </w:rPr>
        <w:sectPr>
          <w:headerReference r:id="rId41" w:type="default"/>
          <w:footerReference r:id="rId42" w:type="default"/>
          <w:pgSz w:w="8391" w:h="11909"/>
          <w:pgMar w:top="883" w:right="892" w:bottom="937" w:left="1051" w:header="869" w:footer="716" w:gutter="0"/>
          <w:cols w:space="720" w:num="1"/>
        </w:sectPr>
      </w:pPr>
      <w:r>
        <w:drawing>
          <wp:inline distT="0" distB="0" distL="114300" distR="114300">
            <wp:extent cx="3898900" cy="3797935"/>
            <wp:effectExtent l="0" t="0" r="12700" b="1206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2"/>
                    <a:stretch>
                      <a:fillRect/>
                    </a:stretch>
                  </pic:blipFill>
                  <pic:spPr>
                    <a:xfrm>
                      <a:off x="0" y="0"/>
                      <a:ext cx="3898900" cy="3797935"/>
                    </a:xfrm>
                    <a:prstGeom prst="rect">
                      <a:avLst/>
                    </a:prstGeom>
                    <a:noFill/>
                    <a:ln>
                      <a:noFill/>
                    </a:ln>
                  </pic:spPr>
                </pic:pic>
              </a:graphicData>
            </a:graphic>
          </wp:inline>
        </w:drawing>
      </w:r>
    </w:p>
    <w:p w14:paraId="052A3746">
      <w:pPr>
        <w:spacing w:before="96" w:line="175" w:lineRule="auto"/>
        <w:ind w:left="37" w:right="116" w:firstLine="422"/>
        <w:jc w:val="both"/>
        <w:rPr>
          <w:rFonts w:ascii="PingFang SC" w:hAnsi="PingFang SC" w:eastAsia="PingFang SC" w:cs="PingFang SC"/>
          <w:b/>
          <w:bCs/>
          <w:spacing w:val="-8"/>
          <w:sz w:val="21"/>
          <w:szCs w:val="21"/>
        </w:rPr>
      </w:pPr>
      <w:r>
        <w:rPr>
          <w:rFonts w:ascii="PingFang SC" w:hAnsi="PingFang SC" w:eastAsia="PingFang SC" w:cs="PingFang SC"/>
          <w:b/>
          <w:bCs/>
          <w:spacing w:val="-8"/>
          <w:sz w:val="21"/>
          <w:szCs w:val="21"/>
        </w:rPr>
        <w:t>伤口消毒：</w:t>
      </w:r>
    </w:p>
    <w:p w14:paraId="50D83210">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Semibold" w:hAnsi="PingFang SC Semibold" w:eastAsia="PingFang SC Semibold" w:cs="PingFang SC Semibold"/>
          <w:b/>
          <w:bCs/>
          <w:spacing w:val="-5"/>
          <w:sz w:val="21"/>
          <w:szCs w:val="21"/>
          <w:lang w:val="en-US" w:eastAsia="zh-CN"/>
        </w:rPr>
        <w:t>评估后未感染的伤口：</w:t>
      </w:r>
      <w:r>
        <w:rPr>
          <w:rFonts w:hint="eastAsia" w:ascii="PingFang SC" w:hAnsi="PingFang SC" w:eastAsia="PingFang SC" w:cs="PingFang SC"/>
          <w:spacing w:val="-5"/>
          <w:sz w:val="21"/>
          <w:szCs w:val="21"/>
          <w:lang w:val="en-US" w:eastAsia="zh-CN"/>
        </w:rPr>
        <w:t>可直接</w:t>
      </w:r>
      <w:r>
        <w:rPr>
          <w:rFonts w:hint="eastAsia" w:ascii="PingFang SC" w:hAnsi="PingFang SC" w:eastAsia="PingFang SC" w:cs="PingFang SC"/>
          <w:spacing w:val="-5"/>
          <w:sz w:val="21"/>
          <w:szCs w:val="21"/>
          <w:lang w:eastAsia="zh-CN"/>
        </w:rPr>
        <w:t>接用生理盐水</w:t>
      </w:r>
      <w:r>
        <w:rPr>
          <w:rFonts w:hint="eastAsia" w:ascii="PingFang SC" w:hAnsi="PingFang SC" w:eastAsia="PingFang SC" w:cs="PingFang SC"/>
          <w:spacing w:val="-5"/>
          <w:sz w:val="21"/>
          <w:szCs w:val="21"/>
          <w:lang w:val="en-US" w:eastAsia="zh-CN"/>
        </w:rPr>
        <w:t>棉球擦拭或使用20ml注射器（去掉针头）吸满生理盐水对着伤口脉冲式冲洗（冲一下、停一下），这样既能冲走脏东西又很温和</w:t>
      </w:r>
      <w:r>
        <w:rPr>
          <w:rFonts w:hint="eastAsia" w:ascii="PingFang SC" w:hAnsi="PingFang SC" w:eastAsia="PingFang SC" w:cs="PingFang SC"/>
          <w:spacing w:val="-5"/>
          <w:sz w:val="21"/>
          <w:szCs w:val="21"/>
          <w:lang w:eastAsia="zh-CN"/>
        </w:rPr>
        <w:t>。</w:t>
      </w:r>
    </w:p>
    <w:p w14:paraId="7E72D185">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b w:val="0"/>
          <w:bCs w:val="0"/>
          <w:spacing w:val="-5"/>
          <w:sz w:val="21"/>
          <w:szCs w:val="21"/>
          <w:lang w:val="en-US" w:eastAsia="zh-CN"/>
        </w:rPr>
        <w:t>⚠使用棉球或纱布清洁时要注意从伤口中心向外周，朝一个方向轻轻擦拭，千万</w:t>
      </w:r>
      <w:r>
        <w:rPr>
          <w:rFonts w:hint="eastAsia" w:ascii="PingFang SC Semibold" w:hAnsi="PingFang SC Semibold" w:eastAsia="PingFang SC Semibold" w:cs="PingFang SC Semibold"/>
          <w:b/>
          <w:bCs/>
          <w:spacing w:val="-5"/>
          <w:sz w:val="21"/>
          <w:szCs w:val="21"/>
          <w:lang w:val="en-US" w:eastAsia="zh-CN"/>
        </w:rPr>
        <w:t>不能来回擦。擦一次就换一个新棉球，</w:t>
      </w:r>
      <w:r>
        <w:rPr>
          <w:rFonts w:hint="eastAsia" w:ascii="PingFang SC" w:hAnsi="PingFang SC" w:eastAsia="PingFang SC" w:cs="PingFang SC"/>
          <w:b w:val="0"/>
          <w:bCs w:val="0"/>
          <w:spacing w:val="-5"/>
          <w:sz w:val="21"/>
          <w:szCs w:val="21"/>
          <w:lang w:val="en-US" w:eastAsia="zh-CN"/>
        </w:rPr>
        <w:t>直到擦干净为止。</w:t>
      </w:r>
    </w:p>
    <w:p w14:paraId="26B5FD92">
      <w:pPr>
        <w:spacing w:before="38" w:line="172" w:lineRule="auto"/>
        <w:ind w:left="37" w:right="0" w:firstLine="425"/>
        <w:jc w:val="left"/>
        <w:rPr>
          <w:rFonts w:ascii="PingFang SC" w:hAnsi="PingFang SC" w:eastAsia="PingFang SC" w:cs="PingFang SC"/>
          <w:spacing w:val="-1"/>
          <w:sz w:val="21"/>
          <w:szCs w:val="21"/>
        </w:rPr>
      </w:pPr>
      <w:r>
        <w:rPr>
          <w:rFonts w:hint="eastAsia" w:ascii="PingFang SC Semibold" w:hAnsi="PingFang SC Semibold" w:eastAsia="PingFang SC Semibold" w:cs="PingFang SC Semibold"/>
          <w:b/>
          <w:bCs/>
          <w:spacing w:val="-5"/>
          <w:sz w:val="21"/>
          <w:szCs w:val="21"/>
          <w:lang w:val="en-US" w:eastAsia="zh-CN"/>
        </w:rPr>
        <w:t>评估后疑似感染或感染伤口：</w:t>
      </w:r>
      <w:r>
        <w:rPr>
          <w:rFonts w:hint="eastAsia" w:ascii="PingFang SC" w:hAnsi="PingFang SC" w:eastAsia="PingFang SC" w:cs="PingFang SC"/>
          <w:spacing w:val="-5"/>
          <w:sz w:val="21"/>
          <w:szCs w:val="21"/>
          <w:lang w:val="en-US" w:eastAsia="zh-CN"/>
        </w:rPr>
        <w:t>使用含有PHMB（聚六甲基双胍）的清洗溶液</w:t>
      </w:r>
      <w:r>
        <w:rPr>
          <w:rFonts w:hint="eastAsia" w:ascii="PingFang SC" w:hAnsi="PingFang SC" w:eastAsia="PingFang SC" w:cs="PingFang SC"/>
          <w:b w:val="0"/>
          <w:bCs w:val="0"/>
          <w:spacing w:val="-5"/>
          <w:sz w:val="21"/>
          <w:szCs w:val="21"/>
          <w:lang w:val="en-US" w:eastAsia="zh-CN"/>
        </w:rPr>
        <w:t>普朗特浸泡干净纱布后对伤口湿敷10分钟后无需擦拭，待干后直接使用敷料覆盖</w:t>
      </w:r>
      <w:r>
        <w:rPr>
          <w:rFonts w:hint="eastAsia" w:ascii="PingFang SC" w:hAnsi="PingFang SC" w:eastAsia="PingFang SC" w:cs="PingFang SC"/>
          <w:spacing w:val="-5"/>
          <w:sz w:val="21"/>
          <w:szCs w:val="21"/>
          <w:lang w:val="en-US" w:eastAsia="zh-CN"/>
        </w:rPr>
        <w:t>。或使用</w:t>
      </w:r>
      <w:r>
        <w:rPr>
          <w:rFonts w:hint="eastAsia" w:ascii="PingFang SC" w:hAnsi="PingFang SC" w:eastAsia="PingFang SC" w:cs="PingFang SC"/>
          <w:spacing w:val="-5"/>
          <w:sz w:val="21"/>
          <w:szCs w:val="21"/>
          <w:lang w:eastAsia="zh-CN"/>
        </w:rPr>
        <w:t>碘伏，</w:t>
      </w:r>
      <w:r>
        <w:rPr>
          <w:rFonts w:hint="eastAsia" w:ascii="PingFang SC" w:hAnsi="PingFang SC" w:eastAsia="PingFang SC" w:cs="PingFang SC"/>
          <w:spacing w:val="-5"/>
          <w:sz w:val="21"/>
          <w:szCs w:val="21"/>
          <w:lang w:val="en-US" w:eastAsia="zh-CN"/>
        </w:rPr>
        <w:t>但</w:t>
      </w:r>
      <w:r>
        <w:rPr>
          <w:rFonts w:hint="eastAsia" w:ascii="PingFang SC" w:hAnsi="PingFang SC" w:eastAsia="PingFang SC" w:cs="PingFang SC"/>
          <w:spacing w:val="-5"/>
          <w:sz w:val="21"/>
          <w:szCs w:val="21"/>
          <w:lang w:eastAsia="zh-CN"/>
        </w:rPr>
        <w:t>碘伏会减缓伤口的愈合，可以先涂碘伏，停留两分钟，然后用生理盐水擦掉或冲掉。碘伏也可以用生理盐水稀释后使用，进一步减轻对伤口的刺激。但稀释后的碘伏不稳定，稀释后</w:t>
      </w:r>
      <w:r>
        <w:rPr>
          <w:rFonts w:hint="eastAsia" w:ascii="PingFang SC" w:hAnsi="PingFang SC" w:eastAsia="PingFang SC" w:cs="PingFang SC"/>
          <w:spacing w:val="-5"/>
          <w:sz w:val="21"/>
          <w:szCs w:val="21"/>
          <w:lang w:val="en-US" w:eastAsia="zh-CN"/>
        </w:rPr>
        <w:t>不</w:t>
      </w:r>
      <w:r>
        <w:rPr>
          <w:rFonts w:hint="eastAsia" w:ascii="PingFang SC" w:hAnsi="PingFang SC" w:eastAsia="PingFang SC" w:cs="PingFang SC"/>
          <w:spacing w:val="-5"/>
          <w:sz w:val="21"/>
          <w:szCs w:val="21"/>
          <w:lang w:eastAsia="zh-CN"/>
        </w:rPr>
        <w:t>能再保存。</w:t>
      </w:r>
    </w:p>
    <w:p w14:paraId="04416D62">
      <w:pPr>
        <w:spacing w:before="96" w:line="175" w:lineRule="auto"/>
        <w:ind w:left="37" w:right="116" w:firstLine="422"/>
        <w:jc w:val="both"/>
        <w:rPr>
          <w:rFonts w:hint="eastAsia" w:ascii="PingFang SC Semibold" w:hAnsi="PingFang SC Semibold" w:eastAsia="PingFang SC Semibold" w:cs="PingFang SC Semibold"/>
          <w:b/>
          <w:bCs/>
          <w:spacing w:val="-1"/>
          <w:sz w:val="21"/>
          <w:szCs w:val="21"/>
          <w:lang w:val="en-US" w:eastAsia="zh-CN"/>
        </w:rPr>
      </w:pPr>
    </w:p>
    <w:p w14:paraId="3132A2DB">
      <w:pPr>
        <w:spacing w:before="96" w:line="175" w:lineRule="auto"/>
        <w:ind w:left="37" w:right="116" w:firstLine="422"/>
        <w:jc w:val="both"/>
        <w:rPr>
          <w:rFonts w:hint="eastAsia" w:ascii="PingFang SC Semibold" w:hAnsi="PingFang SC Semibold" w:eastAsia="PingFang SC Semibold" w:cs="PingFang SC Semibold"/>
          <w:b/>
          <w:bCs/>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伤口清创：</w:t>
      </w:r>
    </w:p>
    <w:p w14:paraId="76573804">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当结痂或腐肉影响愈合速度时，照护者应在医护人员指导下使用水凝胶敷料或厚涂保湿霜封包软化后轻轻去除；或使用剪刀减去部分可剪痂皮。</w:t>
      </w:r>
    </w:p>
    <w:p w14:paraId="38976BB0">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b w:val="0"/>
          <w:bCs w:val="0"/>
          <w:spacing w:val="-5"/>
          <w:sz w:val="21"/>
          <w:szCs w:val="21"/>
          <w:lang w:val="en-US" w:eastAsia="zh-CN"/>
        </w:rPr>
        <w:t>⚠</w:t>
      </w:r>
      <w:r>
        <w:rPr>
          <w:rFonts w:hint="eastAsia" w:ascii="PingFang SC" w:hAnsi="PingFang SC" w:eastAsia="PingFang SC" w:cs="PingFang SC"/>
          <w:spacing w:val="-5"/>
          <w:sz w:val="21"/>
          <w:szCs w:val="21"/>
          <w:lang w:val="en-US" w:eastAsia="zh-CN"/>
        </w:rPr>
        <w:t>切勿强行除痂；</w:t>
      </w:r>
      <w:r>
        <w:rPr>
          <w:rFonts w:hint="eastAsia" w:ascii="PingFang SC" w:hAnsi="PingFang SC" w:eastAsia="PingFang SC" w:cs="PingFang SC"/>
          <w:b w:val="0"/>
          <w:bCs w:val="0"/>
          <w:spacing w:val="-5"/>
          <w:sz w:val="21"/>
          <w:szCs w:val="21"/>
          <w:lang w:val="en-US" w:eastAsia="zh-CN"/>
        </w:rPr>
        <w:t>且需要经过护理培训的照护者使用。</w:t>
      </w:r>
    </w:p>
    <w:p w14:paraId="5F854A05">
      <w:pPr>
        <w:spacing w:before="38" w:line="172" w:lineRule="auto"/>
        <w:ind w:left="37" w:right="0" w:firstLine="425"/>
        <w:jc w:val="left"/>
        <w:rPr>
          <w:rFonts w:hint="eastAsia" w:ascii="PingFang SC Semibold" w:hAnsi="PingFang SC Semibold" w:eastAsia="PingFang SC Semibold" w:cs="PingFang SC Semibold"/>
          <w:b/>
          <w:bCs/>
          <w:spacing w:val="-5"/>
          <w:sz w:val="21"/>
          <w:szCs w:val="21"/>
          <w:lang w:eastAsia="zh-CN"/>
        </w:rPr>
      </w:pPr>
    </w:p>
    <w:p w14:paraId="52FEB7E2">
      <w:pPr>
        <w:spacing w:before="38" w:line="172" w:lineRule="auto"/>
        <w:ind w:left="37" w:right="0" w:firstLine="425"/>
        <w:jc w:val="left"/>
        <w:rPr>
          <w:rFonts w:hint="eastAsia" w:ascii="PingFang SC Semibold" w:hAnsi="PingFang SC Semibold" w:eastAsia="PingFang SC Semibold" w:cs="PingFang SC Semibold"/>
          <w:b/>
          <w:bCs/>
          <w:spacing w:val="-5"/>
          <w:sz w:val="21"/>
          <w:szCs w:val="21"/>
          <w:lang w:eastAsia="zh-CN"/>
        </w:rPr>
      </w:pPr>
      <w:r>
        <w:rPr>
          <w:rFonts w:hint="eastAsia" w:ascii="PingFang SC Semibold" w:hAnsi="PingFang SC Semibold" w:eastAsia="PingFang SC Semibold" w:cs="PingFang SC Semibold"/>
          <w:b/>
          <w:bCs/>
          <w:spacing w:val="-5"/>
          <w:sz w:val="21"/>
          <w:szCs w:val="21"/>
          <w:lang w:eastAsia="zh-CN"/>
        </w:rPr>
        <w:t>伤口上涂外用抗生素：</w:t>
      </w:r>
    </w:p>
    <w:p w14:paraId="4C96DD84">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w:hAnsi="PingFang SC" w:eastAsia="PingFang SC" w:cs="PingFang SC"/>
          <w:spacing w:val="-5"/>
          <w:sz w:val="21"/>
          <w:szCs w:val="21"/>
          <w:lang w:eastAsia="zh-CN"/>
        </w:rPr>
        <w:t>只有在</w:t>
      </w:r>
      <w:r>
        <w:rPr>
          <w:rFonts w:hint="eastAsia" w:ascii="PingFang SC" w:hAnsi="PingFang SC" w:eastAsia="PingFang SC" w:cs="PingFang SC"/>
          <w:spacing w:val="-5"/>
          <w:sz w:val="21"/>
          <w:szCs w:val="21"/>
          <w:lang w:val="en-US" w:eastAsia="zh-CN"/>
        </w:rPr>
        <w:t>伤口</w:t>
      </w:r>
      <w:r>
        <w:rPr>
          <w:rFonts w:hint="eastAsia" w:ascii="PingFang SC Semibold" w:hAnsi="PingFang SC Semibold" w:eastAsia="PingFang SC Semibold" w:cs="PingFang SC Semibold"/>
          <w:b/>
          <w:bCs/>
          <w:spacing w:val="-5"/>
          <w:sz w:val="21"/>
          <w:szCs w:val="21"/>
          <w:lang w:eastAsia="zh-CN"/>
        </w:rPr>
        <w:t>已经感染</w:t>
      </w:r>
      <w:r>
        <w:rPr>
          <w:rFonts w:hint="eastAsia" w:ascii="PingFang SC" w:hAnsi="PingFang SC" w:eastAsia="PingFang SC" w:cs="PingFang SC"/>
          <w:spacing w:val="-5"/>
          <w:sz w:val="21"/>
          <w:szCs w:val="21"/>
          <w:lang w:eastAsia="zh-CN"/>
        </w:rPr>
        <w:t>的时候才需要用百多邦软膏、夫西地酸乳膏、</w:t>
      </w:r>
      <w:r>
        <w:rPr>
          <w:rFonts w:hint="eastAsia" w:ascii="PingFang SC" w:hAnsi="PingFang SC" w:eastAsia="PingFang SC" w:cs="PingFang SC"/>
          <w:spacing w:val="-5"/>
          <w:sz w:val="21"/>
          <w:szCs w:val="21"/>
          <w:lang w:val="en-US" w:eastAsia="zh-CN"/>
        </w:rPr>
        <w:t>或使用含银敷料。</w:t>
      </w:r>
      <w:r>
        <w:rPr>
          <w:rFonts w:hint="eastAsia" w:ascii="PingFang SC" w:hAnsi="PingFang SC" w:eastAsia="PingFang SC" w:cs="PingFang SC"/>
          <w:spacing w:val="-5"/>
          <w:sz w:val="21"/>
          <w:szCs w:val="21"/>
          <w:lang w:eastAsia="zh-CN"/>
        </w:rPr>
        <w:t>（感染的症状</w:t>
      </w:r>
      <w:r>
        <w:rPr>
          <w:rFonts w:hint="eastAsia" w:ascii="PingFang SC" w:hAnsi="PingFang SC" w:eastAsia="PingFang SC" w:cs="PingFang SC"/>
          <w:spacing w:val="-5"/>
          <w:sz w:val="21"/>
          <w:szCs w:val="21"/>
          <w:lang w:val="en-US" w:eastAsia="zh-CN"/>
        </w:rPr>
        <w:t>包括</w:t>
      </w:r>
      <w:r>
        <w:rPr>
          <w:rFonts w:hint="eastAsia" w:ascii="PingFang SC" w:hAnsi="PingFang SC" w:eastAsia="PingFang SC" w:cs="PingFang SC"/>
          <w:spacing w:val="-5"/>
          <w:sz w:val="21"/>
          <w:szCs w:val="21"/>
          <w:lang w:eastAsia="zh-CN"/>
        </w:rPr>
        <w:t>：红，肿，疼，热，化脓）。</w:t>
      </w:r>
      <w:r>
        <w:rPr>
          <w:rFonts w:hint="eastAsia" w:ascii="PingFang SC" w:hAnsi="PingFang SC" w:eastAsia="PingFang SC" w:cs="PingFang SC"/>
          <w:spacing w:val="-5"/>
          <w:sz w:val="21"/>
          <w:szCs w:val="21"/>
          <w:lang w:val="en-US" w:eastAsia="zh-CN"/>
        </w:rPr>
        <w:t>如果</w:t>
      </w:r>
      <w:r>
        <w:rPr>
          <w:rFonts w:hint="eastAsia" w:ascii="PingFang SC" w:hAnsi="PingFang SC" w:eastAsia="PingFang SC" w:cs="PingFang SC"/>
          <w:spacing w:val="-5"/>
          <w:sz w:val="21"/>
          <w:szCs w:val="21"/>
          <w:lang w:eastAsia="zh-CN"/>
        </w:rPr>
        <w:t>没有感染</w:t>
      </w:r>
      <w:r>
        <w:rPr>
          <w:rFonts w:hint="eastAsia" w:ascii="PingFang SC" w:hAnsi="PingFang SC" w:eastAsia="PingFang SC" w:cs="PingFang SC"/>
          <w:spacing w:val="-5"/>
          <w:sz w:val="21"/>
          <w:szCs w:val="21"/>
          <w:lang w:val="en-US" w:eastAsia="zh-CN"/>
        </w:rPr>
        <w:t>的情况下</w:t>
      </w:r>
      <w:r>
        <w:rPr>
          <w:rFonts w:hint="eastAsia" w:ascii="PingFang SC" w:hAnsi="PingFang SC" w:eastAsia="PingFang SC" w:cs="PingFang SC"/>
          <w:spacing w:val="-5"/>
          <w:sz w:val="21"/>
          <w:szCs w:val="21"/>
          <w:lang w:eastAsia="zh-CN"/>
        </w:rPr>
        <w:t>可以考虑只消毒不用药膏。</w:t>
      </w:r>
    </w:p>
    <w:p w14:paraId="021768D0">
      <w:pPr>
        <w:spacing w:before="38" w:line="172" w:lineRule="auto"/>
        <w:ind w:left="37" w:right="0" w:firstLine="425"/>
        <w:jc w:val="left"/>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⚠长期在未感染的伤口上使用抗菌药物，可导致细菌产生耐药性。</w:t>
      </w:r>
    </w:p>
    <w:p w14:paraId="7C04742C">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w:hAnsi="PingFang SC" w:eastAsia="PingFang SC" w:cs="PingFang SC"/>
          <w:b w:val="0"/>
          <w:bCs w:val="0"/>
          <w:spacing w:val="-5"/>
          <w:sz w:val="21"/>
          <w:szCs w:val="21"/>
          <w:lang w:val="en-US" w:eastAsia="zh-CN"/>
        </w:rPr>
        <w:t>⚠</w:t>
      </w:r>
      <w:r>
        <w:rPr>
          <w:rFonts w:hint="eastAsia" w:ascii="PingFang SC" w:hAnsi="PingFang SC" w:eastAsia="PingFang SC" w:cs="PingFang SC"/>
          <w:spacing w:val="-5"/>
          <w:sz w:val="21"/>
          <w:szCs w:val="21"/>
          <w:lang w:eastAsia="zh-CN"/>
        </w:rPr>
        <w:t>必须保证伤口外贴无菌的敷料。</w:t>
      </w:r>
    </w:p>
    <w:p w14:paraId="0442B53E">
      <w:pPr>
        <w:spacing w:before="33" w:line="175" w:lineRule="auto"/>
        <w:ind w:left="36" w:right="119" w:firstLine="425"/>
        <w:jc w:val="both"/>
        <w:rPr>
          <w:rFonts w:hint="eastAsia" w:ascii="PingFang SC Semibold" w:hAnsi="PingFang SC Semibold" w:eastAsia="PingFang SC Semibold" w:cs="PingFang SC Semibold"/>
          <w:b/>
          <w:bCs/>
          <w:spacing w:val="-5"/>
          <w:sz w:val="21"/>
          <w:szCs w:val="21"/>
          <w:lang w:val="en-US" w:eastAsia="zh-CN"/>
        </w:rPr>
      </w:pPr>
    </w:p>
    <w:p w14:paraId="50B513BE">
      <w:pPr>
        <w:spacing w:before="33" w:line="175" w:lineRule="auto"/>
        <w:ind w:left="36" w:right="119" w:firstLine="425"/>
        <w:jc w:val="both"/>
        <w:rPr>
          <w:rFonts w:ascii="PingFang SC" w:hAnsi="PingFang SC" w:eastAsia="PingFang SC" w:cs="PingFang SC"/>
          <w:spacing w:val="-1"/>
          <w:sz w:val="21"/>
          <w:szCs w:val="21"/>
        </w:rPr>
      </w:pPr>
      <w:r>
        <w:rPr>
          <w:rFonts w:hint="eastAsia" w:ascii="PingFang SC Semibold" w:hAnsi="PingFang SC Semibold" w:eastAsia="PingFang SC Semibold" w:cs="PingFang SC Semibold"/>
          <w:b/>
          <w:bCs/>
          <w:spacing w:val="-5"/>
          <w:sz w:val="21"/>
          <w:szCs w:val="21"/>
          <w:lang w:val="en-US" w:eastAsia="zh-CN"/>
        </w:rPr>
        <w:t>敷料选择与使用：</w:t>
      </w:r>
    </w:p>
    <w:p w14:paraId="58B2E0EF">
      <w:pPr>
        <w:spacing w:before="33" w:line="175" w:lineRule="auto"/>
        <w:ind w:left="36" w:right="119" w:firstLine="400" w:firstLineChars="200"/>
        <w:jc w:val="both"/>
        <w:rPr>
          <w:rFonts w:hint="default"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掌握敷料选择方式：对直接接触伤口的敷料应选择柔软、</w:t>
      </w:r>
      <w:r>
        <w:rPr>
          <w:rFonts w:hint="eastAsia" w:ascii="PingFang SC Semibold" w:hAnsi="PingFang SC Semibold" w:eastAsia="PingFang SC Semibold" w:cs="PingFang SC Semibold"/>
          <w:b/>
          <w:bCs/>
          <w:spacing w:val="-5"/>
          <w:sz w:val="21"/>
          <w:szCs w:val="21"/>
          <w:lang w:val="en-US" w:eastAsia="zh-CN"/>
        </w:rPr>
        <w:t>非粘性</w:t>
      </w:r>
      <w:r>
        <w:rPr>
          <w:rFonts w:hint="eastAsia" w:ascii="PingFang SC" w:hAnsi="PingFang SC" w:eastAsia="PingFang SC" w:cs="PingFang SC"/>
          <w:b w:val="0"/>
          <w:bCs w:val="0"/>
          <w:spacing w:val="-5"/>
          <w:sz w:val="21"/>
          <w:szCs w:val="21"/>
          <w:lang w:val="en-US" w:eastAsia="zh-CN"/>
        </w:rPr>
        <w:t>、透气及</w:t>
      </w:r>
      <w:r>
        <w:rPr>
          <w:rFonts w:hint="eastAsia" w:ascii="PingFang SC Semibold" w:hAnsi="PingFang SC Semibold" w:eastAsia="PingFang SC Semibold" w:cs="PingFang SC Semibold"/>
          <w:b/>
          <w:bCs/>
          <w:spacing w:val="-5"/>
          <w:sz w:val="21"/>
          <w:szCs w:val="21"/>
          <w:lang w:val="en-US" w:eastAsia="zh-CN"/>
        </w:rPr>
        <w:t>吸收渗液能力强</w:t>
      </w:r>
      <w:r>
        <w:rPr>
          <w:rFonts w:hint="eastAsia" w:ascii="PingFang SC" w:hAnsi="PingFang SC" w:eastAsia="PingFang SC" w:cs="PingFang SC"/>
          <w:b w:val="0"/>
          <w:bCs w:val="0"/>
          <w:spacing w:val="-5"/>
          <w:sz w:val="21"/>
          <w:szCs w:val="21"/>
          <w:lang w:val="en-US" w:eastAsia="zh-CN"/>
        </w:rPr>
        <w:t>的敷料，如优妥、凡士林油纱、银离子敷料等，外层覆盖</w:t>
      </w:r>
      <w:r>
        <w:rPr>
          <w:rFonts w:ascii="PingFang SC" w:hAnsi="PingFang SC" w:eastAsia="PingFang SC" w:cs="PingFang SC"/>
          <w:spacing w:val="-3"/>
          <w:sz w:val="21"/>
          <w:szCs w:val="21"/>
        </w:rPr>
        <w:t>无菌吸收层（美皮康，单独包装的不粘</w:t>
      </w:r>
      <w:r>
        <w:rPr>
          <w:rFonts w:ascii="PingFang SC" w:hAnsi="PingFang SC" w:eastAsia="PingFang SC" w:cs="PingFang SC"/>
          <w:spacing w:val="-5"/>
          <w:sz w:val="21"/>
          <w:szCs w:val="21"/>
        </w:rPr>
        <w:t>垫，单独包装的纱布块等</w:t>
      </w:r>
      <w:r>
        <w:rPr>
          <w:rFonts w:ascii="PingFang SC" w:hAnsi="PingFang SC" w:eastAsia="PingFang SC" w:cs="PingFang SC"/>
          <w:spacing w:val="-34"/>
          <w:w w:val="82"/>
          <w:sz w:val="21"/>
          <w:szCs w:val="21"/>
        </w:rPr>
        <w:t>），</w:t>
      </w:r>
      <w:r>
        <w:rPr>
          <w:rFonts w:ascii="PingFang SC" w:hAnsi="PingFang SC" w:eastAsia="PingFang SC" w:cs="PingFang SC"/>
          <w:spacing w:val="-5"/>
          <w:sz w:val="21"/>
          <w:szCs w:val="21"/>
        </w:rPr>
        <w:t>然后用卷纱布缠在外面。最后用</w:t>
      </w:r>
      <w:r>
        <w:rPr>
          <w:rFonts w:ascii="PingFang SC" w:hAnsi="PingFang SC" w:eastAsia="PingFang SC" w:cs="PingFang SC"/>
          <w:spacing w:val="-6"/>
          <w:sz w:val="21"/>
          <w:szCs w:val="21"/>
        </w:rPr>
        <w:t>胶带（贴</w:t>
      </w:r>
      <w:r>
        <w:rPr>
          <w:rFonts w:ascii="PingFang SC" w:hAnsi="PingFang SC" w:eastAsia="PingFang SC" w:cs="PingFang SC"/>
          <w:spacing w:val="-3"/>
          <w:sz w:val="21"/>
          <w:szCs w:val="21"/>
        </w:rPr>
        <w:t>在纱布上）、弹性纱布、或网状弹性绷带固定。也可以在伤口上直接</w:t>
      </w:r>
      <w:r>
        <w:rPr>
          <w:rFonts w:ascii="PingFang SC" w:hAnsi="PingFang SC" w:eastAsia="PingFang SC" w:cs="PingFang SC"/>
          <w:spacing w:val="-6"/>
          <w:sz w:val="21"/>
          <w:szCs w:val="21"/>
        </w:rPr>
        <w:t>贴美皮康。</w:t>
      </w:r>
      <w:r>
        <w:rPr>
          <w:rFonts w:hint="eastAsia" w:ascii="PingFang SC" w:hAnsi="PingFang SC" w:eastAsia="PingFang SC" w:cs="PingFang SC"/>
          <w:b w:val="0"/>
          <w:bCs w:val="0"/>
          <w:spacing w:val="-5"/>
          <w:sz w:val="21"/>
          <w:szCs w:val="21"/>
          <w:lang w:val="en-US" w:eastAsia="zh-CN"/>
        </w:rPr>
        <w:t>避免暴露伤口导致伤口粘连于衣被。（各个亚型推荐的敷料见下表）</w:t>
      </w:r>
    </w:p>
    <w:p w14:paraId="0E81994D">
      <w:pPr>
        <w:spacing w:before="31" w:line="176" w:lineRule="auto"/>
        <w:ind w:left="37" w:firstLine="400" w:firstLineChars="200"/>
        <w:jc w:val="both"/>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敷料应根据伤口大小和身体部位进行选择，提前裁剪至合适形状，一般</w:t>
      </w:r>
      <w:r>
        <w:rPr>
          <w:rFonts w:hint="eastAsia" w:ascii="PingFang SC Semibold" w:hAnsi="PingFang SC Semibold" w:eastAsia="PingFang SC Semibold" w:cs="PingFang SC Semibold"/>
          <w:b/>
          <w:bCs/>
          <w:spacing w:val="-5"/>
          <w:sz w:val="21"/>
          <w:szCs w:val="21"/>
          <w:lang w:val="en-US" w:eastAsia="zh-CN"/>
        </w:rPr>
        <w:t>大于伤口边缘1-2cm</w:t>
      </w:r>
      <w:r>
        <w:rPr>
          <w:rFonts w:hint="eastAsia" w:ascii="PingFang SC" w:hAnsi="PingFang SC" w:eastAsia="PingFang SC" w:cs="PingFang SC"/>
          <w:b w:val="0"/>
          <w:bCs w:val="0"/>
          <w:spacing w:val="-5"/>
          <w:sz w:val="21"/>
          <w:szCs w:val="21"/>
          <w:lang w:val="en-US" w:eastAsia="zh-CN"/>
        </w:rPr>
        <w:t>。</w:t>
      </w:r>
    </w:p>
    <w:p w14:paraId="4CC483D5">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大面积伤口应</w:t>
      </w:r>
      <w:r>
        <w:rPr>
          <w:rFonts w:hint="eastAsia" w:ascii="PingFang SC Semibold" w:hAnsi="PingFang SC Semibold" w:eastAsia="PingFang SC Semibold" w:cs="PingFang SC Semibold"/>
          <w:b/>
          <w:bCs/>
          <w:spacing w:val="-3"/>
          <w:sz w:val="21"/>
          <w:szCs w:val="21"/>
          <w:lang w:val="en-US" w:eastAsia="zh-CN"/>
        </w:rPr>
        <w:t>使用整块敷料</w:t>
      </w:r>
      <w:r>
        <w:rPr>
          <w:rFonts w:hint="eastAsia"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确保敷料无褶皱，若连接处或边缘摩擦，可采用</w:t>
      </w:r>
      <w:r>
        <w:rPr>
          <w:rFonts w:hint="eastAsia" w:ascii="PingFang SC Semibold" w:hAnsi="PingFang SC Semibold" w:eastAsia="PingFang SC Semibold" w:cs="PingFang SC Semibold"/>
          <w:b/>
          <w:bCs/>
          <w:spacing w:val="-5"/>
          <w:sz w:val="21"/>
          <w:szCs w:val="21"/>
          <w:lang w:val="en-US" w:eastAsia="zh-CN"/>
        </w:rPr>
        <w:t>叠瓦片式或使用亲水纤维敷料</w:t>
      </w:r>
      <w:r>
        <w:rPr>
          <w:rFonts w:hint="eastAsia" w:ascii="PingFang SC" w:hAnsi="PingFang SC" w:eastAsia="PingFang SC" w:cs="PingFang SC"/>
          <w:b w:val="0"/>
          <w:bCs w:val="0"/>
          <w:spacing w:val="-5"/>
          <w:sz w:val="21"/>
          <w:szCs w:val="21"/>
          <w:lang w:val="en-US" w:eastAsia="zh-CN"/>
        </w:rPr>
        <w:t>保护，避免敷料边缘引发新的水疱。</w:t>
      </w:r>
    </w:p>
    <w:p w14:paraId="5403CD05">
      <w:pPr>
        <w:spacing w:before="31" w:line="176" w:lineRule="auto"/>
        <w:ind w:left="37" w:firstLine="422"/>
        <w:jc w:val="both"/>
        <w:rPr>
          <w:rFonts w:hint="default" w:ascii="PingFang SC" w:hAnsi="PingFang SC" w:eastAsia="PingFang SC" w:cs="PingFang SC"/>
          <w:b w:val="0"/>
          <w:bCs w:val="0"/>
          <w:spacing w:val="-5"/>
          <w:sz w:val="21"/>
          <w:szCs w:val="21"/>
          <w:highlight w:val="yellow"/>
          <w:lang w:val="en-US" w:eastAsia="zh-CN"/>
        </w:rPr>
      </w:pPr>
      <w:r>
        <w:rPr>
          <w:rFonts w:hint="eastAsia" w:ascii="PingFang SC" w:hAnsi="PingFang SC" w:eastAsia="PingFang SC" w:cs="PingFang SC"/>
          <w:b w:val="0"/>
          <w:bCs w:val="0"/>
          <w:spacing w:val="-5"/>
          <w:sz w:val="21"/>
          <w:szCs w:val="21"/>
          <w:highlight w:val="yellow"/>
          <w:lang w:val="en-US" w:eastAsia="zh-CN"/>
        </w:rPr>
        <w:t>（叠瓦片式图片）</w:t>
      </w:r>
    </w:p>
    <w:p w14:paraId="2D416097">
      <w:pPr>
        <w:spacing w:before="31" w:line="176" w:lineRule="auto"/>
        <w:ind w:left="37" w:firstLine="422"/>
        <w:jc w:val="both"/>
        <w:rPr>
          <w:rFonts w:hint="eastAsia" w:ascii="PingFang SC Semibold" w:hAnsi="PingFang SC Semibold" w:eastAsia="PingFang SC Semibold" w:cs="PingFang SC Semibold"/>
          <w:b/>
          <w:bCs/>
          <w:spacing w:val="-5"/>
          <w:sz w:val="21"/>
          <w:szCs w:val="21"/>
          <w:lang w:val="en-US" w:eastAsia="zh-CN"/>
        </w:rPr>
      </w:pPr>
    </w:p>
    <w:p w14:paraId="401D6D04">
      <w:pPr>
        <w:spacing w:before="31" w:line="176" w:lineRule="auto"/>
        <w:ind w:left="37" w:firstLine="422"/>
        <w:jc w:val="both"/>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伤口包扎：</w:t>
      </w:r>
    </w:p>
    <w:p w14:paraId="3EE3CEFA">
      <w:pPr>
        <w:spacing w:before="31" w:line="176" w:lineRule="auto"/>
        <w:ind w:left="37" w:firstLine="422"/>
        <w:jc w:val="both"/>
        <w:rPr>
          <w:rFonts w:hint="default"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根据不同伤口选择合适包扎方式：包扎前应使用不粘敷料覆盖伤口及水疱处，完整的皮肤表面应涂抹油性润肤剂保护皮肤，后使用弹力绷带进行固定。具体包扎方式见6.4家庭包扎方式举例。</w:t>
      </w:r>
    </w:p>
    <w:p w14:paraId="74787154">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固定不宜过紧或过松，以可自由活动为标准，避免敷料移位牵拉皮肤。</w:t>
      </w:r>
    </w:p>
    <w:p w14:paraId="34CE4650">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切勿直接使用胶带黏连皮肤。</w:t>
      </w:r>
    </w:p>
    <w:p w14:paraId="126A9A92">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包扎后应检查是否压迫皮肤，及时观察皮肤颜色和末梢循环，特别注意检查边缘区域是否红肿、形成水疱。</w:t>
      </w:r>
    </w:p>
    <w:p w14:paraId="70B1DA71">
      <w:pPr>
        <w:spacing w:before="31" w:line="176" w:lineRule="auto"/>
        <w:ind w:left="37" w:firstLine="422"/>
        <w:jc w:val="both"/>
        <w:rPr>
          <w:rFonts w:hint="eastAsia" w:ascii="PingFang SC" w:hAnsi="PingFang SC" w:eastAsia="PingFang SC" w:cs="PingFang SC"/>
          <w:b/>
          <w:bCs/>
          <w:spacing w:val="-4"/>
          <w:sz w:val="21"/>
          <w:szCs w:val="21"/>
          <w:lang w:val="en-US" w:eastAsia="zh-CN"/>
        </w:rPr>
      </w:pPr>
    </w:p>
    <w:p w14:paraId="1E1B5010">
      <w:pPr>
        <w:spacing w:before="31" w:line="176" w:lineRule="auto"/>
        <w:ind w:left="37" w:firstLine="422"/>
        <w:jc w:val="both"/>
        <w:rPr>
          <w:rFonts w:ascii="PingFang SC" w:hAnsi="PingFang SC" w:eastAsia="PingFang SC" w:cs="PingFang SC"/>
          <w:spacing w:val="-4"/>
          <w:sz w:val="21"/>
          <w:szCs w:val="21"/>
        </w:rPr>
      </w:pPr>
      <w:r>
        <w:rPr>
          <w:rFonts w:hint="eastAsia" w:ascii="PingFang SC" w:hAnsi="PingFang SC" w:eastAsia="PingFang SC" w:cs="PingFang SC"/>
          <w:b/>
          <w:bCs/>
          <w:spacing w:val="-4"/>
          <w:sz w:val="21"/>
          <w:szCs w:val="21"/>
          <w:lang w:val="en-US" w:eastAsia="zh-CN"/>
        </w:rPr>
        <w:t>更换频率</w:t>
      </w:r>
      <w:r>
        <w:rPr>
          <w:rFonts w:ascii="PingFang SC" w:hAnsi="PingFang SC" w:eastAsia="PingFang SC" w:cs="PingFang SC"/>
          <w:spacing w:val="-4"/>
          <w:sz w:val="21"/>
          <w:szCs w:val="21"/>
        </w:rPr>
        <w:t>：</w:t>
      </w:r>
    </w:p>
    <w:p w14:paraId="5FED7520">
      <w:pPr>
        <w:spacing w:before="31" w:line="176" w:lineRule="auto"/>
        <w:ind w:left="37" w:firstLine="422"/>
        <w:jc w:val="both"/>
        <w:rPr>
          <w:rFonts w:hint="default" w:ascii="PingFang SC" w:hAnsi="PingFang SC" w:eastAsia="PingFang SC" w:cs="PingFang SC"/>
          <w:spacing w:val="-5"/>
          <w:sz w:val="21"/>
          <w:szCs w:val="21"/>
          <w:lang w:val="en-US" w:eastAsia="zh-CN"/>
        </w:rPr>
      </w:pPr>
      <w:r>
        <w:rPr>
          <w:rFonts w:ascii="PingFang SC" w:hAnsi="PingFang SC" w:eastAsia="PingFang SC" w:cs="PingFang SC"/>
          <w:spacing w:val="-4"/>
          <w:sz w:val="21"/>
          <w:szCs w:val="21"/>
        </w:rPr>
        <w:t>可以在洗澡或清洗皮肤的时候</w:t>
      </w:r>
      <w:r>
        <w:rPr>
          <w:rFonts w:hint="eastAsia" w:ascii="PingFang SC" w:hAnsi="PingFang SC" w:eastAsia="PingFang SC" w:cs="PingFang SC"/>
          <w:spacing w:val="-4"/>
          <w:sz w:val="21"/>
          <w:szCs w:val="21"/>
          <w:lang w:val="en-US" w:eastAsia="zh-CN"/>
        </w:rPr>
        <w:t>更</w:t>
      </w:r>
      <w:r>
        <w:rPr>
          <w:rFonts w:ascii="PingFang SC" w:hAnsi="PingFang SC" w:eastAsia="PingFang SC" w:cs="PingFang SC"/>
          <w:spacing w:val="-4"/>
          <w:sz w:val="21"/>
          <w:szCs w:val="21"/>
        </w:rPr>
        <w:t>换</w:t>
      </w:r>
      <w:r>
        <w:rPr>
          <w:rFonts w:hint="eastAsia" w:ascii="PingFang SC" w:hAnsi="PingFang SC" w:eastAsia="PingFang SC" w:cs="PingFang SC"/>
          <w:spacing w:val="-4"/>
          <w:sz w:val="21"/>
          <w:szCs w:val="21"/>
          <w:lang w:val="en-US" w:eastAsia="zh-CN"/>
        </w:rPr>
        <w:t>外层</w:t>
      </w:r>
      <w:r>
        <w:rPr>
          <w:rFonts w:ascii="PingFang SC" w:hAnsi="PingFang SC" w:eastAsia="PingFang SC" w:cs="PingFang SC"/>
          <w:spacing w:val="-4"/>
          <w:sz w:val="21"/>
          <w:szCs w:val="21"/>
        </w:rPr>
        <w:t>包</w:t>
      </w:r>
      <w:r>
        <w:rPr>
          <w:rFonts w:ascii="PingFang SC" w:hAnsi="PingFang SC" w:eastAsia="PingFang SC" w:cs="PingFang SC"/>
          <w:spacing w:val="-5"/>
          <w:sz w:val="21"/>
          <w:szCs w:val="21"/>
        </w:rPr>
        <w:t>扎材料。</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没有感染时，紧贴皮肤的敷料（如优</w:t>
      </w:r>
      <w:r>
        <w:rPr>
          <w:rFonts w:hint="eastAsia" w:ascii="PingFang SC" w:hAnsi="PingFang SC" w:eastAsia="PingFang SC" w:cs="PingFang SC"/>
          <w:spacing w:val="-3"/>
          <w:sz w:val="21"/>
          <w:szCs w:val="21"/>
          <w:lang w:val="en-US" w:eastAsia="zh-CN"/>
        </w:rPr>
        <w:t>妥</w:t>
      </w:r>
      <w:r>
        <w:rPr>
          <w:rFonts w:ascii="PingFang SC" w:hAnsi="PingFang SC" w:eastAsia="PingFang SC" w:cs="PingFang SC"/>
          <w:spacing w:val="-3"/>
          <w:sz w:val="21"/>
          <w:szCs w:val="21"/>
        </w:rPr>
        <w:t>，</w:t>
      </w:r>
      <w:r>
        <w:rPr>
          <w:rFonts w:ascii="PingFang SC" w:hAnsi="PingFang SC" w:eastAsia="PingFang SC" w:cs="PingFang SC"/>
          <w:spacing w:val="-49"/>
          <w:sz w:val="21"/>
          <w:szCs w:val="21"/>
        </w:rPr>
        <w:t xml:space="preserve"> </w:t>
      </w:r>
      <w:r>
        <w:rPr>
          <w:rFonts w:ascii="PingFang SC" w:hAnsi="PingFang SC" w:eastAsia="PingFang SC" w:cs="PingFang SC"/>
          <w:spacing w:val="-3"/>
          <w:sz w:val="21"/>
          <w:szCs w:val="21"/>
        </w:rPr>
        <w:t>美皮贴，美皮康）可</w:t>
      </w:r>
      <w:r>
        <w:rPr>
          <w:rFonts w:ascii="PingFang SC" w:hAnsi="PingFang SC" w:eastAsia="PingFang SC" w:cs="PingFang SC"/>
          <w:spacing w:val="-4"/>
          <w:sz w:val="21"/>
          <w:szCs w:val="21"/>
        </w:rPr>
        <w:t>以留在</w:t>
      </w:r>
      <w:r>
        <w:rPr>
          <w:rFonts w:ascii="PingFang SC" w:hAnsi="PingFang SC" w:eastAsia="PingFang SC" w:cs="PingFang SC"/>
          <w:spacing w:val="-3"/>
          <w:sz w:val="21"/>
          <w:szCs w:val="21"/>
        </w:rPr>
        <w:t>伤口上直到愈合，外层材料需要定期更换。更换</w:t>
      </w:r>
      <w:r>
        <w:rPr>
          <w:rFonts w:hint="eastAsia" w:ascii="PingFang SC" w:hAnsi="PingFang SC" w:eastAsia="PingFang SC" w:cs="PingFang SC"/>
          <w:spacing w:val="-3"/>
          <w:sz w:val="21"/>
          <w:szCs w:val="21"/>
          <w:lang w:val="en-US" w:eastAsia="zh-CN"/>
        </w:rPr>
        <w:t>外层</w:t>
      </w:r>
      <w:r>
        <w:rPr>
          <w:rFonts w:ascii="PingFang SC" w:hAnsi="PingFang SC" w:eastAsia="PingFang SC" w:cs="PingFang SC"/>
          <w:spacing w:val="-3"/>
          <w:sz w:val="21"/>
          <w:szCs w:val="21"/>
        </w:rPr>
        <w:t>包扎时可以检查有没</w:t>
      </w:r>
      <w:r>
        <w:rPr>
          <w:rFonts w:ascii="PingFang SC" w:hAnsi="PingFang SC" w:eastAsia="PingFang SC" w:cs="PingFang SC"/>
          <w:spacing w:val="-5"/>
          <w:sz w:val="21"/>
          <w:szCs w:val="21"/>
        </w:rPr>
        <w:t>有新水疱。</w:t>
      </w:r>
      <w:r>
        <w:rPr>
          <w:rFonts w:hint="eastAsia" w:ascii="PingFang SC" w:hAnsi="PingFang SC" w:eastAsia="PingFang SC" w:cs="PingFang SC"/>
          <w:spacing w:val="-5"/>
          <w:sz w:val="21"/>
          <w:szCs w:val="21"/>
          <w:lang w:val="en-US" w:eastAsia="zh-CN"/>
        </w:rPr>
        <w:t>渗出液较多时如浸湿外层敷料，需及时更换纱布或使用吸收渗液能力更强的泡沫敷料。</w:t>
      </w:r>
    </w:p>
    <w:p w14:paraId="63C73FB1">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p>
    <w:p w14:paraId="3A9FBD45">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BC9AF71">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435275D">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3A99097">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53C36B7">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6F409760">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CB212D8">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4FD44A9D">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p>
    <w:p w14:paraId="1113BAFA">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5"/>
          <w:sz w:val="21"/>
          <w:szCs w:val="21"/>
          <w:lang w:val="en-US" w:eastAsia="zh-CN"/>
        </w:rPr>
        <w:t>表1单纯型大疱表皮松解症EBS</w:t>
      </w:r>
      <w:r>
        <w:rPr>
          <w:rFonts w:hint="eastAsia" w:ascii="PingFang SC" w:hAnsi="PingFang SC" w:eastAsia="PingFang SC" w:cs="PingFang SC"/>
          <w:b w:val="0"/>
          <w:bCs w:val="0"/>
          <w:spacing w:val="-5"/>
          <w:sz w:val="21"/>
          <w:szCs w:val="21"/>
          <w:lang w:val="en-US" w:eastAsia="zh-CN"/>
        </w:rPr>
        <w:t>、</w:t>
      </w:r>
      <w:r>
        <w:rPr>
          <w:rFonts w:hint="default" w:ascii="PingFang SC" w:hAnsi="PingFang SC" w:eastAsia="PingFang SC" w:cs="PingFang SC"/>
          <w:b w:val="0"/>
          <w:bCs w:val="0"/>
          <w:spacing w:val="-5"/>
          <w:sz w:val="21"/>
          <w:szCs w:val="21"/>
          <w:lang w:val="en-US" w:eastAsia="zh-CN"/>
        </w:rPr>
        <w:t>金德勒</w:t>
      </w:r>
      <w:r>
        <w:rPr>
          <w:rFonts w:hint="eastAsia" w:ascii="PingFang SC" w:hAnsi="PingFang SC" w:eastAsia="PingFang SC" w:cs="PingFang SC"/>
          <w:b w:val="0"/>
          <w:bCs w:val="0"/>
          <w:spacing w:val="-5"/>
          <w:sz w:val="21"/>
          <w:szCs w:val="21"/>
          <w:lang w:val="en-US" w:eastAsia="zh-CN"/>
        </w:rPr>
        <w:t>KEB</w:t>
      </w:r>
      <w:r>
        <w:rPr>
          <w:rFonts w:hint="default" w:ascii="PingFang SC" w:hAnsi="PingFang SC" w:eastAsia="PingFang SC" w:cs="PingFang SC"/>
          <w:b w:val="0"/>
          <w:bCs w:val="0"/>
          <w:spacing w:val="-5"/>
          <w:sz w:val="21"/>
          <w:szCs w:val="21"/>
          <w:lang w:val="en-US" w:eastAsia="zh-CN"/>
        </w:rPr>
        <w:t>推荐使用的伤口敷料</w:t>
      </w:r>
    </w:p>
    <w:p w14:paraId="62FE4B32">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218"/>
        <w:gridCol w:w="2509"/>
        <w:gridCol w:w="2074"/>
      </w:tblGrid>
      <w:tr w14:paraId="5C9CFCE2">
        <w:tc>
          <w:tcPr>
            <w:tcW w:w="0" w:type="auto"/>
            <w:vAlign w:val="center"/>
          </w:tcPr>
          <w:p w14:paraId="0DA73CCA">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伤口类型</w:t>
            </w:r>
          </w:p>
        </w:tc>
        <w:tc>
          <w:tcPr>
            <w:tcW w:w="0" w:type="auto"/>
            <w:vAlign w:val="center"/>
          </w:tcPr>
          <w:p w14:paraId="15FDCB3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1BDEAAE5">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77DC309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备注与替代方案</w:t>
            </w:r>
          </w:p>
        </w:tc>
      </w:tr>
      <w:tr w14:paraId="6A15D86E">
        <w:tc>
          <w:tcPr>
            <w:tcW w:w="0" w:type="auto"/>
            <w:vAlign w:val="center"/>
          </w:tcPr>
          <w:p w14:paraId="70001085">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45585FC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减少摩擦与剪切力，保护皮肤，预防水疱形成</w:t>
            </w:r>
          </w:p>
        </w:tc>
        <w:tc>
          <w:tcPr>
            <w:tcW w:w="0" w:type="auto"/>
            <w:vAlign w:val="center"/>
          </w:tcPr>
          <w:p w14:paraId="3A82E3D8">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；柔软服装织物、弹性绷带；润肤剂</w:t>
            </w:r>
          </w:p>
        </w:tc>
        <w:tc>
          <w:tcPr>
            <w:tcW w:w="0" w:type="auto"/>
            <w:vAlign w:val="center"/>
          </w:tcPr>
          <w:p w14:paraId="266B7E5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避免使用胶带或纤维粗糙的绷带</w:t>
            </w:r>
            <w:r>
              <w:rPr>
                <w:rFonts w:hint="eastAsia" w:ascii="PingFang SC" w:hAnsi="PingFang SC" w:eastAsia="PingFang SC" w:cs="PingFang SC"/>
                <w:spacing w:val="-3"/>
                <w:sz w:val="18"/>
                <w:szCs w:val="18"/>
                <w:lang w:val="en-US" w:eastAsia="zh-CN" w:bidi="ar-SA"/>
              </w:rPr>
              <w:t>直接接触皮肤</w:t>
            </w:r>
            <w:r>
              <w:rPr>
                <w:rFonts w:hint="default" w:ascii="PingFang SC" w:hAnsi="PingFang SC" w:eastAsia="PingFang SC" w:cs="PingFang SC"/>
                <w:spacing w:val="-3"/>
                <w:sz w:val="18"/>
                <w:szCs w:val="18"/>
                <w:lang w:bidi="ar-SA"/>
              </w:rPr>
              <w:t>。保持皮肤充分保湿。</w:t>
            </w:r>
          </w:p>
        </w:tc>
      </w:tr>
      <w:tr w14:paraId="5159F0F0">
        <w:tc>
          <w:tcPr>
            <w:tcW w:w="0" w:type="auto"/>
            <w:vAlign w:val="center"/>
          </w:tcPr>
          <w:p w14:paraId="11EC4176">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新形成的水疱</w:t>
            </w:r>
          </w:p>
        </w:tc>
        <w:tc>
          <w:tcPr>
            <w:tcW w:w="0" w:type="auto"/>
            <w:vAlign w:val="center"/>
          </w:tcPr>
          <w:p w14:paraId="0D49E0CB">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排出液体、保持疱顶完整，防止继发感染</w:t>
            </w:r>
          </w:p>
        </w:tc>
        <w:tc>
          <w:tcPr>
            <w:tcW w:w="0" w:type="auto"/>
            <w:vAlign w:val="center"/>
          </w:tcPr>
          <w:p w14:paraId="69F8FAC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无菌针刺抽吸或小切口排液；用非黏连</w:t>
            </w:r>
            <w:r>
              <w:rPr>
                <w:rFonts w:hint="default" w:ascii="PingFang SC" w:hAnsi="PingFang SC" w:eastAsia="PingFang SC" w:cs="PingFang SC"/>
                <w:spacing w:val="-3"/>
                <w:sz w:val="18"/>
                <w:szCs w:val="18"/>
                <w:lang w:val="en-US" w:eastAsia="zh-CN" w:bidi="ar-SA"/>
              </w:rPr>
              <w:t>硅胶</w:t>
            </w:r>
            <w:r>
              <w:rPr>
                <w:rFonts w:hint="default" w:ascii="PingFang SC" w:hAnsi="PingFang SC" w:eastAsia="PingFang SC" w:cs="PingFang SC"/>
                <w:spacing w:val="-3"/>
                <w:sz w:val="18"/>
                <w:szCs w:val="18"/>
                <w:lang w:bidi="ar-SA"/>
              </w:rPr>
              <w:t xml:space="preserve">性敷料（e.g. </w:t>
            </w:r>
            <w:r>
              <w:rPr>
                <w:rFonts w:hint="default" w:ascii="PingFang SC" w:hAnsi="PingFang SC" w:eastAsia="PingFang SC" w:cs="PingFang SC"/>
                <w:spacing w:val="-3"/>
                <w:sz w:val="18"/>
                <w:szCs w:val="18"/>
                <w:lang w:val="en-US" w:eastAsia="zh-CN" w:bidi="ar-SA"/>
              </w:rPr>
              <w:t>美皮康、优妥</w:t>
            </w:r>
            <w:r>
              <w:rPr>
                <w:rFonts w:hint="default" w:ascii="PingFang SC" w:hAnsi="PingFang SC" w:eastAsia="PingFang SC" w:cs="PingFang SC"/>
                <w:spacing w:val="-3"/>
                <w:sz w:val="18"/>
                <w:szCs w:val="18"/>
                <w:lang w:bidi="ar-SA"/>
              </w:rPr>
              <w:t>）覆盖</w:t>
            </w:r>
          </w:p>
        </w:tc>
        <w:tc>
          <w:tcPr>
            <w:tcW w:w="0" w:type="auto"/>
            <w:vAlign w:val="center"/>
          </w:tcPr>
          <w:p w14:paraId="2A2CFC6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eastAsia" w:ascii="PingFang SC" w:hAnsi="PingFang SC" w:eastAsia="PingFang SC" w:cs="PingFang SC"/>
                <w:spacing w:val="-3"/>
                <w:sz w:val="18"/>
                <w:szCs w:val="18"/>
                <w:lang w:val="en-US" w:eastAsia="zh-CN" w:bidi="ar-SA"/>
              </w:rPr>
              <w:t>未感染的</w:t>
            </w:r>
            <w:r>
              <w:rPr>
                <w:rFonts w:hint="default" w:ascii="PingFang SC" w:hAnsi="PingFang SC" w:eastAsia="PingFang SC" w:cs="PingFang SC"/>
                <w:spacing w:val="-3"/>
                <w:sz w:val="18"/>
                <w:szCs w:val="18"/>
                <w:lang w:bidi="ar-SA"/>
              </w:rPr>
              <w:t>疱</w:t>
            </w:r>
            <w:r>
              <w:rPr>
                <w:rFonts w:hint="eastAsia" w:ascii="PingFang SC" w:hAnsi="PingFang SC" w:eastAsia="PingFang SC" w:cs="PingFang SC"/>
                <w:spacing w:val="-3"/>
                <w:sz w:val="18"/>
                <w:szCs w:val="18"/>
                <w:lang w:val="en-US" w:eastAsia="zh-CN" w:bidi="ar-SA"/>
              </w:rPr>
              <w:t>皮</w:t>
            </w:r>
            <w:r>
              <w:rPr>
                <w:rFonts w:hint="default" w:ascii="PingFang SC" w:hAnsi="PingFang SC" w:eastAsia="PingFang SC" w:cs="PingFang SC"/>
                <w:spacing w:val="-3"/>
                <w:sz w:val="18"/>
                <w:szCs w:val="18"/>
                <w:lang w:bidi="ar-SA"/>
              </w:rPr>
              <w:t>保留作为天然生物覆盖膜。</w:t>
            </w:r>
          </w:p>
        </w:tc>
      </w:tr>
      <w:tr w14:paraId="355AECAF">
        <w:tc>
          <w:tcPr>
            <w:tcW w:w="0" w:type="auto"/>
            <w:vAlign w:val="center"/>
          </w:tcPr>
          <w:p w14:paraId="5C07CD4B">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新鲜表浅伤口</w:t>
            </w:r>
          </w:p>
        </w:tc>
        <w:tc>
          <w:tcPr>
            <w:tcW w:w="0" w:type="auto"/>
            <w:vAlign w:val="center"/>
          </w:tcPr>
          <w:p w14:paraId="67ABDE1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吸收少量渗出，防止粘连及感染</w:t>
            </w:r>
          </w:p>
        </w:tc>
        <w:tc>
          <w:tcPr>
            <w:tcW w:w="0" w:type="auto"/>
            <w:vAlign w:val="center"/>
          </w:tcPr>
          <w:p w14:paraId="5E4B64A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xml:space="preserve">）；薄型泡沫敷料（e.g. </w:t>
            </w:r>
            <w:r>
              <w:rPr>
                <w:rFonts w:hint="default" w:ascii="PingFang SC" w:hAnsi="PingFang SC" w:eastAsia="PingFang SC" w:cs="PingFang SC"/>
                <w:spacing w:val="-3"/>
                <w:sz w:val="18"/>
                <w:szCs w:val="18"/>
                <w:lang w:val="en-US" w:eastAsia="zh-CN" w:bidi="ar-SA"/>
              </w:rPr>
              <w:t>美皮康、优妥</w:t>
            </w:r>
            <w:r>
              <w:rPr>
                <w:rFonts w:hint="default" w:ascii="PingFang SC" w:hAnsi="PingFang SC" w:eastAsia="PingFang SC" w:cs="PingFang SC"/>
                <w:spacing w:val="-3"/>
                <w:sz w:val="18"/>
                <w:szCs w:val="18"/>
                <w:lang w:bidi="ar-SA"/>
              </w:rPr>
              <w:t>）</w:t>
            </w:r>
          </w:p>
        </w:tc>
        <w:tc>
          <w:tcPr>
            <w:tcW w:w="0" w:type="auto"/>
            <w:vAlign w:val="center"/>
          </w:tcPr>
          <w:p w14:paraId="56196206">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可用凡士林纱布代替。更换频率：每2–3天</w:t>
            </w:r>
            <w:r>
              <w:rPr>
                <w:rFonts w:hint="eastAsia" w:ascii="PingFang SC" w:hAnsi="PingFang SC" w:eastAsia="PingFang SC" w:cs="PingFang SC"/>
                <w:spacing w:val="-3"/>
                <w:sz w:val="18"/>
                <w:szCs w:val="18"/>
                <w:lang w:val="en-US" w:eastAsia="zh-CN" w:bidi="ar-SA"/>
              </w:rPr>
              <w:t>/次</w:t>
            </w:r>
            <w:r>
              <w:rPr>
                <w:rFonts w:hint="default" w:ascii="PingFang SC" w:hAnsi="PingFang SC" w:eastAsia="PingFang SC" w:cs="PingFang SC"/>
                <w:spacing w:val="-3"/>
                <w:sz w:val="18"/>
                <w:szCs w:val="18"/>
                <w:lang w:bidi="ar-SA"/>
              </w:rPr>
              <w:t>。</w:t>
            </w:r>
          </w:p>
        </w:tc>
      </w:tr>
      <w:tr w14:paraId="0F63CFE1">
        <w:tc>
          <w:tcPr>
            <w:tcW w:w="0" w:type="auto"/>
            <w:vAlign w:val="center"/>
          </w:tcPr>
          <w:p w14:paraId="1C5AC143">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慢性伤口或渗出较多者</w:t>
            </w:r>
          </w:p>
        </w:tc>
        <w:tc>
          <w:tcPr>
            <w:tcW w:w="0" w:type="auto"/>
            <w:vAlign w:val="center"/>
          </w:tcPr>
          <w:p w14:paraId="3CE70C7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吸收渗出液，保持湿润环境，减少疼痛</w:t>
            </w:r>
          </w:p>
        </w:tc>
        <w:tc>
          <w:tcPr>
            <w:tcW w:w="0" w:type="auto"/>
            <w:vAlign w:val="center"/>
          </w:tcPr>
          <w:p w14:paraId="26B6E7A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）；吸收垫二层覆盖</w:t>
            </w:r>
          </w:p>
        </w:tc>
        <w:tc>
          <w:tcPr>
            <w:tcW w:w="0" w:type="auto"/>
            <w:vAlign w:val="center"/>
          </w:tcPr>
          <w:p w14:paraId="1ABA0951">
            <w:pPr>
              <w:keepNext w:val="0"/>
              <w:keepLines w:val="0"/>
              <w:widowControl/>
              <w:suppressLineNumbers w:val="0"/>
              <w:spacing w:before="31" w:beforeAutospacing="1" w:after="0" w:afterAutospacing="1" w:line="176" w:lineRule="auto"/>
              <w:ind w:left="37" w:leftChars="0" w:right="0" w:rightChars="0" w:firstLine="0"/>
              <w:jc w:val="both"/>
              <w:rPr>
                <w:rFonts w:hint="eastAsia"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依据渗出量每日或隔日更换。避免使用粘性纱布。</w:t>
            </w:r>
          </w:p>
        </w:tc>
      </w:tr>
      <w:tr w14:paraId="33523DE4">
        <w:tc>
          <w:tcPr>
            <w:tcW w:w="0" w:type="auto"/>
            <w:vAlign w:val="center"/>
          </w:tcPr>
          <w:p w14:paraId="6BDDEA4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0B08C892">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抑制细菌生长，控制渗出与异味</w:t>
            </w:r>
          </w:p>
        </w:tc>
        <w:tc>
          <w:tcPr>
            <w:tcW w:w="0" w:type="auto"/>
            <w:vAlign w:val="center"/>
          </w:tcPr>
          <w:p w14:paraId="5DD4FC47">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p>
        </w:tc>
        <w:tc>
          <w:tcPr>
            <w:tcW w:w="0" w:type="auto"/>
            <w:vAlign w:val="center"/>
          </w:tcPr>
          <w:p w14:paraId="35F6C71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使用周期不超过2周，</w:t>
            </w:r>
            <w:r>
              <w:rPr>
                <w:rFonts w:hint="eastAsia" w:ascii="PingFang SC" w:hAnsi="PingFang SC" w:eastAsia="PingFang SC" w:cs="PingFang SC"/>
                <w:spacing w:val="-3"/>
                <w:sz w:val="18"/>
                <w:szCs w:val="18"/>
                <w:lang w:val="en-US" w:eastAsia="zh-CN" w:bidi="ar-SA"/>
              </w:rPr>
              <w:t>2周后评估伤口情况，</w:t>
            </w:r>
            <w:r>
              <w:rPr>
                <w:rFonts w:hint="default" w:ascii="PingFang SC" w:hAnsi="PingFang SC" w:eastAsia="PingFang SC" w:cs="PingFang SC"/>
                <w:spacing w:val="-3"/>
                <w:sz w:val="18"/>
                <w:szCs w:val="18"/>
                <w:lang w:bidi="ar-SA"/>
              </w:rPr>
              <w:t>以防银离子积累。必要</w:t>
            </w:r>
            <w:r>
              <w:rPr>
                <w:rFonts w:hint="default" w:ascii="PingFang SC" w:hAnsi="PingFang SC" w:eastAsia="PingFang SC" w:cs="PingFang SC"/>
                <w:spacing w:val="-3"/>
                <w:sz w:val="18"/>
                <w:szCs w:val="18"/>
                <w:lang w:val="en-US" w:eastAsia="zh-CN" w:bidi="ar-SA"/>
              </w:rPr>
              <w:t>时</w:t>
            </w: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b w:val="0"/>
                <w:bCs w:val="0"/>
                <w:spacing w:val="-3"/>
                <w:sz w:val="18"/>
                <w:szCs w:val="18"/>
                <w:lang w:val="en-US" w:eastAsia="zh-CN" w:bidi="ar-SA"/>
              </w:rPr>
              <w:t>遵医嘱</w:t>
            </w:r>
            <w:r>
              <w:rPr>
                <w:rFonts w:hint="default" w:ascii="PingFang SC" w:hAnsi="PingFang SC" w:eastAsia="PingFang SC" w:cs="PingFang SC"/>
                <w:spacing w:val="-3"/>
                <w:sz w:val="18"/>
                <w:szCs w:val="18"/>
                <w:lang w:bidi="ar-SA"/>
              </w:rPr>
              <w:t>配合口服或全身抗生素。</w:t>
            </w:r>
          </w:p>
        </w:tc>
      </w:tr>
      <w:tr w14:paraId="0FE39A59">
        <w:tc>
          <w:tcPr>
            <w:tcW w:w="0" w:type="auto"/>
            <w:vAlign w:val="center"/>
          </w:tcPr>
          <w:p w14:paraId="000C20F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掌跖角化区或厚角质区</w:t>
            </w:r>
          </w:p>
        </w:tc>
        <w:tc>
          <w:tcPr>
            <w:tcW w:w="0" w:type="auto"/>
            <w:vAlign w:val="center"/>
          </w:tcPr>
          <w:p w14:paraId="77F22B0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软化角质、减少摩擦、缓解疼痛</w:t>
            </w:r>
          </w:p>
        </w:tc>
        <w:tc>
          <w:tcPr>
            <w:tcW w:w="0" w:type="auto"/>
            <w:vAlign w:val="center"/>
          </w:tcPr>
          <w:p w14:paraId="0D5FBED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涂抹10%尿素或5–10%水杨酸软膏；覆盖</w:t>
            </w:r>
            <w:r>
              <w:rPr>
                <w:rFonts w:hint="default" w:ascii="PingFang SC" w:hAnsi="PingFang SC" w:eastAsia="PingFang SC" w:cs="PingFang SC"/>
                <w:spacing w:val="-3"/>
                <w:sz w:val="18"/>
                <w:szCs w:val="18"/>
                <w:lang w:val="en-US" w:eastAsia="zh-CN" w:bidi="ar-SA"/>
              </w:rPr>
              <w:t>自粘性软聚硅酮泡沫敷料</w:t>
            </w:r>
          </w:p>
        </w:tc>
        <w:tc>
          <w:tcPr>
            <w:tcW w:w="0" w:type="auto"/>
            <w:vAlign w:val="center"/>
          </w:tcPr>
          <w:p w14:paraId="03868673">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可辅助温水浸泡以软化角质。</w:t>
            </w:r>
          </w:p>
        </w:tc>
      </w:tr>
      <w:tr w14:paraId="6513D809">
        <w:tc>
          <w:tcPr>
            <w:tcW w:w="0" w:type="auto"/>
            <w:vAlign w:val="center"/>
          </w:tcPr>
          <w:p w14:paraId="4AF8DE78">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指缝及趾间区</w:t>
            </w:r>
          </w:p>
        </w:tc>
        <w:tc>
          <w:tcPr>
            <w:tcW w:w="0" w:type="auto"/>
            <w:vAlign w:val="center"/>
          </w:tcPr>
          <w:p w14:paraId="64193167">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减少摩擦，保持干燥</w:t>
            </w:r>
          </w:p>
        </w:tc>
        <w:tc>
          <w:tcPr>
            <w:tcW w:w="0" w:type="auto"/>
            <w:vAlign w:val="center"/>
          </w:tcPr>
          <w:p w14:paraId="7725F5C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涂凡士林或使用硅胶条隔开</w:t>
            </w:r>
          </w:p>
        </w:tc>
        <w:tc>
          <w:tcPr>
            <w:tcW w:w="0" w:type="auto"/>
            <w:vAlign w:val="center"/>
          </w:tcPr>
          <w:p w14:paraId="016643A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保持通风干燥，防止浸渍。</w:t>
            </w:r>
          </w:p>
        </w:tc>
      </w:tr>
      <w:tr w14:paraId="06078914">
        <w:tc>
          <w:tcPr>
            <w:tcW w:w="0" w:type="auto"/>
            <w:vAlign w:val="center"/>
          </w:tcPr>
          <w:p w14:paraId="204D58B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面部及黏膜附近</w:t>
            </w:r>
          </w:p>
        </w:tc>
        <w:tc>
          <w:tcPr>
            <w:tcW w:w="0" w:type="auto"/>
            <w:vAlign w:val="center"/>
          </w:tcPr>
          <w:p w14:paraId="199993B9">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减少局部刺激，保护表皮屏障</w:t>
            </w:r>
          </w:p>
        </w:tc>
        <w:tc>
          <w:tcPr>
            <w:tcW w:w="0" w:type="auto"/>
            <w:vAlign w:val="center"/>
          </w:tcPr>
          <w:p w14:paraId="22335072">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p>
        </w:tc>
        <w:tc>
          <w:tcPr>
            <w:tcW w:w="0" w:type="auto"/>
            <w:vAlign w:val="center"/>
          </w:tcPr>
          <w:p w14:paraId="0D29D61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xml:space="preserve"> 避免使用胶粘敷料。</w:t>
            </w:r>
          </w:p>
        </w:tc>
      </w:tr>
    </w:tbl>
    <w:p w14:paraId="4A86635C">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24737BE">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45AA5E2">
      <w:pPr>
        <w:spacing w:before="31" w:line="176" w:lineRule="auto"/>
        <w:ind w:left="0" w:firstLine="0"/>
        <w:jc w:val="center"/>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表2交界性大疱性表皮松解症（JEB）推荐使用的伤口敷料</w:t>
      </w:r>
    </w:p>
    <w:p w14:paraId="785A0551">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3"/>
        <w:gridCol w:w="1262"/>
        <w:gridCol w:w="2396"/>
        <w:gridCol w:w="2104"/>
      </w:tblGrid>
      <w:tr w14:paraId="6A96971D">
        <w:trPr>
          <w:trHeight w:val="740" w:hRule="atLeast"/>
        </w:trPr>
        <w:tc>
          <w:tcPr>
            <w:tcW w:w="0" w:type="auto"/>
            <w:vAlign w:val="center"/>
          </w:tcPr>
          <w:p w14:paraId="7537C2E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伤口类型</w:t>
            </w:r>
          </w:p>
        </w:tc>
        <w:tc>
          <w:tcPr>
            <w:tcW w:w="0" w:type="auto"/>
            <w:vAlign w:val="center"/>
          </w:tcPr>
          <w:p w14:paraId="5308FEC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4401F0C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5E90751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备注与替代方案</w:t>
            </w:r>
          </w:p>
        </w:tc>
      </w:tr>
      <w:tr w14:paraId="2DB2F865">
        <w:tc>
          <w:tcPr>
            <w:tcW w:w="0" w:type="auto"/>
            <w:vAlign w:val="center"/>
          </w:tcPr>
          <w:p w14:paraId="5E6106D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46B8926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预防摩擦与机械剪切造成的新水疱或糜烂</w:t>
            </w:r>
          </w:p>
        </w:tc>
        <w:tc>
          <w:tcPr>
            <w:tcW w:w="0" w:type="auto"/>
            <w:vAlign w:val="center"/>
          </w:tcPr>
          <w:p w14:paraId="6D9374C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软质吸收衬垫；润肤剂</w:t>
            </w:r>
          </w:p>
        </w:tc>
        <w:tc>
          <w:tcPr>
            <w:tcW w:w="0" w:type="auto"/>
            <w:vAlign w:val="center"/>
          </w:tcPr>
          <w:p w14:paraId="4311E8B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保持皮肤充分保湿。 避免使用粘胶或</w:t>
            </w:r>
            <w:r>
              <w:rPr>
                <w:rFonts w:hint="eastAsia" w:ascii="PingFang SC" w:hAnsi="PingFang SC" w:eastAsia="PingFang SC" w:cs="PingFang SC"/>
                <w:spacing w:val="-3"/>
                <w:sz w:val="18"/>
                <w:szCs w:val="18"/>
                <w:lang w:val="en-US" w:eastAsia="zh-CN" w:bidi="ar-SA"/>
              </w:rPr>
              <w:t>粗糙</w:t>
            </w:r>
            <w:r>
              <w:rPr>
                <w:rFonts w:hint="default" w:ascii="PingFang SC" w:hAnsi="PingFang SC" w:eastAsia="PingFang SC" w:cs="PingFang SC"/>
                <w:spacing w:val="-3"/>
                <w:sz w:val="18"/>
                <w:szCs w:val="18"/>
                <w:lang w:bidi="ar-SA"/>
              </w:rPr>
              <w:t>织物粗。建议每日检查摩擦高发区域（如膝、肘、颈部</w:t>
            </w:r>
            <w:r>
              <w:rPr>
                <w:rFonts w:hint="eastAsia" w:ascii="PingFang SC" w:hAnsi="PingFang SC" w:eastAsia="PingFang SC" w:cs="PingFang SC"/>
                <w:spacing w:val="-3"/>
                <w:sz w:val="18"/>
                <w:szCs w:val="18"/>
                <w:lang w:val="en-US" w:eastAsia="zh-CN" w:bidi="ar-SA"/>
              </w:rPr>
              <w:t>等</w:t>
            </w:r>
            <w:r>
              <w:rPr>
                <w:rFonts w:hint="default" w:ascii="PingFang SC" w:hAnsi="PingFang SC" w:eastAsia="PingFang SC" w:cs="PingFang SC"/>
                <w:spacing w:val="-3"/>
                <w:sz w:val="18"/>
                <w:szCs w:val="18"/>
                <w:lang w:bidi="ar-SA"/>
              </w:rPr>
              <w:t>）。</w:t>
            </w:r>
          </w:p>
        </w:tc>
      </w:tr>
      <w:tr w14:paraId="49295D3E">
        <w:tc>
          <w:tcPr>
            <w:tcW w:w="0" w:type="auto"/>
            <w:vAlign w:val="center"/>
          </w:tcPr>
          <w:p w14:paraId="70B73E3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表浅糜烂或小水疱</w:t>
            </w:r>
          </w:p>
        </w:tc>
        <w:tc>
          <w:tcPr>
            <w:tcW w:w="0" w:type="auto"/>
            <w:vAlign w:val="center"/>
          </w:tcPr>
          <w:p w14:paraId="4457389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保护创面、缓解疼痛、促进上皮修复</w:t>
            </w:r>
          </w:p>
        </w:tc>
        <w:tc>
          <w:tcPr>
            <w:tcW w:w="0" w:type="auto"/>
            <w:vAlign w:val="center"/>
          </w:tcPr>
          <w:p w14:paraId="66D773D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凡士林纱布或泡沫垫</w:t>
            </w:r>
          </w:p>
        </w:tc>
        <w:tc>
          <w:tcPr>
            <w:tcW w:w="0" w:type="auto"/>
            <w:vAlign w:val="center"/>
          </w:tcPr>
          <w:p w14:paraId="4667637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避免使用传统纱布。敷料更换频率：每1–2天。</w:t>
            </w:r>
          </w:p>
        </w:tc>
      </w:tr>
      <w:tr w14:paraId="77DC4557">
        <w:tc>
          <w:tcPr>
            <w:tcW w:w="0" w:type="auto"/>
            <w:vAlign w:val="center"/>
          </w:tcPr>
          <w:p w14:paraId="485FE0F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广泛性糜烂</w:t>
            </w:r>
          </w:p>
        </w:tc>
        <w:tc>
          <w:tcPr>
            <w:tcW w:w="0" w:type="auto"/>
            <w:vAlign w:val="center"/>
          </w:tcPr>
          <w:p w14:paraId="4D5D396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维持湿润愈合环境，吸收中等渗出液，防止继发感染</w:t>
            </w:r>
          </w:p>
        </w:tc>
        <w:tc>
          <w:tcPr>
            <w:tcW w:w="0" w:type="auto"/>
            <w:vAlign w:val="center"/>
          </w:tcPr>
          <w:p w14:paraId="0FAC798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高吸收硅胶泡沫敷料（e.g.</w:t>
            </w:r>
            <w:r>
              <w:rPr>
                <w:rFonts w:hint="default" w:ascii="PingFang SC" w:hAnsi="PingFang SC" w:eastAsia="PingFang SC" w:cs="PingFang SC"/>
                <w:spacing w:val="-3"/>
                <w:sz w:val="18"/>
                <w:szCs w:val="18"/>
                <w:lang w:val="en-US" w:eastAsia="zh-CN" w:bidi="ar-SA"/>
              </w:rPr>
              <w:t>美皮康、爱立肤</w:t>
            </w:r>
            <w:r>
              <w:rPr>
                <w:rFonts w:hint="default" w:ascii="PingFang SC" w:hAnsi="PingFang SC" w:eastAsia="PingFang SC" w:cs="PingFang SC"/>
                <w:spacing w:val="-3"/>
                <w:sz w:val="18"/>
                <w:szCs w:val="18"/>
                <w:lang w:bidi="ar-SA"/>
              </w:rPr>
              <w:t>）+ 吸收垫；外层使用管型绷带固定</w:t>
            </w:r>
          </w:p>
        </w:tc>
        <w:tc>
          <w:tcPr>
            <w:tcW w:w="0" w:type="auto"/>
            <w:vAlign w:val="center"/>
          </w:tcPr>
          <w:p w14:paraId="28BC2ED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xml:space="preserve"> 避免过度压力或剪切力</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bidi="ar-SA"/>
              </w:rPr>
              <w:t>敷料更换间隔可根据渗出量</w:t>
            </w:r>
            <w:r>
              <w:rPr>
                <w:rFonts w:hint="eastAsia" w:ascii="PingFang SC" w:hAnsi="PingFang SC" w:eastAsia="PingFang SC" w:cs="PingFang SC"/>
                <w:spacing w:val="-3"/>
                <w:sz w:val="18"/>
                <w:szCs w:val="18"/>
                <w:lang w:val="en-US" w:eastAsia="zh-CN" w:bidi="ar-SA"/>
              </w:rPr>
              <w:t>选择，建议</w:t>
            </w:r>
            <w:r>
              <w:rPr>
                <w:rFonts w:hint="default" w:ascii="PingFang SC" w:hAnsi="PingFang SC" w:eastAsia="PingFang SC" w:cs="PingFang SC"/>
                <w:spacing w:val="-3"/>
                <w:sz w:val="18"/>
                <w:szCs w:val="18"/>
                <w:lang w:bidi="ar-SA"/>
              </w:rPr>
              <w:t>2–4天不等。</w:t>
            </w:r>
          </w:p>
        </w:tc>
      </w:tr>
      <w:tr w14:paraId="2F127056">
        <w:tc>
          <w:tcPr>
            <w:tcW w:w="0" w:type="auto"/>
            <w:vAlign w:val="center"/>
          </w:tcPr>
          <w:p w14:paraId="4B955F3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73A7A14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抑制细菌生长，减少异味与渗出</w:t>
            </w:r>
          </w:p>
        </w:tc>
        <w:tc>
          <w:tcPr>
            <w:tcW w:w="0" w:type="auto"/>
            <w:vAlign w:val="center"/>
          </w:tcPr>
          <w:p w14:paraId="28610F1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p>
        </w:tc>
        <w:tc>
          <w:tcPr>
            <w:tcW w:w="0" w:type="auto"/>
            <w:vAlign w:val="center"/>
          </w:tcPr>
          <w:p w14:paraId="7CC8C8F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含银或碘敷料连续使用不超过2周。若感染持续，应考虑细菌培养及系统性抗生素治疗。</w:t>
            </w:r>
          </w:p>
        </w:tc>
      </w:tr>
      <w:tr w14:paraId="7B4101A2">
        <w:tc>
          <w:tcPr>
            <w:tcW w:w="0" w:type="auto"/>
            <w:vAlign w:val="center"/>
          </w:tcPr>
          <w:p w14:paraId="6F0D94C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渗出较多或慢性不愈合创面</w:t>
            </w:r>
          </w:p>
        </w:tc>
        <w:tc>
          <w:tcPr>
            <w:tcW w:w="0" w:type="auto"/>
            <w:vAlign w:val="center"/>
          </w:tcPr>
          <w:p w14:paraId="303726A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控制渗出、减轻异味、促进肉芽形成</w:t>
            </w:r>
          </w:p>
        </w:tc>
        <w:tc>
          <w:tcPr>
            <w:tcW w:w="0" w:type="auto"/>
            <w:vAlign w:val="center"/>
          </w:tcPr>
          <w:p w14:paraId="16ECCA3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聚氨酯泡沫吸收敷料（e.g.</w:t>
            </w:r>
            <w:r>
              <w:rPr>
                <w:rFonts w:hint="default" w:ascii="PingFang SC" w:hAnsi="PingFang SC" w:eastAsia="PingFang SC" w:cs="PingFang SC"/>
                <w:spacing w:val="-3"/>
                <w:sz w:val="18"/>
                <w:szCs w:val="18"/>
                <w:lang w:val="en-US" w:eastAsia="zh-CN" w:bidi="ar-SA"/>
              </w:rPr>
              <w:t>保赫曼</w:t>
            </w:r>
            <w:r>
              <w:rPr>
                <w:rFonts w:hint="default" w:ascii="PingFang SC" w:hAnsi="PingFang SC" w:eastAsia="PingFang SC" w:cs="PingFang SC"/>
                <w:spacing w:val="-3"/>
                <w:sz w:val="18"/>
                <w:szCs w:val="18"/>
                <w:lang w:bidi="ar-SA"/>
              </w:rPr>
              <w:t>）或藻酸盐类敷料（</w:t>
            </w:r>
            <w:r>
              <w:rPr>
                <w:rFonts w:hint="default" w:ascii="PingFang SC" w:hAnsi="PingFang SC" w:eastAsia="PingFang SC" w:cs="PingFang SC"/>
                <w:spacing w:val="-3"/>
                <w:sz w:val="18"/>
                <w:szCs w:val="18"/>
                <w:lang w:val="en-US" w:bidi="ar-SA"/>
              </w:rPr>
              <w:t>e.g.</w:t>
            </w:r>
            <w:r>
              <w:rPr>
                <w:rFonts w:hint="default" w:ascii="PingFang SC" w:hAnsi="PingFang SC" w:eastAsia="PingFang SC" w:cs="PingFang SC"/>
                <w:spacing w:val="-3"/>
                <w:sz w:val="18"/>
                <w:szCs w:val="18"/>
                <w:lang w:val="en-US" w:eastAsia="zh-CN" w:bidi="ar-SA"/>
              </w:rPr>
              <w:t>康维德</w:t>
            </w:r>
            <w:r>
              <w:rPr>
                <w:rFonts w:hint="default" w:ascii="PingFang SC" w:hAnsi="PingFang SC" w:eastAsia="PingFang SC" w:cs="PingFang SC"/>
                <w:spacing w:val="-3"/>
                <w:sz w:val="18"/>
                <w:szCs w:val="18"/>
                <w:lang w:bidi="ar-SA"/>
              </w:rPr>
              <w:t>）+ 非粘连层</w:t>
            </w:r>
          </w:p>
        </w:tc>
        <w:tc>
          <w:tcPr>
            <w:tcW w:w="0" w:type="auto"/>
            <w:vAlign w:val="center"/>
          </w:tcPr>
          <w:p w14:paraId="74DF66E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避免创面干燥</w:t>
            </w:r>
            <w:r>
              <w:rPr>
                <w:rFonts w:hint="eastAsia"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bidi="ar-SA"/>
              </w:rPr>
              <w:t>若渗出极多，可每日更换。</w:t>
            </w:r>
          </w:p>
        </w:tc>
      </w:tr>
      <w:tr w14:paraId="130E6870">
        <w:tc>
          <w:tcPr>
            <w:tcW w:w="0" w:type="auto"/>
            <w:vAlign w:val="center"/>
          </w:tcPr>
          <w:p w14:paraId="50E3749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黏膜及外阴区</w:t>
            </w:r>
          </w:p>
        </w:tc>
        <w:tc>
          <w:tcPr>
            <w:tcW w:w="0" w:type="auto"/>
            <w:vAlign w:val="center"/>
          </w:tcPr>
          <w:p w14:paraId="162A945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减少疼痛、湿润保护</w:t>
            </w:r>
          </w:p>
        </w:tc>
        <w:tc>
          <w:tcPr>
            <w:tcW w:w="0" w:type="auto"/>
            <w:vAlign w:val="center"/>
          </w:tcPr>
          <w:p w14:paraId="30EFE90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水</w:t>
            </w:r>
            <w:r>
              <w:rPr>
                <w:rFonts w:hint="default" w:ascii="PingFang SC" w:hAnsi="PingFang SC" w:eastAsia="PingFang SC" w:cs="PingFang SC"/>
                <w:spacing w:val="-3"/>
                <w:sz w:val="18"/>
                <w:szCs w:val="18"/>
                <w:lang w:val="en-US" w:eastAsia="zh-CN" w:bidi="ar-SA"/>
              </w:rPr>
              <w:t>胶体</w:t>
            </w:r>
            <w:r>
              <w:rPr>
                <w:rFonts w:hint="default" w:ascii="PingFang SC" w:hAnsi="PingFang SC" w:eastAsia="PingFang SC" w:cs="PingFang SC"/>
                <w:spacing w:val="-3"/>
                <w:sz w:val="18"/>
                <w:szCs w:val="18"/>
                <w:lang w:bidi="ar-SA"/>
              </w:rPr>
              <w:t>敷料或凡士林纱布；润滑剂</w:t>
            </w:r>
          </w:p>
        </w:tc>
        <w:tc>
          <w:tcPr>
            <w:tcW w:w="0" w:type="auto"/>
            <w:vAlign w:val="center"/>
          </w:tcPr>
          <w:p w14:paraId="412CBD8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避免干性或粘附性产品。</w:t>
            </w:r>
          </w:p>
        </w:tc>
      </w:tr>
      <w:tr w14:paraId="5CDD78BC">
        <w:tc>
          <w:tcPr>
            <w:tcW w:w="0" w:type="auto"/>
            <w:vAlign w:val="center"/>
          </w:tcPr>
          <w:p w14:paraId="5730634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口周及面部</w:t>
            </w:r>
          </w:p>
        </w:tc>
        <w:tc>
          <w:tcPr>
            <w:tcW w:w="0" w:type="auto"/>
            <w:vAlign w:val="center"/>
          </w:tcPr>
          <w:p w14:paraId="4AF9B01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保护薄弱表皮、维持清洁</w:t>
            </w:r>
          </w:p>
        </w:tc>
        <w:tc>
          <w:tcPr>
            <w:tcW w:w="0" w:type="auto"/>
            <w:vAlign w:val="center"/>
          </w:tcPr>
          <w:p w14:paraId="2BA2235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spacing w:val="-3"/>
                <w:sz w:val="18"/>
                <w:szCs w:val="18"/>
                <w:lang w:val="en-US" w:eastAsia="zh-CN" w:bidi="ar-SA"/>
              </w:rPr>
              <w:t>薄膜敷料</w:t>
            </w:r>
          </w:p>
        </w:tc>
        <w:tc>
          <w:tcPr>
            <w:tcW w:w="0" w:type="auto"/>
            <w:vAlign w:val="center"/>
          </w:tcPr>
          <w:p w14:paraId="51094BD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避免胶带及透明贴膜。</w:t>
            </w:r>
          </w:p>
        </w:tc>
      </w:tr>
    </w:tbl>
    <w:p w14:paraId="6033F330">
      <w:pPr>
        <w:spacing w:before="31" w:line="176" w:lineRule="auto"/>
        <w:ind w:left="0" w:firstLine="0"/>
        <w:jc w:val="both"/>
        <w:rPr>
          <w:rFonts w:hint="default" w:ascii="PingFang SC" w:hAnsi="PingFang SC" w:eastAsia="PingFang SC" w:cs="PingFang SC"/>
          <w:b w:val="0"/>
          <w:bCs w:val="0"/>
          <w:spacing w:val="-5"/>
          <w:sz w:val="21"/>
          <w:szCs w:val="21"/>
          <w:lang w:val="en-US" w:eastAsia="zh-CN"/>
        </w:rPr>
      </w:pPr>
    </w:p>
    <w:p w14:paraId="74EC8CDB">
      <w:pPr>
        <w:spacing w:before="31" w:line="176" w:lineRule="auto"/>
        <w:ind w:left="0" w:firstLine="0"/>
        <w:jc w:val="both"/>
        <w:rPr>
          <w:rFonts w:hint="default" w:ascii="PingFang SC" w:hAnsi="PingFang SC" w:eastAsia="PingFang SC" w:cs="PingFang SC"/>
          <w:b w:val="0"/>
          <w:bCs w:val="0"/>
          <w:spacing w:val="-5"/>
          <w:sz w:val="21"/>
          <w:szCs w:val="21"/>
          <w:lang w:val="en-US" w:eastAsia="zh-CN"/>
        </w:rPr>
      </w:pPr>
    </w:p>
    <w:p w14:paraId="26AB0072">
      <w:pPr>
        <w:spacing w:before="31" w:line="176" w:lineRule="auto"/>
        <w:ind w:left="0" w:firstLine="0"/>
        <w:jc w:val="both"/>
        <w:rPr>
          <w:rFonts w:hint="eastAsia" w:ascii="PingFang SC" w:hAnsi="PingFang SC" w:eastAsia="PingFang SC" w:cs="PingFang SC"/>
          <w:spacing w:val="-5"/>
          <w:sz w:val="21"/>
          <w:szCs w:val="21"/>
          <w:lang w:eastAsia="zh-CN"/>
        </w:rPr>
      </w:pPr>
    </w:p>
    <w:p w14:paraId="3BAB5771">
      <w:pPr>
        <w:spacing w:before="31" w:line="176" w:lineRule="auto"/>
        <w:ind w:left="0" w:firstLine="0"/>
        <w:jc w:val="center"/>
        <w:rPr>
          <w:rFonts w:hint="eastAsia" w:ascii="PingFang SC" w:hAnsi="PingFang SC" w:eastAsia="PingFang SC" w:cs="PingFang SC"/>
          <w:spacing w:val="-5"/>
          <w:sz w:val="21"/>
          <w:szCs w:val="21"/>
          <w:lang w:eastAsia="zh-CN"/>
        </w:rPr>
      </w:pPr>
    </w:p>
    <w:p w14:paraId="3FBA9757">
      <w:pPr>
        <w:spacing w:before="31" w:line="176" w:lineRule="auto"/>
        <w:ind w:left="0" w:firstLine="0"/>
        <w:jc w:val="center"/>
        <w:rPr>
          <w:rFonts w:hint="eastAsia" w:ascii="PingFang SC" w:hAnsi="PingFang SC" w:eastAsia="PingFang SC" w:cs="PingFang SC"/>
          <w:spacing w:val="-5"/>
          <w:sz w:val="21"/>
          <w:szCs w:val="21"/>
          <w:lang w:eastAsia="zh-CN"/>
        </w:rPr>
      </w:pPr>
      <w:r>
        <w:rPr>
          <w:rFonts w:hint="eastAsia" w:ascii="PingFang SC" w:hAnsi="PingFang SC" w:eastAsia="PingFang SC" w:cs="PingFang SC"/>
          <w:spacing w:val="-5"/>
          <w:sz w:val="21"/>
          <w:szCs w:val="21"/>
          <w:lang w:eastAsia="zh-CN"/>
        </w:rPr>
        <w:t>表</w:t>
      </w:r>
      <w:r>
        <w:rPr>
          <w:rFonts w:hint="eastAsia" w:ascii="PingFang SC" w:hAnsi="PingFang SC" w:eastAsia="PingFang SC" w:cs="PingFang SC"/>
          <w:spacing w:val="-5"/>
          <w:sz w:val="21"/>
          <w:szCs w:val="21"/>
          <w:lang w:val="en-US" w:eastAsia="zh-CN"/>
        </w:rPr>
        <w:t>3</w:t>
      </w:r>
      <w:r>
        <w:rPr>
          <w:rFonts w:hint="eastAsia" w:ascii="PingFang SC" w:hAnsi="PingFang SC" w:eastAsia="PingFang SC" w:cs="PingFang SC"/>
          <w:spacing w:val="-5"/>
          <w:sz w:val="21"/>
          <w:szCs w:val="21"/>
          <w:lang w:eastAsia="zh-CN"/>
        </w:rPr>
        <w:t>营养不良型大疱性表皮松解症DEB推荐使用的伤口敷料</w:t>
      </w:r>
    </w:p>
    <w:p w14:paraId="33921B49">
      <w:pPr>
        <w:spacing w:before="31" w:line="176" w:lineRule="auto"/>
        <w:ind w:left="0" w:firstLine="0"/>
        <w:jc w:val="both"/>
        <w:rPr>
          <w:rFonts w:hint="eastAsia" w:ascii="PingFang SC" w:hAnsi="PingFang SC" w:eastAsia="PingFang SC" w:cs="PingFang SC"/>
          <w:spacing w:val="-5"/>
          <w:sz w:val="21"/>
          <w:szCs w:val="21"/>
          <w:lang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353"/>
        <w:gridCol w:w="2509"/>
        <w:gridCol w:w="1938"/>
      </w:tblGrid>
      <w:tr w14:paraId="44FE3E28">
        <w:tc>
          <w:tcPr>
            <w:tcW w:w="0" w:type="auto"/>
            <w:vAlign w:val="center"/>
          </w:tcPr>
          <w:p w14:paraId="1FD63A9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bidi="ar-SA"/>
              </w:rPr>
              <w:t>伤</w:t>
            </w:r>
            <w:r>
              <w:rPr>
                <w:rFonts w:hint="default" w:ascii="PingFang SC" w:hAnsi="PingFang SC" w:eastAsia="PingFang SC" w:cs="PingFang SC"/>
                <w:b w:val="0"/>
                <w:bCs w:val="0"/>
                <w:spacing w:val="-3"/>
                <w:sz w:val="18"/>
                <w:szCs w:val="18"/>
                <w:lang w:bidi="ar-SA"/>
              </w:rPr>
              <w:t>口类型</w:t>
            </w:r>
          </w:p>
        </w:tc>
        <w:tc>
          <w:tcPr>
            <w:tcW w:w="0" w:type="auto"/>
            <w:vAlign w:val="center"/>
          </w:tcPr>
          <w:p w14:paraId="65D8E96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62ED414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28248A1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备注与替代方案</w:t>
            </w:r>
          </w:p>
        </w:tc>
      </w:tr>
      <w:tr w14:paraId="6CE30761">
        <w:tc>
          <w:tcPr>
            <w:tcW w:w="0" w:type="auto"/>
            <w:vAlign w:val="center"/>
          </w:tcPr>
          <w:p w14:paraId="5ACE233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176EC7D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预防摩擦、水疱形成及剪切损伤；维持皮肤屏障完整性</w:t>
            </w:r>
          </w:p>
        </w:tc>
        <w:tc>
          <w:tcPr>
            <w:tcW w:w="0" w:type="auto"/>
            <w:vAlign w:val="center"/>
          </w:tcPr>
          <w:p w14:paraId="1F3426C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弹性绷带；润肤剂每日使用</w:t>
            </w:r>
          </w:p>
        </w:tc>
        <w:tc>
          <w:tcPr>
            <w:tcW w:w="0" w:type="auto"/>
            <w:vAlign w:val="center"/>
          </w:tcPr>
          <w:p w14:paraId="097DB7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保持皮肤湿润可减少摩擦。避免使用胶带固定敷料。</w:t>
            </w:r>
          </w:p>
        </w:tc>
      </w:tr>
      <w:tr w14:paraId="15FD894B">
        <w:tc>
          <w:tcPr>
            <w:tcW w:w="0" w:type="auto"/>
            <w:vAlign w:val="center"/>
          </w:tcPr>
          <w:p w14:paraId="7AEF047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新鲜水疱或糜烂</w:t>
            </w:r>
          </w:p>
        </w:tc>
        <w:tc>
          <w:tcPr>
            <w:tcW w:w="0" w:type="auto"/>
            <w:vAlign w:val="center"/>
          </w:tcPr>
          <w:p w14:paraId="6F16DCF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保留疱顶、吸收少量渗出、预防继发感染</w:t>
            </w:r>
          </w:p>
        </w:tc>
        <w:tc>
          <w:tcPr>
            <w:tcW w:w="0" w:type="auto"/>
            <w:vAlign w:val="center"/>
          </w:tcPr>
          <w:p w14:paraId="16B2BAB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刺破排液后覆盖</w:t>
            </w: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吸收垫</w:t>
            </w:r>
          </w:p>
        </w:tc>
        <w:tc>
          <w:tcPr>
            <w:tcW w:w="0" w:type="auto"/>
            <w:vAlign w:val="center"/>
          </w:tcPr>
          <w:p w14:paraId="6122783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保留疱顶是最佳天然敷料。更换间隔：每2–3天。</w:t>
            </w:r>
          </w:p>
        </w:tc>
      </w:tr>
      <w:tr w14:paraId="0630F5AF">
        <w:trPr>
          <w:trHeight w:val="857" w:hRule="atLeast"/>
        </w:trPr>
        <w:tc>
          <w:tcPr>
            <w:tcW w:w="0" w:type="auto"/>
            <w:vAlign w:val="center"/>
          </w:tcPr>
          <w:p w14:paraId="2613ECF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慢性创面</w:t>
            </w:r>
          </w:p>
        </w:tc>
        <w:tc>
          <w:tcPr>
            <w:tcW w:w="0" w:type="auto"/>
            <w:vAlign w:val="center"/>
          </w:tcPr>
          <w:p w14:paraId="479B50D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吸收中等渗出液，防止黏连，促进上皮修复</w:t>
            </w:r>
          </w:p>
        </w:tc>
        <w:tc>
          <w:tcPr>
            <w:tcW w:w="0" w:type="auto"/>
            <w:vAlign w:val="center"/>
          </w:tcPr>
          <w:p w14:paraId="305B74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 吸收垫</w:t>
            </w:r>
          </w:p>
        </w:tc>
        <w:tc>
          <w:tcPr>
            <w:tcW w:w="0" w:type="auto"/>
            <w:vAlign w:val="center"/>
          </w:tcPr>
          <w:p w14:paraId="0F62018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避免干性敷料以防继发出血。</w:t>
            </w:r>
          </w:p>
        </w:tc>
      </w:tr>
      <w:tr w14:paraId="4597E996">
        <w:tc>
          <w:tcPr>
            <w:tcW w:w="0" w:type="auto"/>
            <w:vAlign w:val="center"/>
          </w:tcPr>
          <w:p w14:paraId="42207E8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肉芽组织过度增生创面</w:t>
            </w:r>
          </w:p>
        </w:tc>
        <w:tc>
          <w:tcPr>
            <w:tcW w:w="0" w:type="auto"/>
            <w:vAlign w:val="center"/>
          </w:tcPr>
          <w:p w14:paraId="678B64A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控制肉芽过度生长，防止持续出血与感染</w:t>
            </w:r>
          </w:p>
        </w:tc>
        <w:tc>
          <w:tcPr>
            <w:tcW w:w="0" w:type="auto"/>
            <w:vAlign w:val="center"/>
          </w:tcPr>
          <w:p w14:paraId="38D9707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spacing w:val="-3"/>
                <w:sz w:val="18"/>
                <w:szCs w:val="18"/>
                <w:lang w:val="en-US" w:eastAsia="zh-CN" w:bidi="ar-SA"/>
              </w:rPr>
              <w:t>遵医嘱</w:t>
            </w:r>
            <w:r>
              <w:rPr>
                <w:rFonts w:hint="default" w:ascii="PingFang SC" w:hAnsi="PingFang SC" w:eastAsia="PingFang SC" w:cs="PingFang SC"/>
                <w:spacing w:val="-3"/>
                <w:sz w:val="18"/>
                <w:szCs w:val="18"/>
                <w:lang w:bidi="ar-SA"/>
              </w:rPr>
              <w:t>含局部糖皮质激素的敷料（如0.05%氟轻松乳膏薄涂）+ 非粘连性敷料</w:t>
            </w:r>
          </w:p>
        </w:tc>
        <w:tc>
          <w:tcPr>
            <w:tcW w:w="0" w:type="auto"/>
            <w:vAlign w:val="center"/>
          </w:tcPr>
          <w:p w14:paraId="7342BF2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不宜长期使用激素以防萎缩。若肉芽持续，可采用硝酸银点涂</w:t>
            </w: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spacing w:val="-3"/>
                <w:sz w:val="18"/>
                <w:szCs w:val="18"/>
                <w:lang w:bidi="ar-SA"/>
              </w:rPr>
              <w:t>（仅限专业操作）。</w:t>
            </w:r>
          </w:p>
        </w:tc>
      </w:tr>
      <w:tr w14:paraId="627F08C7">
        <w:tc>
          <w:tcPr>
            <w:tcW w:w="0" w:type="auto"/>
            <w:vAlign w:val="center"/>
          </w:tcPr>
          <w:p w14:paraId="4230891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3A181AA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抑菌、减少渗出、控制异味</w:t>
            </w:r>
          </w:p>
        </w:tc>
        <w:tc>
          <w:tcPr>
            <w:tcW w:w="0" w:type="auto"/>
            <w:shd w:val="clear" w:color="auto" w:fill="auto"/>
            <w:vAlign w:val="center"/>
          </w:tcPr>
          <w:p w14:paraId="6B864B0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r>
              <w:rPr>
                <w:rFonts w:hint="eastAsia" w:ascii="PingFang SC" w:hAnsi="PingFang SC" w:eastAsia="PingFang SC" w:cs="PingFang SC"/>
                <w:spacing w:val="-3"/>
                <w:sz w:val="18"/>
                <w:szCs w:val="18"/>
                <w:lang w:val="en-US" w:eastAsia="zh-CN" w:bidi="ar-SA"/>
              </w:rPr>
              <w:t>）</w:t>
            </w:r>
          </w:p>
        </w:tc>
        <w:tc>
          <w:tcPr>
            <w:tcW w:w="0" w:type="auto"/>
            <w:vAlign w:val="center"/>
          </w:tcPr>
          <w:p w14:paraId="2E40B40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含银敷料不应连续使用超过2周。若感染未改善，应行细菌培养并系统性抗感染。</w:t>
            </w:r>
          </w:p>
        </w:tc>
      </w:tr>
      <w:tr w14:paraId="4E85C8DD">
        <w:tc>
          <w:tcPr>
            <w:tcW w:w="0" w:type="auto"/>
            <w:vAlign w:val="center"/>
          </w:tcPr>
          <w:p w14:paraId="366E0EF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大面积创面伴渗出</w:t>
            </w:r>
          </w:p>
        </w:tc>
        <w:tc>
          <w:tcPr>
            <w:tcW w:w="0" w:type="auto"/>
            <w:vAlign w:val="center"/>
          </w:tcPr>
          <w:p w14:paraId="5C9370B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高吸收、减少更换次数、保护新生上皮</w:t>
            </w:r>
          </w:p>
        </w:tc>
        <w:tc>
          <w:tcPr>
            <w:tcW w:w="0" w:type="auto"/>
            <w:vAlign w:val="center"/>
          </w:tcPr>
          <w:p w14:paraId="6155375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藻酸盐类敷料（</w:t>
            </w:r>
            <w:r>
              <w:rPr>
                <w:rFonts w:hint="default" w:ascii="PingFang SC" w:hAnsi="PingFang SC" w:eastAsia="PingFang SC" w:cs="PingFang SC"/>
                <w:spacing w:val="-3"/>
                <w:sz w:val="18"/>
                <w:szCs w:val="18"/>
                <w:lang w:val="en-US" w:bidi="ar-SA"/>
              </w:rPr>
              <w:t>e.g.</w:t>
            </w:r>
            <w:r>
              <w:rPr>
                <w:rFonts w:hint="default" w:ascii="PingFang SC" w:hAnsi="PingFang SC" w:eastAsia="PingFang SC" w:cs="PingFang SC"/>
                <w:spacing w:val="-3"/>
                <w:sz w:val="18"/>
                <w:szCs w:val="18"/>
                <w:lang w:val="en-US" w:eastAsia="zh-CN" w:bidi="ar-SA"/>
              </w:rPr>
              <w:t>康维德</w:t>
            </w:r>
            <w:r>
              <w:rPr>
                <w:rFonts w:hint="default" w:ascii="PingFang SC" w:hAnsi="PingFang SC" w:eastAsia="PingFang SC" w:cs="PingFang SC"/>
                <w:spacing w:val="-3"/>
                <w:sz w:val="18"/>
                <w:szCs w:val="18"/>
                <w:lang w:bidi="ar-SA"/>
              </w:rPr>
              <w:t>）或泡沫敷料（e.g.</w:t>
            </w:r>
            <w:r>
              <w:rPr>
                <w:rFonts w:hint="default" w:ascii="PingFang SC" w:hAnsi="PingFang SC" w:eastAsia="PingFang SC" w:cs="PingFang SC"/>
                <w:spacing w:val="-3"/>
                <w:sz w:val="18"/>
                <w:szCs w:val="18"/>
                <w:lang w:val="en-US" w:eastAsia="zh-CN" w:bidi="ar-SA"/>
              </w:rPr>
              <w:t>爱立敷</w:t>
            </w:r>
            <w:r>
              <w:rPr>
                <w:rFonts w:hint="default" w:ascii="PingFang SC" w:hAnsi="PingFang SC" w:eastAsia="PingFang SC" w:cs="PingFang SC"/>
                <w:spacing w:val="-3"/>
                <w:sz w:val="18"/>
                <w:szCs w:val="18"/>
                <w:lang w:bidi="ar-SA"/>
              </w:rPr>
              <w:t>）+ 外层吸收垫</w:t>
            </w:r>
          </w:p>
        </w:tc>
        <w:tc>
          <w:tcPr>
            <w:tcW w:w="0" w:type="auto"/>
            <w:vAlign w:val="center"/>
          </w:tcPr>
          <w:p w14:paraId="4E34B34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可加用管型绷带固定。根据渗出量每日或隔日更换。</w:t>
            </w:r>
          </w:p>
        </w:tc>
      </w:tr>
      <w:tr w14:paraId="025FED43">
        <w:tc>
          <w:tcPr>
            <w:tcW w:w="0" w:type="auto"/>
            <w:vAlign w:val="center"/>
          </w:tcPr>
          <w:p w14:paraId="698CAE5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关节部位伤口</w:t>
            </w:r>
          </w:p>
        </w:tc>
        <w:tc>
          <w:tcPr>
            <w:tcW w:w="0" w:type="auto"/>
            <w:vAlign w:val="center"/>
          </w:tcPr>
          <w:p w14:paraId="2836353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防止粘连、维持活动度</w:t>
            </w:r>
          </w:p>
        </w:tc>
        <w:tc>
          <w:tcPr>
            <w:tcW w:w="0" w:type="auto"/>
            <w:vAlign w:val="center"/>
          </w:tcPr>
          <w:p w14:paraId="39533C2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 xml:space="preserve">）+ </w:t>
            </w:r>
            <w:r>
              <w:rPr>
                <w:rFonts w:hint="eastAsia" w:ascii="PingFang SC" w:hAnsi="PingFang SC" w:eastAsia="PingFang SC" w:cs="PingFang SC"/>
                <w:spacing w:val="-3"/>
                <w:sz w:val="18"/>
                <w:szCs w:val="18"/>
                <w:lang w:val="en-US" w:eastAsia="zh-CN" w:bidi="ar-SA"/>
              </w:rPr>
              <w:t>弹性f</w:t>
            </w:r>
            <w:r>
              <w:rPr>
                <w:rFonts w:hint="default" w:ascii="PingFang SC" w:hAnsi="PingFang SC" w:eastAsia="PingFang SC" w:cs="PingFang SC"/>
                <w:spacing w:val="-3"/>
                <w:sz w:val="18"/>
                <w:szCs w:val="18"/>
                <w:lang w:bidi="ar-SA"/>
              </w:rPr>
              <w:t>绷带</w:t>
            </w:r>
          </w:p>
        </w:tc>
        <w:tc>
          <w:tcPr>
            <w:tcW w:w="0" w:type="auto"/>
            <w:vAlign w:val="center"/>
          </w:tcPr>
          <w:p w14:paraId="4724080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避免紧缠。可同时配合轻度物理康复</w:t>
            </w:r>
            <w:r>
              <w:rPr>
                <w:rFonts w:hint="default" w:ascii="PingFang SC" w:hAnsi="PingFang SC" w:eastAsia="PingFang SC" w:cs="PingFang SC"/>
                <w:spacing w:val="-3"/>
                <w:sz w:val="18"/>
                <w:szCs w:val="18"/>
                <w:lang w:eastAsia="zh-CN" w:bidi="ar-SA"/>
              </w:rPr>
              <w:t>。</w:t>
            </w:r>
          </w:p>
        </w:tc>
      </w:tr>
      <w:tr w14:paraId="182D59F2">
        <w:tc>
          <w:tcPr>
            <w:tcW w:w="0" w:type="auto"/>
            <w:vAlign w:val="center"/>
          </w:tcPr>
          <w:p w14:paraId="1E43AD9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指/趾</w:t>
            </w:r>
            <w:r>
              <w:rPr>
                <w:rFonts w:hint="eastAsia" w:ascii="PingFang SC" w:hAnsi="PingFang SC" w:eastAsia="PingFang SC" w:cs="PingFang SC"/>
                <w:b w:val="0"/>
                <w:bCs w:val="0"/>
                <w:spacing w:val="-3"/>
                <w:sz w:val="18"/>
                <w:szCs w:val="18"/>
                <w:lang w:val="en-US" w:eastAsia="zh-CN" w:bidi="ar-SA"/>
              </w:rPr>
              <w:t>融合</w:t>
            </w:r>
          </w:p>
        </w:tc>
        <w:tc>
          <w:tcPr>
            <w:tcW w:w="0" w:type="auto"/>
            <w:vAlign w:val="center"/>
          </w:tcPr>
          <w:p w14:paraId="744EC65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保持干燥、防止皮肤融合</w:t>
            </w:r>
          </w:p>
        </w:tc>
        <w:tc>
          <w:tcPr>
            <w:tcW w:w="0" w:type="auto"/>
            <w:vAlign w:val="center"/>
          </w:tcPr>
          <w:p w14:paraId="4A75556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凡士林纱布条或硅胶片隔离包裹指缝</w:t>
            </w:r>
          </w:p>
        </w:tc>
        <w:tc>
          <w:tcPr>
            <w:tcW w:w="0" w:type="auto"/>
            <w:vAlign w:val="center"/>
          </w:tcPr>
          <w:p w14:paraId="007A534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每日检查有无渗液或浸渍。</w:t>
            </w:r>
          </w:p>
        </w:tc>
      </w:tr>
      <w:tr w14:paraId="5DC8F4FB">
        <w:tc>
          <w:tcPr>
            <w:tcW w:w="0" w:type="auto"/>
            <w:vAlign w:val="center"/>
          </w:tcPr>
          <w:p w14:paraId="4D7C1D4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瘙痒或刺激性皮损</w:t>
            </w:r>
          </w:p>
        </w:tc>
        <w:tc>
          <w:tcPr>
            <w:tcW w:w="0" w:type="auto"/>
            <w:vAlign w:val="center"/>
          </w:tcPr>
          <w:p w14:paraId="0AC54B2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减少瘙痒、缓解炎症</w:t>
            </w:r>
          </w:p>
        </w:tc>
        <w:tc>
          <w:tcPr>
            <w:tcW w:w="0" w:type="auto"/>
            <w:vAlign w:val="center"/>
          </w:tcPr>
          <w:p w14:paraId="060754D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rPr>
              <w:t>⚠遵医嘱</w:t>
            </w:r>
            <w:r>
              <w:rPr>
                <w:rFonts w:hint="default" w:ascii="PingFang SC" w:hAnsi="PingFang SC" w:eastAsia="PingFang SC" w:cs="PingFang SC"/>
                <w:spacing w:val="-3"/>
                <w:sz w:val="18"/>
                <w:szCs w:val="18"/>
                <w:lang w:bidi="ar-SA"/>
              </w:rPr>
              <w:t>含氢化可的松或吡美莫司乳膏薄涂 + 软敷料保护</w:t>
            </w:r>
          </w:p>
        </w:tc>
        <w:tc>
          <w:tcPr>
            <w:tcW w:w="0" w:type="auto"/>
            <w:vAlign w:val="center"/>
          </w:tcPr>
          <w:p w14:paraId="5AA3263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避免抓挠</w:t>
            </w:r>
            <w:r>
              <w:rPr>
                <w:rFonts w:hint="default" w:ascii="PingFang SC" w:hAnsi="PingFang SC" w:eastAsia="PingFang SC" w:cs="PingFang SC"/>
                <w:spacing w:val="-3"/>
                <w:sz w:val="18"/>
                <w:szCs w:val="18"/>
                <w:lang w:val="en-US" w:eastAsia="zh-CN" w:bidi="ar-SA"/>
              </w:rPr>
              <w:t>遵医嘱</w:t>
            </w:r>
            <w:r>
              <w:rPr>
                <w:rFonts w:hint="default" w:ascii="PingFang SC" w:hAnsi="PingFang SC" w:eastAsia="PingFang SC" w:cs="PingFang SC"/>
                <w:spacing w:val="-3"/>
                <w:sz w:val="18"/>
                <w:szCs w:val="18"/>
                <w:lang w:bidi="ar-SA"/>
              </w:rPr>
              <w:t>必要时口服抗组胺药。</w:t>
            </w:r>
          </w:p>
        </w:tc>
      </w:tr>
    </w:tbl>
    <w:p w14:paraId="0B1D7ECE">
      <w:pPr>
        <w:keepNext w:val="0"/>
        <w:keepLines w:val="0"/>
        <w:widowControl/>
        <w:suppressLineNumbers w:val="0"/>
        <w:jc w:val="center"/>
        <w:rPr>
          <w:rFonts w:ascii="PingFang SC" w:hAnsi="PingFang SC" w:eastAsia="PingFang SC" w:cs="PingFang SC"/>
          <w:b w:val="0"/>
          <w:bCs w:val="0"/>
          <w:spacing w:val="-5"/>
          <w:sz w:val="21"/>
          <w:szCs w:val="21"/>
          <w:lang w:bidi="ar-SA"/>
        </w:rPr>
      </w:pPr>
      <w:bookmarkStart w:id="95" w:name="_Toc142786474"/>
    </w:p>
    <w:p w14:paraId="3020D0D2">
      <w:pPr>
        <w:keepNext w:val="0"/>
        <w:keepLines w:val="0"/>
        <w:widowControl/>
        <w:suppressLineNumbers w:val="0"/>
        <w:jc w:val="center"/>
        <w:rPr>
          <w:rFonts w:ascii="PingFang SC" w:hAnsi="PingFang SC" w:eastAsia="PingFang SC" w:cs="PingFang SC"/>
          <w:b w:val="0"/>
          <w:bCs w:val="0"/>
          <w:spacing w:val="-5"/>
          <w:sz w:val="21"/>
          <w:szCs w:val="21"/>
          <w:lang w:bidi="ar-SA"/>
        </w:rPr>
      </w:pPr>
      <w:r>
        <w:rPr>
          <w:rFonts w:ascii="PingFang SC" w:hAnsi="PingFang SC" w:eastAsia="PingFang SC" w:cs="PingFang SC"/>
          <w:b w:val="0"/>
          <w:bCs w:val="0"/>
          <w:spacing w:val="-5"/>
          <w:sz w:val="21"/>
          <w:szCs w:val="21"/>
          <w:lang w:bidi="ar-SA"/>
        </w:rPr>
        <w:t>表</w:t>
      </w:r>
      <w:r>
        <w:rPr>
          <w:rFonts w:hint="eastAsia" w:ascii="PingFang SC" w:hAnsi="PingFang SC" w:eastAsia="PingFang SC" w:cs="PingFang SC"/>
          <w:b w:val="0"/>
          <w:bCs w:val="0"/>
          <w:spacing w:val="-5"/>
          <w:sz w:val="21"/>
          <w:szCs w:val="21"/>
          <w:lang w:val="en-US" w:eastAsia="zh-CN" w:bidi="ar-SA"/>
        </w:rPr>
        <w:t>4</w:t>
      </w:r>
      <w:r>
        <w:rPr>
          <w:rFonts w:ascii="PingFang SC" w:hAnsi="PingFang SC" w:eastAsia="PingFang SC" w:cs="PingFang SC"/>
          <w:b w:val="0"/>
          <w:bCs w:val="0"/>
          <w:spacing w:val="-5"/>
          <w:sz w:val="21"/>
          <w:szCs w:val="21"/>
          <w:lang w:bidi="ar-SA"/>
        </w:rPr>
        <w:t>：大疱性表皮松解症（EB）推荐使用的抗菌类敷料</w:t>
      </w:r>
      <w:bookmarkEnd w:id="95"/>
    </w:p>
    <w:p w14:paraId="385E637D">
      <w:pPr>
        <w:keepNext w:val="0"/>
        <w:keepLines w:val="0"/>
        <w:widowControl/>
        <w:suppressLineNumbers w:val="0"/>
        <w:jc w:val="center"/>
        <w:rPr>
          <w:rFonts w:ascii="PingFang SC" w:hAnsi="PingFang SC" w:eastAsia="PingFang SC" w:cs="PingFang SC"/>
          <w:b w:val="0"/>
          <w:bCs w:val="0"/>
          <w:spacing w:val="-5"/>
          <w:sz w:val="21"/>
          <w:szCs w:val="21"/>
          <w:lang w:bidi="ar-S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6"/>
        <w:gridCol w:w="1021"/>
        <w:gridCol w:w="1426"/>
        <w:gridCol w:w="1259"/>
        <w:gridCol w:w="1831"/>
      </w:tblGrid>
      <w:tr w14:paraId="7A580988">
        <w:tc>
          <w:tcPr>
            <w:tcW w:w="666" w:type="dxa"/>
            <w:vAlign w:val="center"/>
          </w:tcPr>
          <w:p w14:paraId="66D1D1F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活性成分</w:t>
            </w:r>
          </w:p>
        </w:tc>
        <w:tc>
          <w:tcPr>
            <w:tcW w:w="1021" w:type="dxa"/>
            <w:vAlign w:val="center"/>
          </w:tcPr>
          <w:p w14:paraId="035E2FF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代表性商品名</w:t>
            </w:r>
          </w:p>
        </w:tc>
        <w:tc>
          <w:tcPr>
            <w:tcW w:w="1426" w:type="dxa"/>
            <w:vAlign w:val="center"/>
          </w:tcPr>
          <w:p w14:paraId="3F3F25D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highlight w:val="yellow"/>
                <w:vertAlign w:val="baseline"/>
                <w:lang w:bidi="ar-SA"/>
              </w:rPr>
            </w:pPr>
            <w:r>
              <w:rPr>
                <w:rFonts w:hint="default" w:ascii="PingFang SC" w:hAnsi="PingFang SC" w:eastAsia="PingFang SC" w:cs="PingFang SC"/>
                <w:b w:val="0"/>
                <w:bCs w:val="0"/>
                <w:spacing w:val="-3"/>
                <w:sz w:val="18"/>
                <w:szCs w:val="18"/>
                <w:highlight w:val="yellow"/>
                <w:lang w:bidi="ar-SA"/>
              </w:rPr>
              <w:t>作用机制</w:t>
            </w:r>
          </w:p>
        </w:tc>
        <w:tc>
          <w:tcPr>
            <w:tcW w:w="1259" w:type="dxa"/>
            <w:vAlign w:val="center"/>
          </w:tcPr>
          <w:p w14:paraId="1A4E434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适应症与使用建议</w:t>
            </w:r>
          </w:p>
        </w:tc>
        <w:tc>
          <w:tcPr>
            <w:tcW w:w="1831" w:type="dxa"/>
            <w:vAlign w:val="center"/>
          </w:tcPr>
          <w:p w14:paraId="62BB7D9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注意事项与潜在风险</w:t>
            </w:r>
          </w:p>
        </w:tc>
      </w:tr>
      <w:tr w14:paraId="6CE0FBCC">
        <w:trPr>
          <w:trHeight w:val="2376" w:hRule="atLeast"/>
        </w:trPr>
        <w:tc>
          <w:tcPr>
            <w:tcW w:w="666" w:type="dxa"/>
            <w:vAlign w:val="center"/>
          </w:tcPr>
          <w:p w14:paraId="7CCECCE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银离子</w:t>
            </w:r>
          </w:p>
        </w:tc>
        <w:tc>
          <w:tcPr>
            <w:tcW w:w="1021" w:type="dxa"/>
            <w:vAlign w:val="center"/>
          </w:tcPr>
          <w:p w14:paraId="7F15546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爱康肤银</w:t>
            </w:r>
          </w:p>
          <w:p w14:paraId="777978F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r>
              <w:rPr>
                <w:rFonts w:hint="default" w:ascii="PingFang SC" w:hAnsi="PingFang SC" w:eastAsia="PingFang SC" w:cs="PingFang SC"/>
                <w:spacing w:val="-3"/>
                <w:sz w:val="18"/>
                <w:szCs w:val="18"/>
                <w:vertAlign w:val="baseline"/>
                <w:lang w:val="en-US" w:eastAsia="zh-CN" w:bidi="ar-SA"/>
              </w:rPr>
              <w:t>美皮康银</w:t>
            </w:r>
          </w:p>
          <w:p w14:paraId="4007405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r>
              <w:rPr>
                <w:rFonts w:hint="default" w:ascii="PingFang SC" w:hAnsi="PingFang SC" w:eastAsia="PingFang SC" w:cs="PingFang SC"/>
                <w:spacing w:val="-3"/>
                <w:sz w:val="18"/>
                <w:szCs w:val="18"/>
                <w:vertAlign w:val="baseline"/>
                <w:lang w:val="en-US" w:eastAsia="zh-CN" w:bidi="ar-SA"/>
              </w:rPr>
              <w:t>优妥SSD</w:t>
            </w:r>
          </w:p>
          <w:p w14:paraId="573560B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p>
          <w:p w14:paraId="27418E7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p>
        </w:tc>
        <w:tc>
          <w:tcPr>
            <w:tcW w:w="1426" w:type="dxa"/>
            <w:vAlign w:val="center"/>
          </w:tcPr>
          <w:p w14:paraId="2B7639C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highlight w:val="yellow"/>
                <w:vertAlign w:val="baseline"/>
                <w:lang w:bidi="ar-SA"/>
              </w:rPr>
            </w:pPr>
            <w:r>
              <w:rPr>
                <w:rFonts w:hint="default" w:ascii="PingFang SC" w:hAnsi="PingFang SC" w:eastAsia="PingFang SC" w:cs="PingFang SC"/>
                <w:spacing w:val="-3"/>
                <w:sz w:val="18"/>
                <w:szCs w:val="18"/>
                <w:highlight w:val="yellow"/>
                <w:lang w:bidi="ar-SA"/>
              </w:rPr>
              <w:t>银离子破坏细胞膜、干扰细菌DNA复制；具有广谱抗菌活性（包括金黄色葡萄球菌、绿脓杆菌等）</w:t>
            </w:r>
          </w:p>
        </w:tc>
        <w:tc>
          <w:tcPr>
            <w:tcW w:w="1259" w:type="dxa"/>
            <w:vAlign w:val="center"/>
          </w:tcPr>
          <w:p w14:paraId="3C28BFE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中度至重度感染性创面</w:t>
            </w:r>
            <w:r>
              <w:rPr>
                <w:rFonts w:hint="default" w:ascii="PingFang SC" w:hAnsi="PingFang SC" w:eastAsia="PingFang SC" w:cs="PingFang SC"/>
                <w:spacing w:val="-3"/>
                <w:sz w:val="18"/>
                <w:szCs w:val="18"/>
                <w:lang w:bidi="ar-SA"/>
              </w:rPr>
              <w:t>或渗出量较多的慢性创面；短期使用（≤14天）控制细菌负荷</w:t>
            </w:r>
          </w:p>
        </w:tc>
        <w:tc>
          <w:tcPr>
            <w:tcW w:w="1831" w:type="dxa"/>
            <w:vAlign w:val="center"/>
          </w:tcPr>
          <w:p w14:paraId="425374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长期使用可能引起</w:t>
            </w:r>
            <w:r>
              <w:rPr>
                <w:rFonts w:hint="default" w:ascii="PingFang SC" w:hAnsi="PingFang SC" w:eastAsia="PingFang SC" w:cs="PingFang SC"/>
                <w:b w:val="0"/>
                <w:bCs w:val="0"/>
                <w:spacing w:val="-3"/>
                <w:sz w:val="18"/>
                <w:szCs w:val="18"/>
                <w:lang w:bidi="ar-SA"/>
              </w:rPr>
              <w:t>银沉积症（argyria）或导致耐药风险</w:t>
            </w:r>
            <w:r>
              <w:rPr>
                <w:rFonts w:hint="default" w:ascii="PingFang SC" w:hAnsi="PingFang SC" w:eastAsia="PingFang SC" w:cs="PingFang SC"/>
                <w:spacing w:val="-3"/>
                <w:sz w:val="18"/>
                <w:szCs w:val="18"/>
                <w:lang w:bidi="ar-SA"/>
              </w:rPr>
              <w:t>；- 避免用于广泛开放创面（尤其婴幼儿）或肾功能不全者；- 不应与油性制剂同用以免影响银离子释放。</w:t>
            </w:r>
          </w:p>
        </w:tc>
      </w:tr>
      <w:tr w14:paraId="2966B230">
        <w:tc>
          <w:tcPr>
            <w:tcW w:w="666" w:type="dxa"/>
            <w:vAlign w:val="center"/>
          </w:tcPr>
          <w:p w14:paraId="07E0AE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聚六亚甲基双胍</w:t>
            </w:r>
          </w:p>
        </w:tc>
        <w:tc>
          <w:tcPr>
            <w:tcW w:w="1021" w:type="dxa"/>
            <w:vAlign w:val="center"/>
          </w:tcPr>
          <w:p w14:paraId="4630C16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普朗特</w:t>
            </w:r>
          </w:p>
        </w:tc>
        <w:tc>
          <w:tcPr>
            <w:tcW w:w="1426" w:type="dxa"/>
            <w:vAlign w:val="center"/>
          </w:tcPr>
          <w:p w14:paraId="17FDE77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阳离子聚合物与细菌细胞膜结合，引起通透性改变并导致细胞溶解</w:t>
            </w:r>
          </w:p>
        </w:tc>
        <w:tc>
          <w:tcPr>
            <w:tcW w:w="1259" w:type="dxa"/>
            <w:vAlign w:val="center"/>
          </w:tcPr>
          <w:p w14:paraId="1BE72BD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慢性或复发性定植创面</w:t>
            </w:r>
            <w:r>
              <w:rPr>
                <w:rFonts w:hint="default" w:ascii="PingFang SC" w:hAnsi="PingFang SC" w:eastAsia="PingFang SC" w:cs="PingFang SC"/>
                <w:spacing w:val="-3"/>
                <w:sz w:val="18"/>
                <w:szCs w:val="18"/>
                <w:lang w:bidi="ar-SA"/>
              </w:rPr>
              <w:t>，尤其适合银制剂不耐受或需长期控制的情况</w:t>
            </w:r>
          </w:p>
        </w:tc>
        <w:tc>
          <w:tcPr>
            <w:tcW w:w="1831" w:type="dxa"/>
            <w:vAlign w:val="center"/>
          </w:tcPr>
          <w:p w14:paraId="676BF72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通常耐受良好；- 避免与含阴离子成分的清洁剂同时使用；- 不推荐用于深层感染或全身感染控制。</w:t>
            </w:r>
          </w:p>
        </w:tc>
      </w:tr>
      <w:tr w14:paraId="0C774B4A">
        <w:tc>
          <w:tcPr>
            <w:tcW w:w="666" w:type="dxa"/>
            <w:vAlign w:val="center"/>
          </w:tcPr>
          <w:p w14:paraId="1DC9A8C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碘</w:t>
            </w:r>
            <w:r>
              <w:rPr>
                <w:rFonts w:hint="default" w:ascii="PingFang SC" w:hAnsi="PingFang SC" w:eastAsia="PingFang SC" w:cs="PingFang SC"/>
                <w:spacing w:val="-3"/>
                <w:sz w:val="18"/>
                <w:szCs w:val="18"/>
                <w:lang w:bidi="ar-SA"/>
              </w:rPr>
              <w:t>如聚维酮碘、碘化烃）</w:t>
            </w:r>
          </w:p>
        </w:tc>
        <w:tc>
          <w:tcPr>
            <w:tcW w:w="1021" w:type="dxa"/>
            <w:vAlign w:val="center"/>
          </w:tcPr>
          <w:p w14:paraId="738066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i w:val="0"/>
                <w:iCs w:val="0"/>
                <w:spacing w:val="-3"/>
                <w:sz w:val="18"/>
                <w:szCs w:val="18"/>
                <w:lang w:bidi="ar-SA"/>
              </w:rPr>
              <w:t>Inadine®, Iodosorb®, Iodoflex®</w:t>
            </w:r>
          </w:p>
        </w:tc>
        <w:tc>
          <w:tcPr>
            <w:tcW w:w="1426" w:type="dxa"/>
            <w:vAlign w:val="center"/>
          </w:tcPr>
          <w:p w14:paraId="698606F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释放游离碘，抑制细菌、真菌及病毒蛋白质合成</w:t>
            </w:r>
          </w:p>
        </w:tc>
        <w:tc>
          <w:tcPr>
            <w:tcW w:w="1259" w:type="dxa"/>
            <w:vAlign w:val="center"/>
          </w:tcPr>
          <w:p w14:paraId="0382E1D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浅表感染或局部慢性肉芽组织创面</w:t>
            </w:r>
            <w:r>
              <w:rPr>
                <w:rFonts w:hint="default" w:ascii="PingFang SC" w:hAnsi="PingFang SC" w:eastAsia="PingFang SC" w:cs="PingFang SC"/>
                <w:spacing w:val="-3"/>
                <w:sz w:val="18"/>
                <w:szCs w:val="18"/>
                <w:lang w:bidi="ar-SA"/>
              </w:rPr>
              <w:t>；有助于减少异味与渗出</w:t>
            </w:r>
          </w:p>
        </w:tc>
        <w:tc>
          <w:tcPr>
            <w:tcW w:w="1831" w:type="dxa"/>
            <w:vAlign w:val="center"/>
          </w:tcPr>
          <w:p w14:paraId="7A18A41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w:t>
            </w:r>
            <w:r>
              <w:rPr>
                <w:rFonts w:hint="default" w:ascii="PingFang SC" w:hAnsi="PingFang SC" w:eastAsia="PingFang SC" w:cs="PingFang SC"/>
                <w:b w:val="0"/>
                <w:bCs w:val="0"/>
                <w:spacing w:val="-3"/>
                <w:sz w:val="18"/>
                <w:szCs w:val="18"/>
                <w:lang w:bidi="ar-SA"/>
              </w:rPr>
              <w:t>不推荐用于甲状腺功能异常者</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b w:val="0"/>
                <w:bCs w:val="0"/>
                <w:spacing w:val="-3"/>
                <w:sz w:val="18"/>
                <w:szCs w:val="18"/>
                <w:lang w:bidi="ar-SA"/>
              </w:rPr>
              <w:t>广泛创面</w:t>
            </w:r>
            <w:r>
              <w:rPr>
                <w:rFonts w:hint="default" w:ascii="PingFang SC" w:hAnsi="PingFang SC" w:eastAsia="PingFang SC" w:cs="PingFang SC"/>
                <w:spacing w:val="-3"/>
                <w:sz w:val="18"/>
                <w:szCs w:val="18"/>
                <w:lang w:bidi="ar-SA"/>
              </w:rPr>
              <w:t>；- 连续使用不超过14天；- 可能引起局部刺痛或皮肤着色。</w:t>
            </w:r>
          </w:p>
        </w:tc>
      </w:tr>
      <w:tr w14:paraId="2A7D6D75">
        <w:tc>
          <w:tcPr>
            <w:tcW w:w="666" w:type="dxa"/>
            <w:vAlign w:val="center"/>
          </w:tcPr>
          <w:p w14:paraId="228E19D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甲基纤维素-银复合物</w:t>
            </w:r>
          </w:p>
        </w:tc>
        <w:tc>
          <w:tcPr>
            <w:tcW w:w="1021" w:type="dxa"/>
            <w:vAlign w:val="center"/>
          </w:tcPr>
          <w:p w14:paraId="2D5C6EF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康维德</w:t>
            </w:r>
          </w:p>
        </w:tc>
        <w:tc>
          <w:tcPr>
            <w:tcW w:w="1426" w:type="dxa"/>
            <w:vAlign w:val="center"/>
          </w:tcPr>
          <w:p w14:paraId="52977D3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银离子+吸水性纤维，形成凝胶以维持湿润愈合环境</w:t>
            </w:r>
          </w:p>
        </w:tc>
        <w:tc>
          <w:tcPr>
            <w:tcW w:w="1259" w:type="dxa"/>
            <w:vAlign w:val="center"/>
          </w:tcPr>
          <w:p w14:paraId="68A0D17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中重度渗出伤口</w:t>
            </w:r>
            <w:r>
              <w:rPr>
                <w:rFonts w:hint="default" w:ascii="PingFang SC" w:hAnsi="PingFang SC" w:eastAsia="PingFang SC" w:cs="PingFang SC"/>
                <w:spacing w:val="-3"/>
                <w:sz w:val="18"/>
                <w:szCs w:val="18"/>
                <w:lang w:bidi="ar-SA"/>
              </w:rPr>
              <w:t>，兼具抗菌与吸收功能</w:t>
            </w:r>
          </w:p>
        </w:tc>
        <w:tc>
          <w:tcPr>
            <w:tcW w:w="1831" w:type="dxa"/>
            <w:vAlign w:val="center"/>
          </w:tcPr>
          <w:p w14:paraId="4F046E7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避免干性创面使用；- 不宜频繁更换，以防上皮损伤。</w:t>
            </w:r>
          </w:p>
        </w:tc>
      </w:tr>
      <w:tr w14:paraId="15A87E4E">
        <w:tc>
          <w:tcPr>
            <w:tcW w:w="666" w:type="dxa"/>
            <w:vAlign w:val="center"/>
          </w:tcPr>
          <w:p w14:paraId="44D5356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硫酸银磺胺嘧啶</w:t>
            </w:r>
          </w:p>
        </w:tc>
        <w:tc>
          <w:tcPr>
            <w:tcW w:w="1021" w:type="dxa"/>
            <w:vAlign w:val="center"/>
          </w:tcPr>
          <w:p w14:paraId="79AC395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w:t>
            </w:r>
          </w:p>
        </w:tc>
        <w:tc>
          <w:tcPr>
            <w:tcW w:w="1426" w:type="dxa"/>
            <w:vAlign w:val="center"/>
          </w:tcPr>
          <w:p w14:paraId="1A9EA00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银离子+磺胺类协同抑菌</w:t>
            </w:r>
          </w:p>
        </w:tc>
        <w:tc>
          <w:tcPr>
            <w:tcW w:w="1259" w:type="dxa"/>
            <w:vAlign w:val="center"/>
          </w:tcPr>
          <w:p w14:paraId="7B5ECC0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偶用于</w:t>
            </w:r>
            <w:r>
              <w:rPr>
                <w:rFonts w:hint="default" w:ascii="PingFang SC" w:hAnsi="PingFang SC" w:eastAsia="PingFang SC" w:cs="PingFang SC"/>
                <w:b w:val="0"/>
                <w:bCs w:val="0"/>
                <w:spacing w:val="-3"/>
                <w:sz w:val="18"/>
                <w:szCs w:val="18"/>
                <w:lang w:bidi="ar-SA"/>
              </w:rPr>
              <w:t>严重感染性创面</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b w:val="0"/>
                <w:bCs w:val="0"/>
                <w:spacing w:val="-3"/>
                <w:sz w:val="18"/>
                <w:szCs w:val="18"/>
                <w:lang w:bidi="ar-SA"/>
              </w:rPr>
              <w:t>外科清创后</w:t>
            </w:r>
          </w:p>
        </w:tc>
        <w:tc>
          <w:tcPr>
            <w:tcW w:w="1831" w:type="dxa"/>
            <w:vAlign w:val="center"/>
          </w:tcPr>
          <w:p w14:paraId="56B6F97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不宜大面积或长期使用；- 可致白细胞减少或局部过敏。</w:t>
            </w:r>
          </w:p>
        </w:tc>
      </w:tr>
      <w:tr w14:paraId="729538F2">
        <w:trPr>
          <w:trHeight w:val="887" w:hRule="atLeast"/>
        </w:trPr>
        <w:tc>
          <w:tcPr>
            <w:tcW w:w="666" w:type="dxa"/>
            <w:vAlign w:val="center"/>
          </w:tcPr>
          <w:p w14:paraId="2AAF32D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乙酸溶液0.25–1%</w:t>
            </w:r>
          </w:p>
        </w:tc>
        <w:tc>
          <w:tcPr>
            <w:tcW w:w="1021" w:type="dxa"/>
            <w:vAlign w:val="center"/>
          </w:tcPr>
          <w:p w14:paraId="3974300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w:t>
            </w:r>
          </w:p>
        </w:tc>
        <w:tc>
          <w:tcPr>
            <w:tcW w:w="1426" w:type="dxa"/>
            <w:vAlign w:val="center"/>
          </w:tcPr>
          <w:p w14:paraId="6DF9880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改变创面pH抑制铜绿假单胞菌等革兰阴性菌</w:t>
            </w:r>
          </w:p>
        </w:tc>
        <w:tc>
          <w:tcPr>
            <w:tcW w:w="1259" w:type="dxa"/>
            <w:vAlign w:val="center"/>
          </w:tcPr>
          <w:p w14:paraId="711686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可用于</w:t>
            </w:r>
            <w:r>
              <w:rPr>
                <w:rFonts w:hint="default" w:ascii="PingFang SC" w:hAnsi="PingFang SC" w:eastAsia="PingFang SC" w:cs="PingFang SC"/>
                <w:b w:val="0"/>
                <w:bCs w:val="0"/>
                <w:spacing w:val="-3"/>
                <w:sz w:val="18"/>
                <w:szCs w:val="18"/>
                <w:lang w:bidi="ar-SA"/>
              </w:rPr>
              <w:t>铜绿假单胞菌感染创面</w:t>
            </w:r>
            <w:r>
              <w:rPr>
                <w:rFonts w:hint="default" w:ascii="PingFang SC" w:hAnsi="PingFang SC" w:eastAsia="PingFang SC" w:cs="PingFang SC"/>
                <w:spacing w:val="-3"/>
                <w:sz w:val="18"/>
                <w:szCs w:val="18"/>
                <w:lang w:bidi="ar-SA"/>
              </w:rPr>
              <w:t>的短期湿敷</w:t>
            </w:r>
          </w:p>
        </w:tc>
        <w:tc>
          <w:tcPr>
            <w:tcW w:w="1831" w:type="dxa"/>
            <w:vAlign w:val="center"/>
          </w:tcPr>
          <w:p w14:paraId="1137EA2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不可用于深层或暴露组织；- 仅限医疗机构短期使用。</w:t>
            </w:r>
          </w:p>
        </w:tc>
      </w:tr>
    </w:tbl>
    <w:p w14:paraId="594B4CD1">
      <w:pPr>
        <w:sectPr>
          <w:headerReference r:id="rId43" w:type="default"/>
          <w:footerReference r:id="rId44" w:type="default"/>
          <w:pgSz w:w="8391" w:h="11909"/>
          <w:pgMar w:top="883" w:right="1019" w:bottom="937" w:left="1051" w:header="869" w:footer="716" w:gutter="0"/>
          <w:cols w:equalWidth="0" w:num="1">
            <w:col w:w="6319"/>
          </w:cols>
        </w:sectPr>
      </w:pPr>
    </w:p>
    <w:p w14:paraId="680624B0">
      <w:pPr>
        <w:spacing w:before="42" w:line="192" w:lineRule="auto"/>
        <w:ind w:left="0"/>
        <w:rPr>
          <w:rFonts w:ascii="PingFang SC" w:hAnsi="PingFang SC" w:eastAsia="PingFang SC" w:cs="PingFang SC"/>
          <w:sz w:val="21"/>
          <w:szCs w:val="21"/>
        </w:rPr>
      </w:pPr>
      <w:r>
        <w:rPr>
          <w:rFonts w:ascii="PingFang SC" w:hAnsi="PingFang SC" w:eastAsia="PingFang SC" w:cs="PingFang SC"/>
          <w:b/>
          <w:bCs/>
          <w:spacing w:val="-3"/>
          <w:sz w:val="21"/>
          <w:szCs w:val="21"/>
        </w:rPr>
        <w:t>感染和炎症</w:t>
      </w:r>
    </w:p>
    <w:p w14:paraId="1B18E615">
      <w:pPr>
        <w:spacing w:before="30" w:line="191" w:lineRule="auto"/>
        <w:ind w:left="460"/>
        <w:jc w:val="both"/>
        <w:rPr>
          <w:rFonts w:ascii="PingFang SC" w:hAnsi="PingFang SC" w:eastAsia="PingFang SC" w:cs="PingFang SC"/>
          <w:sz w:val="21"/>
          <w:szCs w:val="21"/>
        </w:rPr>
      </w:pPr>
      <w:r>
        <w:rPr>
          <w:rFonts w:ascii="PingFang SC" w:hAnsi="PingFang SC" w:eastAsia="PingFang SC" w:cs="PingFang SC"/>
          <w:spacing w:val="-2"/>
          <w:sz w:val="21"/>
          <w:szCs w:val="21"/>
        </w:rPr>
        <w:t>感染和炎症是有联系但又不同的两个概念。</w:t>
      </w:r>
    </w:p>
    <w:p w14:paraId="68ED98E8">
      <w:pPr>
        <w:spacing w:before="28" w:line="178" w:lineRule="auto"/>
        <w:ind w:left="38" w:right="182"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感染是一种生物体（通常是可致病的细菌，病毒，寄生虫，真菌</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等）入侵，在皮肤，血液，或者身体的其他组织里停留，一定条件下</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可以导致疾病。</w:t>
      </w:r>
    </w:p>
    <w:p w14:paraId="35E99A75">
      <w:pPr>
        <w:spacing w:before="34" w:line="176" w:lineRule="auto"/>
        <w:ind w:left="40" w:right="18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炎症是机体对于刺激的一种防御反应，表现为红、肿、热、痛和</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功能障碍。有感染性炎症，也有非感染性炎症，如风</w:t>
      </w:r>
      <w:r>
        <w:rPr>
          <w:rFonts w:ascii="PingFang SC" w:hAnsi="PingFang SC" w:eastAsia="PingFang SC" w:cs="PingFang SC"/>
          <w:spacing w:val="-1"/>
          <w:sz w:val="21"/>
          <w:szCs w:val="21"/>
        </w:rPr>
        <w:t>湿性关节炎。</w:t>
      </w:r>
    </w:p>
    <w:p w14:paraId="620637D7">
      <w:pPr>
        <w:spacing w:before="38" w:line="175" w:lineRule="auto"/>
        <w:ind w:left="36" w:right="177"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发生细菌感染的时候，通常会伴随炎症反应。这种情况下需要使</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用抗生素（如青霉素、红霉素、各种头孢，环丙沙星，氧氟沙星，夫</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西地酸，百多邦等）来杀灭细菌。细菌减少之后伴随的炎症反应自然</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会减轻。这时候如果只使用消炎药（主要是各种激素，针剂、口服或</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药膏</w:t>
      </w:r>
      <w:r>
        <w:rPr>
          <w:rFonts w:ascii="PingFang SC" w:hAnsi="PingFang SC" w:eastAsia="PingFang SC" w:cs="PingFang SC"/>
          <w:spacing w:val="-20"/>
          <w:sz w:val="21"/>
          <w:szCs w:val="21"/>
        </w:rPr>
        <w:t>），</w:t>
      </w:r>
      <w:r>
        <w:rPr>
          <w:rFonts w:ascii="PingFang SC" w:hAnsi="PingFang SC" w:eastAsia="PingFang SC" w:cs="PingFang SC"/>
          <w:spacing w:val="-1"/>
          <w:sz w:val="21"/>
          <w:szCs w:val="21"/>
        </w:rPr>
        <w:t>结果是细菌还在但人体的免疫反应被抑</w:t>
      </w:r>
      <w:r>
        <w:rPr>
          <w:rFonts w:ascii="PingFang SC" w:hAnsi="PingFang SC" w:eastAsia="PingFang SC" w:cs="PingFang SC"/>
          <w:spacing w:val="-2"/>
          <w:sz w:val="21"/>
          <w:szCs w:val="21"/>
        </w:rPr>
        <w:t>制了，细菌感染会更</w:t>
      </w:r>
      <w:r>
        <w:rPr>
          <w:rFonts w:ascii="PingFang SC" w:hAnsi="PingFang SC" w:eastAsia="PingFang SC" w:cs="PingFang SC"/>
          <w:sz w:val="21"/>
          <w:szCs w:val="21"/>
        </w:rPr>
        <w:t xml:space="preserve"> </w:t>
      </w:r>
      <w:r>
        <w:rPr>
          <w:rFonts w:ascii="PingFang SC" w:hAnsi="PingFang SC" w:eastAsia="PingFang SC" w:cs="PingFang SC"/>
          <w:spacing w:val="-9"/>
          <w:sz w:val="21"/>
          <w:szCs w:val="21"/>
        </w:rPr>
        <w:t>重。</w:t>
      </w:r>
    </w:p>
    <w:p w14:paraId="2EB93051">
      <w:pPr>
        <w:spacing w:before="29" w:line="181" w:lineRule="auto"/>
        <w:ind w:left="37" w:right="127"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有些炎症反应不是细菌感染引起的。这时候可以只使用消炎药，</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使用抗生素没有任何好处。</w:t>
      </w:r>
    </w:p>
    <w:p w14:paraId="235D5F25">
      <w:pPr>
        <w:spacing w:before="33" w:line="177" w:lineRule="auto"/>
        <w:ind w:left="37" w:right="180" w:firstLine="420"/>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患者经常需要在伤口上外用抗菌药膏，其主要成分应该是抗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生素或消毒类药物。多数情况下 EB 患者</w:t>
      </w:r>
      <w:r>
        <w:rPr>
          <w:rFonts w:hint="eastAsia" w:ascii="PingFang SC Semibold" w:hAnsi="PingFang SC Semibold" w:eastAsia="PingFang SC Semibold" w:cs="PingFang SC Semibold"/>
          <w:b/>
          <w:bCs/>
          <w:spacing w:val="-2"/>
          <w:sz w:val="21"/>
          <w:szCs w:val="21"/>
        </w:rPr>
        <w:t>不需要使用含可</w:t>
      </w:r>
      <w:r>
        <w:rPr>
          <w:rFonts w:hint="eastAsia" w:ascii="PingFang SC Semibold" w:hAnsi="PingFang SC Semibold" w:eastAsia="PingFang SC Semibold" w:cs="PingFang SC Semibold"/>
          <w:b/>
          <w:bCs/>
          <w:spacing w:val="-3"/>
          <w:sz w:val="21"/>
          <w:szCs w:val="21"/>
        </w:rPr>
        <w:t>的松、地塞</w:t>
      </w:r>
      <w:r>
        <w:rPr>
          <w:rFonts w:hint="eastAsia" w:ascii="PingFang SC Semibold" w:hAnsi="PingFang SC Semibold" w:eastAsia="PingFang SC Semibold" w:cs="PingFang SC Semibold"/>
          <w:b/>
          <w:bCs/>
          <w:sz w:val="21"/>
          <w:szCs w:val="21"/>
        </w:rPr>
        <w:t xml:space="preserve"> </w:t>
      </w:r>
      <w:r>
        <w:rPr>
          <w:rFonts w:hint="eastAsia" w:ascii="PingFang SC Semibold" w:hAnsi="PingFang SC Semibold" w:eastAsia="PingFang SC Semibold" w:cs="PingFang SC Semibold"/>
          <w:b/>
          <w:bCs/>
          <w:spacing w:val="-2"/>
          <w:sz w:val="21"/>
          <w:szCs w:val="21"/>
        </w:rPr>
        <w:t>米松等这些激素的药膏</w:t>
      </w:r>
      <w:r>
        <w:rPr>
          <w:rFonts w:ascii="PingFang SC" w:hAnsi="PingFang SC" w:eastAsia="PingFang SC" w:cs="PingFang SC"/>
          <w:spacing w:val="-2"/>
          <w:sz w:val="21"/>
          <w:szCs w:val="21"/>
        </w:rPr>
        <w:t>。</w:t>
      </w:r>
    </w:p>
    <w:p w14:paraId="09E7FD10">
      <w:pPr>
        <w:spacing w:before="32" w:line="175" w:lineRule="auto"/>
        <w:ind w:left="37" w:right="177"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炎症反应的一种后果是溶解人体自身的组织，特殊情况下患者的</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炎症反应会造成伤口扩大，可考虑使用弱效激素阻止皮损增大。此时</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要注意：</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1，在医生指导下使用；</w:t>
      </w:r>
      <w:r>
        <w:rPr>
          <w:rFonts w:ascii="PingFang SC" w:hAnsi="PingFang SC" w:eastAsia="PingFang SC" w:cs="PingFang SC"/>
          <w:spacing w:val="-45"/>
          <w:sz w:val="21"/>
          <w:szCs w:val="21"/>
        </w:rPr>
        <w:t xml:space="preserve"> </w:t>
      </w:r>
      <w:r>
        <w:rPr>
          <w:rFonts w:ascii="PingFang SC" w:hAnsi="PingFang SC" w:eastAsia="PingFang SC" w:cs="PingFang SC"/>
          <w:spacing w:val="-1"/>
          <w:sz w:val="21"/>
          <w:szCs w:val="21"/>
        </w:rPr>
        <w:t>2,确保</w:t>
      </w:r>
      <w:r>
        <w:rPr>
          <w:rFonts w:ascii="PingFang SC" w:hAnsi="PingFang SC" w:eastAsia="PingFang SC" w:cs="PingFang SC"/>
          <w:spacing w:val="-2"/>
          <w:sz w:val="21"/>
          <w:szCs w:val="21"/>
        </w:rPr>
        <w:t>控制感染。</w:t>
      </w:r>
    </w:p>
    <w:p w14:paraId="7F668189">
      <w:pPr>
        <w:spacing w:before="43" w:line="191" w:lineRule="auto"/>
        <w:ind w:left="0"/>
        <w:jc w:val="both"/>
        <w:outlineLvl w:val="9"/>
        <w:rPr>
          <w:rFonts w:ascii="PingFang SC" w:hAnsi="PingFang SC" w:eastAsia="PingFang SC" w:cs="PingFang SC"/>
          <w:b/>
          <w:bCs/>
          <w:spacing w:val="-4"/>
          <w:sz w:val="21"/>
          <w:szCs w:val="21"/>
        </w:rPr>
      </w:pPr>
    </w:p>
    <w:p w14:paraId="2FA65282">
      <w:pPr>
        <w:spacing w:before="43" w:line="191" w:lineRule="auto"/>
        <w:ind w:left="0"/>
        <w:jc w:val="both"/>
        <w:outlineLvl w:val="9"/>
        <w:rPr>
          <w:rFonts w:ascii="PingFang SC" w:hAnsi="PingFang SC" w:eastAsia="PingFang SC" w:cs="PingFang SC"/>
          <w:b/>
          <w:bCs/>
          <w:spacing w:val="-4"/>
          <w:sz w:val="21"/>
          <w:szCs w:val="21"/>
        </w:rPr>
      </w:pPr>
      <w:r>
        <w:rPr>
          <w:rFonts w:ascii="PingFang SC" w:hAnsi="PingFang SC" w:eastAsia="PingFang SC" w:cs="PingFang SC"/>
          <w:b/>
          <w:bCs/>
          <w:spacing w:val="-4"/>
          <w:sz w:val="21"/>
          <w:szCs w:val="21"/>
        </w:rPr>
        <w:t>防止伤口感染的方法</w:t>
      </w:r>
    </w:p>
    <w:p w14:paraId="1E611891">
      <w:pPr>
        <w:spacing w:before="33" w:line="177" w:lineRule="auto"/>
        <w:ind w:left="37" w:firstLine="422"/>
        <w:jc w:val="both"/>
        <w:outlineLvl w:val="9"/>
        <w:rPr>
          <w:rFonts w:hint="default" w:ascii="PingFang SC" w:hAnsi="PingFang SC" w:eastAsia="PingFang SC" w:cs="PingFang SC"/>
          <w:b w:val="0"/>
          <w:bCs w:val="0"/>
          <w:spacing w:val="-4"/>
          <w:sz w:val="21"/>
          <w:szCs w:val="21"/>
          <w:lang w:val="en-US" w:eastAsia="zh-CN"/>
        </w:rPr>
      </w:pPr>
      <w:r>
        <w:rPr>
          <w:rFonts w:hint="eastAsia" w:ascii="PingFang SC Semibold" w:hAnsi="PingFang SC Semibold" w:eastAsia="PingFang SC Semibold" w:cs="PingFang SC Semibold"/>
          <w:b/>
          <w:bCs/>
          <w:spacing w:val="-4"/>
          <w:sz w:val="21"/>
          <w:szCs w:val="21"/>
          <w:lang w:val="en-US" w:eastAsia="zh-CN"/>
        </w:rPr>
        <w:t>做好护理时的手卫生，一定要勤洗手。</w:t>
      </w:r>
    </w:p>
    <w:p w14:paraId="2C3BADEB">
      <w:pPr>
        <w:spacing w:before="33" w:line="177" w:lineRule="auto"/>
        <w:ind w:left="37" w:firstLine="422"/>
        <w:jc w:val="both"/>
        <w:rPr>
          <w:rFonts w:hint="eastAsia" w:ascii="PingFang SC" w:hAnsi="PingFang SC" w:eastAsia="PingFang SC" w:cs="PingFang SC"/>
          <w:spacing w:val="-2"/>
          <w:sz w:val="21"/>
          <w:szCs w:val="21"/>
          <w:lang w:eastAsia="zh-CN"/>
        </w:rPr>
      </w:pPr>
      <w:r>
        <w:rPr>
          <w:rFonts w:ascii="PingFang SC" w:hAnsi="PingFang SC" w:eastAsia="PingFang SC" w:cs="PingFang SC"/>
          <w:spacing w:val="-4"/>
          <w:sz w:val="21"/>
          <w:szCs w:val="21"/>
        </w:rPr>
        <w:t>做好</w:t>
      </w:r>
      <w:r>
        <w:rPr>
          <w:rFonts w:hint="eastAsia" w:ascii="PingFang SC Semibold" w:hAnsi="PingFang SC Semibold" w:eastAsia="PingFang SC Semibold" w:cs="PingFang SC Semibold"/>
          <w:b/>
          <w:bCs/>
          <w:spacing w:val="-4"/>
          <w:sz w:val="21"/>
          <w:szCs w:val="21"/>
        </w:rPr>
        <w:t>伤口消毒和紧贴伤口的一级敷料无菌</w:t>
      </w:r>
      <w:r>
        <w:rPr>
          <w:rFonts w:ascii="PingFang SC" w:hAnsi="PingFang SC" w:eastAsia="PingFang SC" w:cs="PingFang SC"/>
          <w:spacing w:val="-4"/>
          <w:sz w:val="21"/>
          <w:szCs w:val="21"/>
        </w:rPr>
        <w:t>，就能维持伤口不感染。</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伤口上可以不使用抗菌药膏。伤口消毒也可以</w:t>
      </w:r>
      <w:r>
        <w:rPr>
          <w:rFonts w:ascii="PingFang SC" w:hAnsi="PingFang SC" w:eastAsia="PingFang SC" w:cs="PingFang SC"/>
          <w:spacing w:val="-2"/>
          <w:sz w:val="21"/>
          <w:szCs w:val="21"/>
        </w:rPr>
        <w:t>直接用生理盐水冲洗。生理盐水冲洗更安全</w:t>
      </w:r>
      <w:r>
        <w:rPr>
          <w:rFonts w:hint="eastAsia" w:ascii="PingFang SC" w:hAnsi="PingFang SC" w:eastAsia="PingFang SC" w:cs="PingFang SC"/>
          <w:spacing w:val="-2"/>
          <w:sz w:val="21"/>
          <w:szCs w:val="21"/>
          <w:lang w:eastAsia="zh-CN"/>
        </w:rPr>
        <w:t>。</w:t>
      </w:r>
    </w:p>
    <w:p w14:paraId="2FBA89FF">
      <w:pPr>
        <w:spacing w:before="33" w:line="177" w:lineRule="auto"/>
        <w:ind w:left="37" w:right="0" w:firstLine="422"/>
        <w:jc w:val="both"/>
        <w:rPr>
          <w:rFonts w:ascii="PingFang SC" w:hAnsi="PingFang SC" w:eastAsia="PingFang SC" w:cs="PingFang SC"/>
          <w:spacing w:val="-4"/>
          <w:sz w:val="21"/>
          <w:szCs w:val="21"/>
        </w:rPr>
      </w:pPr>
      <w:r>
        <w:rPr>
          <w:rFonts w:ascii="PingFang SC" w:hAnsi="PingFang SC" w:eastAsia="PingFang SC" w:cs="PingFang SC"/>
          <w:spacing w:val="-4"/>
          <w:sz w:val="21"/>
          <w:szCs w:val="21"/>
        </w:rPr>
        <w:t>部分人建议在所有开放性伤口上用药性中等的抗菌药膏，可以考虑使用利凡诺软膏或呋喃西林软膏。药膏涂的量可以多也可以少。由于只有紧贴伤口的一小部分药物成分才能被吸收，涂的多并不会增加  血液中的药物浓度，不会有太大的危害。 在伤口没有感染的情况下， 可以间歇性地停用抗菌药膏。</w:t>
      </w:r>
    </w:p>
    <w:p w14:paraId="7659A710">
      <w:pPr>
        <w:spacing w:before="33" w:line="177" w:lineRule="auto"/>
        <w:ind w:left="37" w:right="0" w:firstLine="422"/>
        <w:jc w:val="both"/>
        <w:rPr>
          <w:rFonts w:ascii="PingFang SC" w:hAnsi="PingFang SC" w:eastAsia="PingFang SC" w:cs="PingFang SC"/>
          <w:sz w:val="21"/>
          <w:szCs w:val="21"/>
        </w:rPr>
      </w:pPr>
      <w:r>
        <w:rPr>
          <w:rFonts w:hint="eastAsia" w:ascii="PingFang SC Semibold" w:hAnsi="PingFang SC Semibold" w:eastAsia="PingFang SC Semibold" w:cs="PingFang SC Semibold"/>
          <w:b/>
          <w:bCs/>
          <w:spacing w:val="-3"/>
          <w:sz w:val="21"/>
          <w:szCs w:val="21"/>
        </w:rPr>
        <w:t>不建议长期连续使用药性强烈的抗菌药膏</w:t>
      </w:r>
      <w:r>
        <w:rPr>
          <w:rFonts w:ascii="PingFang SC" w:hAnsi="PingFang SC" w:eastAsia="PingFang SC" w:cs="PingFang SC"/>
          <w:spacing w:val="-3"/>
          <w:sz w:val="21"/>
          <w:szCs w:val="21"/>
        </w:rPr>
        <w:t>（最著名的是百多邦和</w:t>
      </w:r>
      <w:r>
        <w:rPr>
          <w:rFonts w:ascii="PingFang SC" w:hAnsi="PingFang SC" w:eastAsia="PingFang SC" w:cs="PingFang SC"/>
          <w:spacing w:val="11"/>
          <w:sz w:val="21"/>
          <w:szCs w:val="21"/>
        </w:rPr>
        <w:t xml:space="preserve"> </w:t>
      </w:r>
      <w:r>
        <w:rPr>
          <w:rFonts w:ascii="PingFang SC" w:hAnsi="PingFang SC" w:eastAsia="PingFang SC" w:cs="PingFang SC"/>
          <w:spacing w:val="-1"/>
          <w:sz w:val="21"/>
          <w:szCs w:val="21"/>
        </w:rPr>
        <w:t>夫西地酸软膏</w:t>
      </w:r>
      <w:r>
        <w:rPr>
          <w:rFonts w:ascii="PingFang SC" w:hAnsi="PingFang SC" w:eastAsia="PingFang SC" w:cs="PingFang SC"/>
          <w:spacing w:val="-39"/>
          <w:w w:val="95"/>
          <w:sz w:val="21"/>
          <w:szCs w:val="21"/>
        </w:rPr>
        <w:t>），</w:t>
      </w:r>
      <w:r>
        <w:rPr>
          <w:rFonts w:ascii="PingFang SC" w:hAnsi="PingFang SC" w:eastAsia="PingFang SC" w:cs="PingFang SC"/>
          <w:spacing w:val="-1"/>
          <w:sz w:val="21"/>
          <w:szCs w:val="21"/>
        </w:rPr>
        <w:t>这会使葡萄球菌产生抗药性。</w:t>
      </w:r>
      <w:r>
        <w:rPr>
          <w:rFonts w:ascii="PingFang SC" w:hAnsi="PingFang SC" w:eastAsia="PingFang SC" w:cs="PingFang SC"/>
          <w:spacing w:val="-33"/>
          <w:sz w:val="21"/>
          <w:szCs w:val="21"/>
        </w:rPr>
        <w:t xml:space="preserve"> </w:t>
      </w:r>
      <w:r>
        <w:rPr>
          <w:rFonts w:ascii="PingFang SC" w:hAnsi="PingFang SC" w:eastAsia="PingFang SC" w:cs="PingFang SC"/>
          <w:spacing w:val="-1"/>
          <w:sz w:val="21"/>
          <w:szCs w:val="21"/>
        </w:rPr>
        <w:t>一旦有抗药性以后，</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就只能换用其他抗生素药物治疗了。</w:t>
      </w:r>
    </w:p>
    <w:p w14:paraId="0A13D50D">
      <w:pPr>
        <w:spacing w:before="33" w:line="176" w:lineRule="auto"/>
        <w:ind w:left="39" w:right="17" w:firstLine="420"/>
        <w:rPr>
          <w:rFonts w:ascii="PingFang SC" w:hAnsi="PingFang SC" w:eastAsia="PingFang SC" w:cs="PingFang SC"/>
          <w:sz w:val="21"/>
          <w:szCs w:val="21"/>
        </w:rPr>
      </w:pPr>
      <w:r>
        <w:rPr>
          <w:rFonts w:hint="eastAsia" w:ascii="PingFang SC Semibold" w:hAnsi="PingFang SC Semibold" w:eastAsia="PingFang SC Semibold" w:cs="PingFang SC Semibold"/>
          <w:b/>
          <w:bCs/>
          <w:spacing w:val="-4"/>
          <w:sz w:val="21"/>
          <w:szCs w:val="21"/>
        </w:rPr>
        <w:t>应该经常清洁伤口和更换绷带</w:t>
      </w:r>
      <w:r>
        <w:rPr>
          <w:rFonts w:ascii="PingFang SC" w:hAnsi="PingFang SC" w:eastAsia="PingFang SC" w:cs="PingFang SC"/>
          <w:spacing w:val="-4"/>
          <w:sz w:val="21"/>
          <w:szCs w:val="21"/>
        </w:rPr>
        <w:t>。可以每天更换或间隔两</w:t>
      </w:r>
      <w:r>
        <w:rPr>
          <w:rFonts w:ascii="PingFang SC" w:hAnsi="PingFang SC" w:eastAsia="PingFang SC" w:cs="PingFang SC"/>
          <w:spacing w:val="-5"/>
          <w:sz w:val="21"/>
          <w:szCs w:val="21"/>
        </w:rPr>
        <w:t>三天更换，</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取决于伤口情况和患者舒适度。渗液多，有感染</w:t>
      </w:r>
      <w:r>
        <w:rPr>
          <w:rFonts w:ascii="PingFang SC" w:hAnsi="PingFang SC" w:eastAsia="PingFang SC" w:cs="PingFang SC"/>
          <w:spacing w:val="-7"/>
          <w:sz w:val="21"/>
          <w:szCs w:val="21"/>
        </w:rPr>
        <w:t>的应该换的频繁一些。</w:t>
      </w:r>
    </w:p>
    <w:p w14:paraId="2D0C496E">
      <w:pPr>
        <w:spacing w:before="42" w:line="175" w:lineRule="auto"/>
        <w:ind w:left="40" w:right="109" w:firstLine="418"/>
        <w:jc w:val="both"/>
        <w:rPr>
          <w:rFonts w:ascii="PingFang SC" w:hAnsi="PingFang SC" w:eastAsia="PingFang SC" w:cs="PingFang SC"/>
          <w:sz w:val="21"/>
          <w:szCs w:val="21"/>
        </w:rPr>
      </w:pPr>
      <w:r>
        <w:rPr>
          <w:rFonts w:ascii="PingFang SC" w:hAnsi="PingFang SC" w:eastAsia="PingFang SC" w:cs="PingFang SC"/>
          <w:spacing w:val="-3"/>
          <w:sz w:val="21"/>
          <w:szCs w:val="21"/>
        </w:rPr>
        <w:t>洗澡时用中性的香皂和沐浴露，有香味的或有除臭剂的可能刺激</w:t>
      </w:r>
      <w:r>
        <w:rPr>
          <w:rFonts w:ascii="PingFang SC" w:hAnsi="PingFang SC" w:eastAsia="PingFang SC" w:cs="PingFang SC"/>
          <w:spacing w:val="6"/>
          <w:sz w:val="21"/>
          <w:szCs w:val="21"/>
        </w:rPr>
        <w:t xml:space="preserve">  </w:t>
      </w:r>
      <w:r>
        <w:rPr>
          <w:rFonts w:ascii="PingFang SC" w:hAnsi="PingFang SC" w:eastAsia="PingFang SC" w:cs="PingFang SC"/>
          <w:spacing w:val="-7"/>
          <w:sz w:val="21"/>
          <w:szCs w:val="21"/>
        </w:rPr>
        <w:t>皮肤。香皂和沐浴露浸到伤口上可能短时间会不舒服，但仍然应该用。</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不要使用有抗菌作用的香皂，低浓度的抗菌药物</w:t>
      </w:r>
      <w:r>
        <w:rPr>
          <w:rFonts w:ascii="PingFang SC" w:hAnsi="PingFang SC" w:eastAsia="PingFang SC" w:cs="PingFang SC"/>
          <w:spacing w:val="-1"/>
          <w:sz w:val="21"/>
          <w:szCs w:val="21"/>
        </w:rPr>
        <w:t>容易诱导细菌耐药。</w:t>
      </w:r>
    </w:p>
    <w:p w14:paraId="39DDA46A">
      <w:pPr>
        <w:spacing w:before="44" w:line="174" w:lineRule="auto"/>
        <w:ind w:left="36" w:right="127" w:firstLine="431"/>
        <w:jc w:val="both"/>
        <w:rPr>
          <w:rFonts w:ascii="PingFang SC" w:hAnsi="PingFang SC" w:eastAsia="PingFang SC" w:cs="PingFang SC"/>
          <w:sz w:val="21"/>
          <w:szCs w:val="21"/>
        </w:rPr>
      </w:pPr>
      <w:r>
        <w:rPr>
          <w:rFonts w:ascii="PingFang SC" w:hAnsi="PingFang SC" w:eastAsia="PingFang SC" w:cs="PingFang SC"/>
          <w:spacing w:val="-3"/>
          <w:sz w:val="21"/>
          <w:szCs w:val="21"/>
        </w:rPr>
        <w:t>患者应该经常洗澡。</w:t>
      </w:r>
      <w:r>
        <w:rPr>
          <w:rFonts w:hint="eastAsia" w:ascii="PingFang SC Semibold" w:hAnsi="PingFang SC Semibold" w:eastAsia="PingFang SC Semibold" w:cs="PingFang SC Semibold"/>
          <w:b/>
          <w:bCs/>
          <w:spacing w:val="-3"/>
          <w:sz w:val="21"/>
          <w:szCs w:val="21"/>
        </w:rPr>
        <w:t>只要自来水合格，可以直接淋浴</w:t>
      </w:r>
      <w:r>
        <w:rPr>
          <w:rFonts w:ascii="PingFang SC" w:hAnsi="PingFang SC" w:eastAsia="PingFang SC" w:cs="PingFang SC"/>
          <w:spacing w:val="-3"/>
          <w:sz w:val="21"/>
          <w:szCs w:val="21"/>
        </w:rPr>
        <w:t>，不会造成</w:t>
      </w:r>
      <w:r>
        <w:rPr>
          <w:rFonts w:ascii="PingFang SC" w:hAnsi="PingFang SC" w:eastAsia="PingFang SC" w:cs="PingFang SC"/>
          <w:spacing w:val="2"/>
          <w:sz w:val="21"/>
          <w:szCs w:val="21"/>
        </w:rPr>
        <w:t xml:space="preserve">  </w:t>
      </w:r>
      <w:r>
        <w:rPr>
          <w:rFonts w:ascii="PingFang SC" w:hAnsi="PingFang SC" w:eastAsia="PingFang SC" w:cs="PingFang SC"/>
          <w:spacing w:val="-1"/>
          <w:sz w:val="21"/>
          <w:szCs w:val="21"/>
        </w:rPr>
        <w:t>感染。如果盆浴，可以在洗澡水中加入次氯酸钠消毒。进入浴缸前，</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在一浴缸水中加</w:t>
      </w:r>
      <w:r>
        <w:rPr>
          <w:rFonts w:ascii="PingFang SC" w:hAnsi="PingFang SC" w:eastAsia="PingFang SC" w:cs="PingFang SC"/>
          <w:b/>
          <w:bCs/>
          <w:spacing w:val="-3"/>
          <w:sz w:val="21"/>
          <w:szCs w:val="21"/>
        </w:rPr>
        <w:t>一瓶盖</w:t>
      </w:r>
      <w:r>
        <w:rPr>
          <w:rFonts w:ascii="PingFang SC" w:hAnsi="PingFang SC" w:eastAsia="PingFang SC" w:cs="PingFang SC"/>
          <w:spacing w:val="-3"/>
          <w:sz w:val="21"/>
          <w:szCs w:val="21"/>
        </w:rPr>
        <w:t>（不是一杯）次氯酸钠是安全的。如果这样的</w:t>
      </w:r>
      <w:r>
        <w:rPr>
          <w:rFonts w:ascii="PingFang SC" w:hAnsi="PingFang SC" w:eastAsia="PingFang SC" w:cs="PingFang SC"/>
          <w:spacing w:val="5"/>
          <w:sz w:val="21"/>
          <w:szCs w:val="21"/>
        </w:rPr>
        <w:t xml:space="preserve">  </w:t>
      </w:r>
      <w:r>
        <w:rPr>
          <w:rFonts w:ascii="PingFang SC" w:hAnsi="PingFang SC" w:eastAsia="PingFang SC" w:cs="PingFang SC"/>
          <w:spacing w:val="-4"/>
          <w:sz w:val="21"/>
          <w:szCs w:val="21"/>
        </w:rPr>
        <w:t>用量没有效果，可以适当增加用量。</w:t>
      </w:r>
      <w:r>
        <w:rPr>
          <w:rFonts w:ascii="PingFang SC" w:hAnsi="PingFang SC" w:eastAsia="PingFang SC" w:cs="PingFang SC"/>
          <w:b/>
          <w:bCs/>
          <w:spacing w:val="-4"/>
          <w:sz w:val="21"/>
          <w:szCs w:val="21"/>
        </w:rPr>
        <w:t>加过次氯酸钠的水不能接触眼睛</w:t>
      </w:r>
      <w:r>
        <w:rPr>
          <w:rFonts w:ascii="PingFang SC" w:hAnsi="PingFang SC" w:eastAsia="PingFang SC" w:cs="PingFang SC"/>
          <w:spacing w:val="8"/>
          <w:sz w:val="21"/>
          <w:szCs w:val="21"/>
        </w:rPr>
        <w:t xml:space="preserve">  </w:t>
      </w:r>
      <w:r>
        <w:rPr>
          <w:rFonts w:ascii="PingFang SC" w:hAnsi="PingFang SC" w:eastAsia="PingFang SC" w:cs="PingFang SC"/>
          <w:b/>
          <w:bCs/>
          <w:spacing w:val="-4"/>
          <w:sz w:val="21"/>
          <w:szCs w:val="21"/>
        </w:rPr>
        <w:t>和嘴巴</w:t>
      </w:r>
      <w:r>
        <w:rPr>
          <w:rFonts w:ascii="PingFang SC" w:hAnsi="PingFang SC" w:eastAsia="PingFang SC" w:cs="PingFang SC"/>
          <w:spacing w:val="-4"/>
          <w:sz w:val="21"/>
          <w:szCs w:val="21"/>
        </w:rPr>
        <w:t>。</w:t>
      </w:r>
      <w:r>
        <w:rPr>
          <w:rFonts w:ascii="PingFang SC" w:hAnsi="PingFang SC" w:eastAsia="PingFang SC" w:cs="PingFang SC"/>
          <w:b/>
          <w:bCs/>
          <w:spacing w:val="-4"/>
          <w:sz w:val="21"/>
          <w:szCs w:val="21"/>
        </w:rPr>
        <w:t>给婴儿洗澡不能加次氯酸钠。</w:t>
      </w:r>
      <w:r>
        <w:rPr>
          <w:rFonts w:ascii="PingFang SC" w:hAnsi="PingFang SC" w:eastAsia="PingFang SC" w:cs="PingFang SC"/>
          <w:spacing w:val="-4"/>
          <w:sz w:val="21"/>
          <w:szCs w:val="21"/>
        </w:rPr>
        <w:t>通常可以在药店买到消毒粉或</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消毒片，其主要成分是次氯酸钠或者在水中能分解出次氯酸钠，都可</w:t>
      </w:r>
      <w:r>
        <w:rPr>
          <w:rFonts w:ascii="PingFang SC" w:hAnsi="PingFang SC" w:eastAsia="PingFang SC" w:cs="PingFang SC"/>
          <w:spacing w:val="9"/>
          <w:sz w:val="21"/>
          <w:szCs w:val="21"/>
        </w:rPr>
        <w:t xml:space="preserve">  </w:t>
      </w:r>
      <w:r>
        <w:rPr>
          <w:rFonts w:ascii="PingFang SC" w:hAnsi="PingFang SC" w:eastAsia="PingFang SC" w:cs="PingFang SC"/>
          <w:spacing w:val="-7"/>
          <w:sz w:val="21"/>
          <w:szCs w:val="21"/>
        </w:rPr>
        <w:t>以使用。</w:t>
      </w:r>
    </w:p>
    <w:p w14:paraId="06A04A0E">
      <w:pPr>
        <w:spacing w:before="27" w:line="178" w:lineRule="auto"/>
        <w:ind w:left="37" w:firstLine="426"/>
        <w:rPr>
          <w:rFonts w:ascii="PingFang SC" w:hAnsi="PingFang SC" w:eastAsia="PingFang SC" w:cs="PingFang SC"/>
          <w:sz w:val="21"/>
          <w:szCs w:val="21"/>
        </w:rPr>
        <w:sectPr>
          <w:headerReference r:id="rId45" w:type="default"/>
          <w:footerReference r:id="rId46" w:type="default"/>
          <w:type w:val="continuous"/>
          <w:pgSz w:w="8391" w:h="11909"/>
          <w:pgMar w:top="883" w:right="892" w:bottom="937" w:left="1051" w:header="869" w:footer="715" w:gutter="0"/>
          <w:cols w:space="720" w:num="1"/>
        </w:sectPr>
      </w:pPr>
      <w:r>
        <w:rPr>
          <w:rFonts w:ascii="PingFang SC" w:hAnsi="PingFang SC" w:eastAsia="PingFang SC" w:cs="PingFang SC"/>
          <w:spacing w:val="-4"/>
          <w:sz w:val="21"/>
          <w:szCs w:val="21"/>
        </w:rPr>
        <w:t>如果发现多处伤口感染，可考虑全身性使用广谱抗生素</w:t>
      </w:r>
      <w:r>
        <w:rPr>
          <w:rFonts w:ascii="PingFang SC" w:hAnsi="PingFang SC" w:eastAsia="PingFang SC" w:cs="PingFang SC"/>
          <w:b/>
          <w:bCs/>
          <w:spacing w:val="-4"/>
          <w:sz w:val="21"/>
          <w:szCs w:val="21"/>
        </w:rPr>
        <w:t>一到两周</w:t>
      </w:r>
      <w:r>
        <w:rPr>
          <w:rFonts w:ascii="PingFang SC" w:hAnsi="PingFang SC" w:eastAsia="PingFang SC" w:cs="PingFang SC"/>
          <w:spacing w:val="-4"/>
          <w:sz w:val="21"/>
          <w:szCs w:val="21"/>
        </w:rPr>
        <w:t>。</w:t>
      </w:r>
      <w:r>
        <w:rPr>
          <w:rFonts w:ascii="PingFang SC" w:hAnsi="PingFang SC" w:eastAsia="PingFang SC" w:cs="PingFang SC"/>
          <w:spacing w:val="1"/>
          <w:sz w:val="21"/>
          <w:szCs w:val="21"/>
        </w:rPr>
        <w:t xml:space="preserve"> </w:t>
      </w:r>
      <w:r>
        <w:rPr>
          <w:rFonts w:ascii="PingFang SC" w:hAnsi="PingFang SC" w:eastAsia="PingFang SC" w:cs="PingFang SC"/>
          <w:spacing w:val="-1"/>
          <w:sz w:val="21"/>
          <w:szCs w:val="21"/>
        </w:rPr>
        <w:t>全身感染应该到医院就诊，可能需要住院静脉滴注抗生</w:t>
      </w:r>
      <w:r>
        <w:rPr>
          <w:rFonts w:ascii="PingFang SC" w:hAnsi="PingFang SC" w:eastAsia="PingFang SC" w:cs="PingFang SC"/>
          <w:spacing w:val="-2"/>
          <w:sz w:val="21"/>
          <w:szCs w:val="21"/>
        </w:rPr>
        <w:t>素</w:t>
      </w:r>
      <w:r>
        <w:rPr>
          <w:rFonts w:hint="eastAsia" w:ascii="PingFang SC" w:hAnsi="PingFang SC" w:eastAsia="PingFang SC" w:cs="PingFang SC"/>
          <w:spacing w:val="-2"/>
          <w:sz w:val="21"/>
          <w:szCs w:val="21"/>
          <w:lang w:eastAsia="zh-CN"/>
        </w:rPr>
        <w:t>。</w:t>
      </w:r>
    </w:p>
    <w:p w14:paraId="492B10EC">
      <w:pPr>
        <w:spacing w:line="211" w:lineRule="exact"/>
        <w:rPr>
          <w:rFonts w:ascii="PingFang SC" w:hAnsi="PingFang SC" w:eastAsia="PingFang SC" w:cs="PingFang SC"/>
          <w:sz w:val="21"/>
          <w:szCs w:val="21"/>
        </w:rPr>
        <w:sectPr>
          <w:type w:val="continuous"/>
          <w:pgSz w:w="8391" w:h="11909"/>
          <w:pgMar w:top="883" w:right="1019" w:bottom="937" w:left="1051" w:header="869" w:footer="716" w:gutter="0"/>
          <w:cols w:equalWidth="0" w:num="2">
            <w:col w:w="3644" w:space="100"/>
            <w:col w:w="2576"/>
          </w:cols>
        </w:sectPr>
      </w:pPr>
    </w:p>
    <w:p w14:paraId="05A533B0">
      <w:pPr>
        <w:pStyle w:val="4"/>
        <w:spacing w:line="287" w:lineRule="auto"/>
      </w:pPr>
    </w:p>
    <w:p w14:paraId="6D5218DD">
      <w:pPr>
        <w:spacing w:before="146" w:line="191" w:lineRule="auto"/>
        <w:ind w:left="43"/>
        <w:outlineLvl w:val="1"/>
        <w:rPr>
          <w:rFonts w:ascii="PingFang SC" w:hAnsi="PingFang SC" w:eastAsia="PingFang SC" w:cs="PingFang SC"/>
          <w:sz w:val="32"/>
          <w:szCs w:val="32"/>
        </w:rPr>
      </w:pPr>
      <w:bookmarkStart w:id="96" w:name="_Toc1073034819"/>
      <w:bookmarkStart w:id="97" w:name="_Toc1115745563"/>
      <w:bookmarkStart w:id="98" w:name="_Toc440009932"/>
      <w:bookmarkStart w:id="99" w:name="_Toc161783864"/>
      <w:r>
        <w:rPr>
          <w:rFonts w:hint="eastAsia" w:ascii="PingFang SC" w:hAnsi="PingFang SC" w:eastAsia="PingFang SC" w:cs="PingFang SC"/>
          <w:b/>
          <w:bCs/>
          <w:spacing w:val="2"/>
          <w:sz w:val="32"/>
          <w:szCs w:val="32"/>
          <w:lang w:eastAsia="zh-CN"/>
        </w:rPr>
        <w:drawing>
          <wp:anchor distT="0" distB="0" distL="0" distR="0" simplePos="0" relativeHeight="251679744" behindDoc="0" locked="0" layoutInCell="1" allowOverlap="1">
            <wp:simplePos x="0" y="0"/>
            <wp:positionH relativeFrom="column">
              <wp:posOffset>2973705</wp:posOffset>
            </wp:positionH>
            <wp:positionV relativeFrom="paragraph">
              <wp:posOffset>296545</wp:posOffset>
            </wp:positionV>
            <wp:extent cx="939800" cy="90551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63"/>
                    <a:stretch>
                      <a:fillRect/>
                    </a:stretch>
                  </pic:blipFill>
                  <pic:spPr>
                    <a:xfrm>
                      <a:off x="0" y="0"/>
                      <a:ext cx="939800" cy="905509"/>
                    </a:xfrm>
                    <a:prstGeom prst="rect">
                      <a:avLst/>
                    </a:prstGeom>
                  </pic:spPr>
                </pic:pic>
              </a:graphicData>
            </a:graphic>
          </wp:anchor>
        </w:drawing>
      </w:r>
      <w:bookmarkStart w:id="100" w:name="bookmark57"/>
      <w:bookmarkEnd w:id="100"/>
      <w:bookmarkStart w:id="101" w:name="bookmark58"/>
      <w:bookmarkEnd w:id="101"/>
      <w:r>
        <w:rPr>
          <w:rFonts w:hint="eastAsia" w:ascii="PingFang SC" w:hAnsi="PingFang SC" w:eastAsia="PingFang SC" w:cs="PingFang SC"/>
          <w:b/>
          <w:bCs/>
          <w:spacing w:val="2"/>
          <w:sz w:val="32"/>
          <w:szCs w:val="32"/>
          <w:lang w:val="en-US" w:eastAsia="zh-CN"/>
        </w:rPr>
        <w:t>5.4</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家庭包扎方法举例</w:t>
      </w:r>
      <w:bookmarkEnd w:id="96"/>
      <w:bookmarkEnd w:id="97"/>
      <w:bookmarkEnd w:id="98"/>
      <w:bookmarkEnd w:id="99"/>
    </w:p>
    <w:p w14:paraId="3FDE5CD6">
      <w:pPr>
        <w:spacing w:before="4" w:line="171" w:lineRule="auto"/>
        <w:ind w:left="35" w:right="1786"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 xml:space="preserve">这里只是举例，每个步骤都可以根据自己的 </w:t>
      </w:r>
      <w:r>
        <w:rPr>
          <w:rFonts w:ascii="PingFang SC" w:hAnsi="PingFang SC" w:eastAsia="PingFang SC" w:cs="PingFang SC"/>
          <w:spacing w:val="1"/>
          <w:sz w:val="21"/>
          <w:szCs w:val="21"/>
        </w:rPr>
        <w:t>情况修改。</w:t>
      </w:r>
      <w:r>
        <w:rPr>
          <w:rFonts w:ascii="PingFang SC" w:hAnsi="PingFang SC" w:eastAsia="PingFang SC" w:cs="PingFang SC"/>
          <w:spacing w:val="-31"/>
          <w:sz w:val="21"/>
          <w:szCs w:val="21"/>
        </w:rPr>
        <w:t xml:space="preserve"> </w:t>
      </w:r>
      <w:r>
        <w:rPr>
          <w:rFonts w:ascii="PingFang SC" w:hAnsi="PingFang SC" w:eastAsia="PingFang SC" w:cs="PingFang SC"/>
          <w:spacing w:val="1"/>
          <w:sz w:val="21"/>
          <w:szCs w:val="21"/>
        </w:rPr>
        <w:t>更全面更权威的包扎方法请到蝴蝶宝</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贝关爱中心的主页上查看（扫描右侧二维码</w:t>
      </w:r>
      <w:r>
        <w:rPr>
          <w:rFonts w:ascii="PingFang SC" w:hAnsi="PingFang SC" w:eastAsia="PingFang SC" w:cs="PingFang SC"/>
          <w:spacing w:val="2"/>
          <w:sz w:val="21"/>
          <w:szCs w:val="21"/>
        </w:rPr>
        <w:t>或输</w:t>
      </w:r>
      <w:r>
        <w:rPr>
          <w:rFonts w:ascii="PingFang SC" w:hAnsi="PingFang SC" w:eastAsia="PingFang SC" w:cs="PingFang SC"/>
          <w:sz w:val="21"/>
          <w:szCs w:val="21"/>
        </w:rPr>
        <w:t xml:space="preserve"> 入</w:t>
      </w:r>
      <w:r>
        <w:fldChar w:fldCharType="begin"/>
      </w:r>
      <w:r>
        <w:instrText xml:space="preserve"> HYPERLINK "http://www.debra.org.cn/patient/care/" </w:instrText>
      </w:r>
      <w:r>
        <w:fldChar w:fldCharType="separate"/>
      </w:r>
      <w:r>
        <w:rPr>
          <w:rFonts w:ascii="PingFang SC" w:hAnsi="PingFang SC" w:eastAsia="PingFang SC" w:cs="PingFang SC"/>
          <w:color w:val="0000FF"/>
          <w:sz w:val="21"/>
          <w:szCs w:val="21"/>
          <w:u w:val="single" w:color="auto"/>
        </w:rPr>
        <w:t>http://www.debra.org.cn/patien</w:t>
      </w:r>
      <w:r>
        <w:rPr>
          <w:rFonts w:ascii="PingFang SC" w:hAnsi="PingFang SC" w:eastAsia="PingFang SC" w:cs="PingFang SC"/>
          <w:color w:val="0000FF"/>
          <w:spacing w:val="-1"/>
          <w:sz w:val="21"/>
          <w:szCs w:val="21"/>
          <w:u w:val="single" w:color="auto"/>
        </w:rPr>
        <w:t>t/care/</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spacing w:val="-1"/>
          <w:sz w:val="21"/>
          <w:szCs w:val="21"/>
        </w:rPr>
        <w:t>）。</w:t>
      </w:r>
    </w:p>
    <w:p w14:paraId="70900C30">
      <w:pPr>
        <w:spacing w:before="53" w:line="172" w:lineRule="auto"/>
        <w:ind w:left="480"/>
        <w:rPr>
          <w:rFonts w:ascii="PingFang SC" w:hAnsi="PingFang SC" w:eastAsia="PingFang SC" w:cs="PingFang SC"/>
          <w:sz w:val="21"/>
          <w:szCs w:val="21"/>
        </w:rPr>
      </w:pPr>
      <w:r>
        <w:rPr>
          <w:rFonts w:ascii="PingFang SC" w:hAnsi="PingFang SC" w:eastAsia="PingFang SC" w:cs="PingFang SC"/>
          <w:spacing w:val="2"/>
          <w:sz w:val="21"/>
          <w:szCs w:val="21"/>
        </w:rPr>
        <w:t>图片来自多次包扎的总结，所以包扎的位置</w:t>
      </w:r>
    </w:p>
    <w:p w14:paraId="572046C4">
      <w:pPr>
        <w:spacing w:before="1" w:line="190" w:lineRule="auto"/>
        <w:ind w:left="37"/>
        <w:rPr>
          <w:rFonts w:ascii="PingFang SC" w:hAnsi="PingFang SC" w:eastAsia="PingFang SC" w:cs="PingFang SC"/>
          <w:sz w:val="21"/>
          <w:szCs w:val="21"/>
        </w:rPr>
      </w:pPr>
      <w:r>
        <w:rPr>
          <w:rFonts w:ascii="PingFang SC" w:hAnsi="PingFang SC" w:eastAsia="PingFang SC" w:cs="PingFang SC"/>
          <w:spacing w:val="-3"/>
          <w:sz w:val="21"/>
          <w:szCs w:val="21"/>
        </w:rPr>
        <w:t>和伤情不连续。</w:t>
      </w:r>
    </w:p>
    <w:p w14:paraId="1CBE71AA">
      <w:pPr>
        <w:pStyle w:val="4"/>
        <w:spacing w:line="266" w:lineRule="auto"/>
      </w:pPr>
    </w:p>
    <w:p w14:paraId="2B37EE0D">
      <w:pPr>
        <w:spacing w:before="95" w:line="248" w:lineRule="exact"/>
        <w:ind w:left="475"/>
        <w:rPr>
          <w:rFonts w:ascii="PingFang SC" w:hAnsi="PingFang SC" w:eastAsia="PingFang SC" w:cs="PingFang SC"/>
          <w:sz w:val="21"/>
          <w:szCs w:val="21"/>
        </w:rPr>
      </w:pPr>
      <w:r>
        <w:rPr>
          <w:rFonts w:ascii="PingFang SC" w:hAnsi="PingFang SC" w:eastAsia="PingFang SC" w:cs="PingFang SC"/>
          <w:b/>
          <w:bCs/>
          <w:spacing w:val="-3"/>
          <w:sz w:val="21"/>
          <w:szCs w:val="21"/>
        </w:rPr>
        <w:t>1</w:t>
      </w:r>
      <w:r>
        <w:rPr>
          <w:rFonts w:hint="eastAsia" w:ascii="PingFang SC" w:hAnsi="PingFang SC" w:eastAsia="PingFang SC" w:cs="PingFang SC"/>
          <w:b/>
          <w:bCs/>
          <w:spacing w:val="-3"/>
          <w:sz w:val="21"/>
          <w:szCs w:val="21"/>
          <w:lang w:eastAsia="zh-CN"/>
        </w:rPr>
        <w:t>.</w:t>
      </w:r>
      <w:r>
        <w:rPr>
          <w:rFonts w:ascii="PingFang SC" w:hAnsi="PingFang SC" w:eastAsia="PingFang SC" w:cs="PingFang SC"/>
          <w:b/>
          <w:bCs/>
          <w:spacing w:val="-3"/>
          <w:sz w:val="21"/>
          <w:szCs w:val="21"/>
        </w:rPr>
        <w:t>伤口消毒，要戳的水疱表面消毒；</w:t>
      </w:r>
      <w:r>
        <w:rPr>
          <w:rFonts w:ascii="PingFang SC" w:hAnsi="PingFang SC" w:eastAsia="PingFang SC" w:cs="PingFang SC"/>
          <w:spacing w:val="-32"/>
          <w:sz w:val="21"/>
          <w:szCs w:val="21"/>
        </w:rPr>
        <w:t xml:space="preserve"> </w:t>
      </w:r>
      <w:r>
        <w:rPr>
          <w:rFonts w:ascii="PingFang SC" w:hAnsi="PingFang SC" w:eastAsia="PingFang SC" w:cs="PingFang SC"/>
          <w:b/>
          <w:bCs/>
          <w:spacing w:val="-3"/>
          <w:sz w:val="21"/>
          <w:szCs w:val="21"/>
        </w:rPr>
        <w:t>戳水疱和血疱</w:t>
      </w:r>
    </w:p>
    <w:p w14:paraId="2DFFB267">
      <w:pPr>
        <w:spacing w:line="1597" w:lineRule="exact"/>
        <w:ind w:firstLine="2841"/>
      </w:pPr>
      <w:r>
        <w:drawing>
          <wp:anchor distT="0" distB="0" distL="0" distR="0" simplePos="0" relativeHeight="251678720" behindDoc="0" locked="0" layoutInCell="1" allowOverlap="1">
            <wp:simplePos x="0" y="0"/>
            <wp:positionH relativeFrom="column">
              <wp:posOffset>17780</wp:posOffset>
            </wp:positionH>
            <wp:positionV relativeFrom="paragraph">
              <wp:posOffset>0</wp:posOffset>
            </wp:positionV>
            <wp:extent cx="1733550" cy="1231265"/>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64"/>
                    <a:stretch>
                      <a:fillRect/>
                    </a:stretch>
                  </pic:blipFill>
                  <pic:spPr>
                    <a:xfrm>
                      <a:off x="0" y="0"/>
                      <a:ext cx="1733296" cy="1231391"/>
                    </a:xfrm>
                    <a:prstGeom prst="rect">
                      <a:avLst/>
                    </a:prstGeom>
                  </pic:spPr>
                </pic:pic>
              </a:graphicData>
            </a:graphic>
          </wp:anchor>
        </w:drawing>
      </w:r>
      <w:r>
        <w:rPr>
          <w:position w:val="-31"/>
        </w:rPr>
        <w:drawing>
          <wp:inline distT="0" distB="0" distL="0" distR="0">
            <wp:extent cx="2195195" cy="101409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65"/>
                    <a:stretch>
                      <a:fillRect/>
                    </a:stretch>
                  </pic:blipFill>
                  <pic:spPr>
                    <a:xfrm>
                      <a:off x="0" y="0"/>
                      <a:ext cx="2195703" cy="1014348"/>
                    </a:xfrm>
                    <a:prstGeom prst="rect">
                      <a:avLst/>
                    </a:prstGeom>
                  </pic:spPr>
                </pic:pic>
              </a:graphicData>
            </a:graphic>
          </wp:inline>
        </w:drawing>
      </w:r>
    </w:p>
    <w:p w14:paraId="08AF3C4A">
      <w:pPr>
        <w:spacing w:before="92" w:line="191" w:lineRule="auto"/>
        <w:ind w:left="3614"/>
        <w:rPr>
          <w:rFonts w:ascii="PingFang SC" w:hAnsi="PingFang SC" w:eastAsia="PingFang SC" w:cs="PingFang SC"/>
          <w:sz w:val="21"/>
          <w:szCs w:val="21"/>
        </w:rPr>
      </w:pPr>
      <w:r>
        <w:rPr>
          <w:rFonts w:ascii="PingFang SC" w:hAnsi="PingFang SC" w:eastAsia="PingFang SC" w:cs="PingFang SC"/>
          <w:spacing w:val="-1"/>
          <w:sz w:val="21"/>
          <w:szCs w:val="21"/>
        </w:rPr>
        <w:t>刺破水疱的推荐方法</w:t>
      </w:r>
    </w:p>
    <w:p w14:paraId="6C9D7D5F">
      <w:pPr>
        <w:pStyle w:val="4"/>
        <w:spacing w:line="274" w:lineRule="auto"/>
      </w:pPr>
    </w:p>
    <w:p w14:paraId="45F69656">
      <w:pPr>
        <w:spacing w:before="96" w:line="184" w:lineRule="auto"/>
        <w:ind w:left="462"/>
        <w:rPr>
          <w:rFonts w:hint="eastAsia" w:ascii="PingFang SC" w:hAnsi="PingFang SC" w:eastAsia="PingFang SC" w:cs="PingFang SC"/>
          <w:sz w:val="21"/>
          <w:szCs w:val="21"/>
          <w:lang w:eastAsia="zh-CN"/>
        </w:rPr>
      </w:pPr>
      <w:r>
        <w:rPr>
          <w:rFonts w:ascii="PingFang SC" w:hAnsi="PingFang SC" w:eastAsia="PingFang SC" w:cs="PingFang SC"/>
          <w:b/>
          <w:bCs/>
          <w:spacing w:val="-5"/>
          <w:sz w:val="21"/>
          <w:szCs w:val="21"/>
        </w:rPr>
        <w:t>2</w:t>
      </w:r>
      <w:r>
        <w:rPr>
          <w:rFonts w:hint="eastAsia" w:ascii="PingFang SC" w:hAnsi="PingFang SC" w:eastAsia="PingFang SC" w:cs="PingFang SC"/>
          <w:b/>
          <w:bCs/>
          <w:spacing w:val="-5"/>
          <w:sz w:val="21"/>
          <w:szCs w:val="21"/>
          <w:lang w:eastAsia="zh-CN"/>
        </w:rPr>
        <w:t>.</w:t>
      </w:r>
      <w:r>
        <w:rPr>
          <w:rFonts w:hint="eastAsia" w:ascii="PingFang SC" w:hAnsi="PingFang SC" w:eastAsia="PingFang SC" w:cs="PingFang SC"/>
          <w:b/>
          <w:bCs/>
          <w:spacing w:val="-5"/>
          <w:sz w:val="21"/>
          <w:szCs w:val="21"/>
          <w:lang w:val="en-US" w:eastAsia="zh-CN"/>
        </w:rPr>
        <w:t>该伤口因存在感染，所以在</w:t>
      </w:r>
      <w:r>
        <w:rPr>
          <w:rFonts w:ascii="PingFang SC" w:hAnsi="PingFang SC" w:eastAsia="PingFang SC" w:cs="PingFang SC"/>
          <w:b/>
          <w:bCs/>
          <w:spacing w:val="-5"/>
          <w:sz w:val="21"/>
          <w:szCs w:val="21"/>
        </w:rPr>
        <w:t>伤口涂</w:t>
      </w:r>
      <w:r>
        <w:rPr>
          <w:rFonts w:hint="eastAsia" w:ascii="PingFang SC" w:hAnsi="PingFang SC" w:eastAsia="PingFang SC" w:cs="PingFang SC"/>
          <w:b/>
          <w:bCs/>
          <w:spacing w:val="-5"/>
          <w:sz w:val="21"/>
          <w:szCs w:val="21"/>
          <w:lang w:val="en-US" w:eastAsia="zh-CN"/>
        </w:rPr>
        <w:t>药</w:t>
      </w:r>
      <w:r>
        <w:rPr>
          <w:rFonts w:ascii="PingFang SC" w:hAnsi="PingFang SC" w:eastAsia="PingFang SC" w:cs="PingFang SC"/>
          <w:b/>
          <w:bCs/>
          <w:spacing w:val="-5"/>
          <w:sz w:val="21"/>
          <w:szCs w:val="21"/>
        </w:rPr>
        <w:t>，贴</w:t>
      </w:r>
      <w:r>
        <w:rPr>
          <w:rFonts w:hint="eastAsia" w:ascii="PingFang SC" w:hAnsi="PingFang SC" w:eastAsia="PingFang SC" w:cs="PingFang SC"/>
          <w:b/>
          <w:bCs/>
          <w:spacing w:val="-5"/>
          <w:sz w:val="21"/>
          <w:szCs w:val="21"/>
          <w:lang w:eastAsia="zh-CN"/>
        </w:rPr>
        <w:t>优妥</w:t>
      </w:r>
    </w:p>
    <w:p w14:paraId="736CE39A">
      <w:pPr>
        <w:spacing w:before="14" w:line="3356" w:lineRule="exact"/>
        <w:ind w:firstLine="876"/>
      </w:pPr>
      <w:r>
        <w:rPr>
          <w:position w:val="-67"/>
        </w:rPr>
        <w:drawing>
          <wp:inline distT="0" distB="0" distL="0" distR="0">
            <wp:extent cx="2879090" cy="213106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66"/>
                    <a:stretch>
                      <a:fillRect/>
                    </a:stretch>
                  </pic:blipFill>
                  <pic:spPr>
                    <a:xfrm>
                      <a:off x="0" y="0"/>
                      <a:ext cx="2879598" cy="2131060"/>
                    </a:xfrm>
                    <a:prstGeom prst="rect">
                      <a:avLst/>
                    </a:prstGeom>
                  </pic:spPr>
                </pic:pic>
              </a:graphicData>
            </a:graphic>
          </wp:inline>
        </w:drawing>
      </w:r>
    </w:p>
    <w:p w14:paraId="0E980E5E">
      <w:pPr>
        <w:spacing w:line="3356" w:lineRule="exact"/>
        <w:sectPr>
          <w:headerReference r:id="rId47" w:type="default"/>
          <w:footerReference r:id="rId48" w:type="default"/>
          <w:pgSz w:w="8391" w:h="11909"/>
          <w:pgMar w:top="883" w:right="1039" w:bottom="937" w:left="1051" w:header="869" w:footer="716" w:gutter="0"/>
          <w:cols w:space="720" w:num="1"/>
        </w:sectPr>
      </w:pPr>
    </w:p>
    <w:p w14:paraId="31807FBB">
      <w:pPr>
        <w:pStyle w:val="4"/>
        <w:spacing w:line="320" w:lineRule="auto"/>
      </w:pPr>
    </w:p>
    <w:p w14:paraId="0F43151D">
      <w:pPr>
        <w:spacing w:before="96" w:line="178" w:lineRule="auto"/>
        <w:ind w:left="36" w:right="19" w:firstLine="430"/>
        <w:rPr>
          <w:rFonts w:ascii="PingFang SC" w:hAnsi="PingFang SC" w:eastAsia="PingFang SC" w:cs="PingFang SC"/>
          <w:sz w:val="21"/>
          <w:szCs w:val="21"/>
        </w:rPr>
      </w:pPr>
      <w:r>
        <w:rPr>
          <w:rFonts w:ascii="PingFang SC" w:hAnsi="PingFang SC" w:eastAsia="PingFang SC" w:cs="PingFang SC"/>
          <w:spacing w:val="-3"/>
          <w:sz w:val="21"/>
          <w:szCs w:val="21"/>
        </w:rPr>
        <w:t>下面的三张图片中，一开始有一个小伤口，水疱中还有水。使用</w:t>
      </w:r>
      <w:r>
        <w:rPr>
          <w:rFonts w:ascii="PingFang SC" w:hAnsi="PingFang SC" w:eastAsia="PingFang SC" w:cs="PingFang SC"/>
          <w:spacing w:val="8"/>
          <w:sz w:val="21"/>
          <w:szCs w:val="21"/>
        </w:rPr>
        <w:t xml:space="preserve"> </w:t>
      </w:r>
      <w:r>
        <w:rPr>
          <w:rFonts w:hint="eastAsia" w:ascii="PingFang SC" w:hAnsi="PingFang SC" w:eastAsia="PingFang SC" w:cs="PingFang SC"/>
          <w:sz w:val="21"/>
          <w:szCs w:val="21"/>
          <w:lang w:eastAsia="zh-CN"/>
        </w:rPr>
        <w:t>优妥</w:t>
      </w:r>
      <w:r>
        <w:rPr>
          <w:rFonts w:ascii="PingFang SC" w:hAnsi="PingFang SC" w:eastAsia="PingFang SC" w:cs="PingFang SC"/>
          <w:sz w:val="21"/>
          <w:szCs w:val="21"/>
        </w:rPr>
        <w:t>加压包扎一天后水疱没有再起，</w:t>
      </w:r>
      <w:r>
        <w:rPr>
          <w:rFonts w:hint="eastAsia" w:ascii="PingFang SC" w:hAnsi="PingFang SC" w:eastAsia="PingFang SC" w:cs="PingFang SC"/>
          <w:sz w:val="21"/>
          <w:szCs w:val="21"/>
          <w:lang w:eastAsia="zh-CN"/>
        </w:rPr>
        <w:t>优妥</w:t>
      </w:r>
      <w:r>
        <w:rPr>
          <w:rFonts w:ascii="PingFang SC" w:hAnsi="PingFang SC" w:eastAsia="PingFang SC" w:cs="PingFang SC"/>
          <w:sz w:val="21"/>
          <w:szCs w:val="21"/>
        </w:rPr>
        <w:t>仍然贴在干燥的伤</w:t>
      </w:r>
      <w:r>
        <w:rPr>
          <w:rFonts w:ascii="PingFang SC" w:hAnsi="PingFang SC" w:eastAsia="PingFang SC" w:cs="PingFang SC"/>
          <w:spacing w:val="-1"/>
          <w:sz w:val="21"/>
          <w:szCs w:val="21"/>
        </w:rPr>
        <w:t>口上。</w:t>
      </w:r>
    </w:p>
    <w:p w14:paraId="0026BA00">
      <w:pPr>
        <w:spacing w:before="13" w:line="7348" w:lineRule="exact"/>
        <w:ind w:firstLine="908"/>
      </w:pPr>
      <w:r>
        <w:rPr>
          <w:position w:val="-146"/>
        </w:rPr>
        <w:drawing>
          <wp:inline distT="0" distB="0" distL="0" distR="0">
            <wp:extent cx="2835910" cy="466598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67"/>
                    <a:stretch>
                      <a:fillRect/>
                    </a:stretch>
                  </pic:blipFill>
                  <pic:spPr>
                    <a:xfrm>
                      <a:off x="0" y="0"/>
                      <a:ext cx="2836037" cy="4665980"/>
                    </a:xfrm>
                    <a:prstGeom prst="rect">
                      <a:avLst/>
                    </a:prstGeom>
                  </pic:spPr>
                </pic:pic>
              </a:graphicData>
            </a:graphic>
          </wp:inline>
        </w:drawing>
      </w:r>
    </w:p>
    <w:p w14:paraId="59F6EE22">
      <w:pPr>
        <w:spacing w:before="95" w:line="184" w:lineRule="auto"/>
        <w:ind w:left="691"/>
        <w:rPr>
          <w:rFonts w:ascii="PingFang SC" w:hAnsi="PingFang SC" w:eastAsia="PingFang SC" w:cs="PingFang SC"/>
          <w:sz w:val="21"/>
          <w:szCs w:val="21"/>
        </w:rPr>
      </w:pPr>
      <w:r>
        <w:rPr>
          <w:rFonts w:ascii="PingFang SC" w:hAnsi="PingFang SC" w:eastAsia="PingFang SC" w:cs="PingFang SC"/>
          <w:spacing w:val="1"/>
          <w:sz w:val="21"/>
          <w:szCs w:val="21"/>
        </w:rPr>
        <w:t>（这里使用的是 10×10 厘米的</w:t>
      </w:r>
      <w:r>
        <w:rPr>
          <w:rFonts w:hint="eastAsia" w:ascii="PingFang SC" w:hAnsi="PingFang SC" w:eastAsia="PingFang SC" w:cs="PingFang SC"/>
          <w:spacing w:val="1"/>
          <w:sz w:val="21"/>
          <w:szCs w:val="21"/>
          <w:lang w:eastAsia="zh-CN"/>
        </w:rPr>
        <w:t>优妥</w:t>
      </w:r>
      <w:r>
        <w:rPr>
          <w:rFonts w:ascii="PingFang SC" w:hAnsi="PingFang SC" w:eastAsia="PingFang SC" w:cs="PingFang SC"/>
          <w:spacing w:val="1"/>
          <w:sz w:val="21"/>
          <w:szCs w:val="21"/>
        </w:rPr>
        <w:t>，裁成了小块儿）</w:t>
      </w:r>
    </w:p>
    <w:p w14:paraId="4DAE4442">
      <w:pPr>
        <w:spacing w:line="184" w:lineRule="auto"/>
        <w:rPr>
          <w:rFonts w:ascii="PingFang SC" w:hAnsi="PingFang SC" w:eastAsia="PingFang SC" w:cs="PingFang SC"/>
          <w:sz w:val="21"/>
          <w:szCs w:val="21"/>
        </w:rPr>
        <w:sectPr>
          <w:headerReference r:id="rId49" w:type="default"/>
          <w:footerReference r:id="rId50" w:type="default"/>
          <w:pgSz w:w="8391" w:h="11909"/>
          <w:pgMar w:top="883" w:right="1047" w:bottom="937" w:left="1051" w:header="869" w:footer="716" w:gutter="0"/>
          <w:cols w:space="720" w:num="1"/>
        </w:sectPr>
      </w:pPr>
    </w:p>
    <w:p w14:paraId="79C1636C">
      <w:pPr>
        <w:pStyle w:val="4"/>
        <w:spacing w:line="320" w:lineRule="auto"/>
      </w:pPr>
    </w:p>
    <w:p w14:paraId="51E09496">
      <w:pPr>
        <w:spacing w:before="95" w:line="176" w:lineRule="auto"/>
        <w:ind w:left="37" w:right="19" w:firstLine="428"/>
        <w:rPr>
          <w:rFonts w:ascii="PingFang SC" w:hAnsi="PingFang SC" w:eastAsia="PingFang SC" w:cs="PingFang SC"/>
          <w:sz w:val="21"/>
          <w:szCs w:val="21"/>
        </w:rPr>
      </w:pPr>
      <w:r>
        <w:rPr>
          <w:rFonts w:ascii="PingFang SC" w:hAnsi="PingFang SC" w:eastAsia="PingFang SC" w:cs="PingFang SC"/>
          <w:spacing w:val="-3"/>
          <w:sz w:val="21"/>
          <w:szCs w:val="21"/>
        </w:rPr>
        <w:t>下图是另一处有水疱的位置，</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贴一天之后在皮肤上留下了细</w:t>
      </w:r>
      <w:r>
        <w:rPr>
          <w:rFonts w:ascii="PingFang SC" w:hAnsi="PingFang SC" w:eastAsia="PingFang SC" w:cs="PingFang SC"/>
          <w:spacing w:val="8"/>
          <w:sz w:val="21"/>
          <w:szCs w:val="21"/>
        </w:rPr>
        <w:t xml:space="preserve"> </w:t>
      </w:r>
      <w:r>
        <w:rPr>
          <w:rFonts w:ascii="PingFang SC" w:hAnsi="PingFang SC" w:eastAsia="PingFang SC" w:cs="PingFang SC"/>
          <w:spacing w:val="-10"/>
          <w:sz w:val="21"/>
          <w:szCs w:val="21"/>
        </w:rPr>
        <w:t>小的格子，原先疱顶的皮肤重新贴合到伤口上（需要弹性绷带加压</w:t>
      </w:r>
      <w:r>
        <w:rPr>
          <w:rFonts w:ascii="PingFang SC" w:hAnsi="PingFang SC" w:eastAsia="PingFang SC" w:cs="PingFang SC"/>
          <w:spacing w:val="-3"/>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不再有水疱。而</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有微弱的粘性，揭掉的时候不会把疱顶皮肤带起</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来。这种细小的格子有一些预防积水和疤痕的作用。</w:t>
      </w:r>
    </w:p>
    <w:p w14:paraId="617D2EF9">
      <w:pPr>
        <w:spacing w:before="4" w:line="3862" w:lineRule="exact"/>
        <w:ind w:firstLine="1216"/>
      </w:pPr>
      <w:r>
        <w:rPr>
          <w:position w:val="-77"/>
        </w:rPr>
        <w:drawing>
          <wp:inline distT="0" distB="0" distL="0" distR="0">
            <wp:extent cx="2447290" cy="245237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68"/>
                    <a:stretch>
                      <a:fillRect/>
                    </a:stretch>
                  </pic:blipFill>
                  <pic:spPr>
                    <a:xfrm>
                      <a:off x="0" y="0"/>
                      <a:ext cx="2447544" cy="2452370"/>
                    </a:xfrm>
                    <a:prstGeom prst="rect">
                      <a:avLst/>
                    </a:prstGeom>
                  </pic:spPr>
                </pic:pic>
              </a:graphicData>
            </a:graphic>
          </wp:inline>
        </w:drawing>
      </w:r>
    </w:p>
    <w:p w14:paraId="45914699">
      <w:pPr>
        <w:spacing w:before="97" w:line="175" w:lineRule="auto"/>
        <w:ind w:left="36" w:right="19" w:firstLine="424"/>
        <w:rPr>
          <w:rFonts w:ascii="PingFang SC" w:hAnsi="PingFang SC" w:eastAsia="PingFang SC" w:cs="PingFang SC"/>
          <w:sz w:val="21"/>
          <w:szCs w:val="21"/>
        </w:rPr>
      </w:pPr>
      <w:r>
        <w:rPr>
          <w:rFonts w:ascii="PingFang SC" w:hAnsi="PingFang SC" w:eastAsia="PingFang SC" w:cs="PingFang SC"/>
          <w:spacing w:val="-3"/>
          <w:sz w:val="21"/>
          <w:szCs w:val="21"/>
        </w:rPr>
        <w:t>使用</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是为了防止伤口粘连，方便下次换药时拆除。也可以直</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接贴美皮康等材料。廉价的方案是使用凡士林油纱（下图中是油纱）。</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这种可以直接接触伤口的敷料是一级敷料，需要保证无菌。</w:t>
      </w:r>
    </w:p>
    <w:p w14:paraId="4E63BA55">
      <w:pPr>
        <w:spacing w:before="15" w:line="2371" w:lineRule="exact"/>
        <w:ind w:firstLine="876"/>
      </w:pPr>
      <w:r>
        <w:rPr>
          <w:position w:val="-47"/>
        </w:rPr>
        <w:drawing>
          <wp:inline distT="0" distB="0" distL="0" distR="0">
            <wp:extent cx="2879725" cy="150495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69"/>
                    <a:stretch>
                      <a:fillRect/>
                    </a:stretch>
                  </pic:blipFill>
                  <pic:spPr>
                    <a:xfrm>
                      <a:off x="0" y="0"/>
                      <a:ext cx="2879725" cy="1505458"/>
                    </a:xfrm>
                    <a:prstGeom prst="rect">
                      <a:avLst/>
                    </a:prstGeom>
                  </pic:spPr>
                </pic:pic>
              </a:graphicData>
            </a:graphic>
          </wp:inline>
        </w:drawing>
      </w:r>
    </w:p>
    <w:p w14:paraId="75E69B5C">
      <w:pPr>
        <w:spacing w:line="2371" w:lineRule="exact"/>
        <w:sectPr>
          <w:footerReference r:id="rId51" w:type="default"/>
          <w:pgSz w:w="8391" w:h="11909"/>
          <w:pgMar w:top="883" w:right="1047" w:bottom="937" w:left="1051" w:header="869" w:footer="716" w:gutter="0"/>
          <w:cols w:space="720" w:num="1"/>
        </w:sectPr>
      </w:pPr>
    </w:p>
    <w:p w14:paraId="70B81321">
      <w:pPr>
        <w:pStyle w:val="4"/>
        <w:spacing w:line="320" w:lineRule="auto"/>
      </w:pPr>
    </w:p>
    <w:p w14:paraId="7AA68D3E">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6"/>
          <w:sz w:val="21"/>
          <w:szCs w:val="21"/>
        </w:rPr>
        <w:t>3</w:t>
      </w:r>
      <w:r>
        <w:rPr>
          <w:rFonts w:hint="eastAsia" w:ascii="PingFang SC" w:hAnsi="PingFang SC" w:eastAsia="PingFang SC" w:cs="PingFang SC"/>
          <w:b/>
          <w:bCs/>
          <w:spacing w:val="-6"/>
          <w:sz w:val="21"/>
          <w:szCs w:val="21"/>
          <w:lang w:eastAsia="zh-CN"/>
        </w:rPr>
        <w:t>.</w:t>
      </w:r>
      <w:r>
        <w:rPr>
          <w:rFonts w:ascii="PingFang SC" w:hAnsi="PingFang SC" w:eastAsia="PingFang SC" w:cs="PingFang SC"/>
          <w:b/>
          <w:bCs/>
          <w:spacing w:val="-6"/>
          <w:sz w:val="21"/>
          <w:szCs w:val="21"/>
        </w:rPr>
        <w:t>垫脱脂纱布块儿</w:t>
      </w:r>
    </w:p>
    <w:p w14:paraId="3975F327">
      <w:pPr>
        <w:spacing w:before="15" w:line="2257" w:lineRule="exact"/>
        <w:ind w:firstLine="876"/>
      </w:pPr>
      <w:r>
        <w:rPr>
          <w:position w:val="-45"/>
        </w:rPr>
        <w:drawing>
          <wp:inline distT="0" distB="0" distL="0" distR="0">
            <wp:extent cx="2878455" cy="1433195"/>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70"/>
                    <a:stretch>
                      <a:fillRect/>
                    </a:stretch>
                  </pic:blipFill>
                  <pic:spPr>
                    <a:xfrm>
                      <a:off x="0" y="0"/>
                      <a:ext cx="2878836" cy="1433195"/>
                    </a:xfrm>
                    <a:prstGeom prst="rect">
                      <a:avLst/>
                    </a:prstGeom>
                  </pic:spPr>
                </pic:pic>
              </a:graphicData>
            </a:graphic>
          </wp:inline>
        </w:drawing>
      </w:r>
    </w:p>
    <w:p w14:paraId="4E801157">
      <w:pPr>
        <w:spacing w:before="89" w:line="176" w:lineRule="auto"/>
        <w:ind w:left="36"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在伤口有渗出的地方，垫脱脂纱布块儿。主要是为了吸收渗水，</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隔离外界细菌。垫上纱布也可以减轻意外碰撞</w:t>
      </w:r>
      <w:r>
        <w:rPr>
          <w:rFonts w:ascii="PingFang SC" w:hAnsi="PingFang SC" w:eastAsia="PingFang SC" w:cs="PingFang SC"/>
          <w:spacing w:val="-3"/>
          <w:sz w:val="21"/>
          <w:szCs w:val="21"/>
        </w:rPr>
        <w:t>带来的伤害。有经济条</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件的可以使用吸收性敷料，如薄型美皮康。也可以使用其它无菌吸收</w:t>
      </w:r>
      <w:r>
        <w:rPr>
          <w:rFonts w:ascii="PingFang SC" w:hAnsi="PingFang SC" w:eastAsia="PingFang SC" w:cs="PingFang SC"/>
          <w:spacing w:val="9"/>
          <w:sz w:val="21"/>
          <w:szCs w:val="21"/>
        </w:rPr>
        <w:t xml:space="preserve">  </w:t>
      </w:r>
      <w:r>
        <w:rPr>
          <w:rFonts w:ascii="PingFang SC" w:hAnsi="PingFang SC" w:eastAsia="PingFang SC" w:cs="PingFang SC"/>
          <w:spacing w:val="-9"/>
          <w:sz w:val="21"/>
          <w:szCs w:val="21"/>
        </w:rPr>
        <w:t>垫。</w:t>
      </w:r>
    </w:p>
    <w:p w14:paraId="58B77C5F">
      <w:pPr>
        <w:spacing w:before="31" w:line="191" w:lineRule="auto"/>
        <w:ind w:left="460"/>
      </w:pPr>
      <w:r>
        <w:rPr>
          <w:rFonts w:ascii="PingFang SC" w:hAnsi="PingFang SC" w:eastAsia="PingFang SC" w:cs="PingFang SC"/>
          <w:spacing w:val="-1"/>
          <w:sz w:val="21"/>
          <w:szCs w:val="21"/>
        </w:rPr>
        <w:t>这一层包扎材料同样应该无菌。</w:t>
      </w:r>
    </w:p>
    <w:p w14:paraId="5C24CE40">
      <w:pPr>
        <w:spacing w:before="96" w:line="184" w:lineRule="auto"/>
        <w:ind w:left="459"/>
        <w:rPr>
          <w:rFonts w:ascii="PingFang SC" w:hAnsi="PingFang SC" w:eastAsia="PingFang SC" w:cs="PingFang SC"/>
          <w:sz w:val="21"/>
          <w:szCs w:val="21"/>
        </w:rPr>
      </w:pPr>
      <w:r>
        <w:rPr>
          <w:rFonts w:ascii="PingFang SC" w:hAnsi="PingFang SC" w:eastAsia="PingFang SC" w:cs="PingFang SC"/>
          <w:b/>
          <w:bCs/>
          <w:spacing w:val="-5"/>
          <w:sz w:val="21"/>
          <w:szCs w:val="21"/>
        </w:rPr>
        <w:t>4</w:t>
      </w:r>
      <w:r>
        <w:rPr>
          <w:rFonts w:hint="eastAsia" w:ascii="PingFang SC" w:hAnsi="PingFang SC" w:eastAsia="PingFang SC" w:cs="PingFang SC"/>
          <w:b/>
          <w:bCs/>
          <w:spacing w:val="-5"/>
          <w:sz w:val="21"/>
          <w:szCs w:val="21"/>
          <w:lang w:eastAsia="zh-CN"/>
        </w:rPr>
        <w:t>.</w:t>
      </w:r>
      <w:r>
        <w:rPr>
          <w:rFonts w:ascii="PingFang SC" w:hAnsi="PingFang SC" w:eastAsia="PingFang SC" w:cs="PingFang SC"/>
          <w:b/>
          <w:bCs/>
          <w:spacing w:val="-5"/>
          <w:sz w:val="21"/>
          <w:szCs w:val="21"/>
        </w:rPr>
        <w:t>无纺纱布整个包起来</w:t>
      </w:r>
    </w:p>
    <w:p w14:paraId="4DB062AF">
      <w:pPr>
        <w:spacing w:before="44" w:line="176" w:lineRule="auto"/>
        <w:ind w:left="46" w:right="47" w:firstLine="414"/>
        <w:rPr>
          <w:rFonts w:ascii="PingFang SC" w:hAnsi="PingFang SC" w:eastAsia="PingFang SC" w:cs="PingFang SC"/>
          <w:sz w:val="21"/>
          <w:szCs w:val="21"/>
        </w:rPr>
      </w:pPr>
      <w:r>
        <w:rPr>
          <w:rFonts w:ascii="PingFang SC" w:hAnsi="PingFang SC" w:eastAsia="PingFang SC" w:cs="PingFang SC"/>
          <w:spacing w:val="-3"/>
          <w:sz w:val="21"/>
          <w:szCs w:val="21"/>
        </w:rPr>
        <w:t>使用无纺纱布主要是因为它软，还可以随着关节的运动拉伸。省</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略这一步，直接用卷纱布固定也可以。</w:t>
      </w:r>
    </w:p>
    <w:p w14:paraId="5FBD92F4">
      <w:pPr>
        <w:spacing w:before="15" w:line="2684" w:lineRule="exact"/>
        <w:ind w:firstLine="876"/>
      </w:pPr>
      <w:r>
        <w:rPr>
          <w:position w:val="-53"/>
        </w:rPr>
        <w:drawing>
          <wp:inline distT="0" distB="0" distL="0" distR="0">
            <wp:extent cx="2879725" cy="170370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71"/>
                    <a:stretch>
                      <a:fillRect/>
                    </a:stretch>
                  </pic:blipFill>
                  <pic:spPr>
                    <a:xfrm>
                      <a:off x="0" y="0"/>
                      <a:ext cx="2879725" cy="1704339"/>
                    </a:xfrm>
                    <a:prstGeom prst="rect">
                      <a:avLst/>
                    </a:prstGeom>
                  </pic:spPr>
                </pic:pic>
              </a:graphicData>
            </a:graphic>
          </wp:inline>
        </w:drawing>
      </w:r>
    </w:p>
    <w:p w14:paraId="0DCF82D6">
      <w:pPr>
        <w:spacing w:line="2684" w:lineRule="exact"/>
        <w:sectPr>
          <w:headerReference r:id="rId52" w:type="default"/>
          <w:footerReference r:id="rId53" w:type="default"/>
          <w:pgSz w:w="8391" w:h="11909"/>
          <w:pgMar w:top="883" w:right="1019" w:bottom="937" w:left="1051" w:header="869" w:footer="716" w:gutter="0"/>
          <w:cols w:space="720" w:num="1"/>
        </w:sectPr>
      </w:pPr>
    </w:p>
    <w:p w14:paraId="2C5AE36B">
      <w:pPr>
        <w:pStyle w:val="4"/>
        <w:spacing w:line="320" w:lineRule="auto"/>
      </w:pPr>
    </w:p>
    <w:p w14:paraId="63D9DFAA">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8"/>
          <w:sz w:val="21"/>
          <w:szCs w:val="21"/>
        </w:rPr>
        <w:t>5</w:t>
      </w:r>
      <w:r>
        <w:rPr>
          <w:rFonts w:hint="eastAsia" w:ascii="PingFang SC" w:hAnsi="PingFang SC" w:eastAsia="PingFang SC" w:cs="PingFang SC"/>
          <w:b/>
          <w:bCs/>
          <w:spacing w:val="-8"/>
          <w:sz w:val="21"/>
          <w:szCs w:val="21"/>
          <w:lang w:eastAsia="zh-CN"/>
        </w:rPr>
        <w:t>.</w:t>
      </w:r>
      <w:r>
        <w:rPr>
          <w:rFonts w:ascii="PingFang SC" w:hAnsi="PingFang SC" w:eastAsia="PingFang SC" w:cs="PingFang SC"/>
          <w:b/>
          <w:bCs/>
          <w:spacing w:val="-8"/>
          <w:sz w:val="21"/>
          <w:szCs w:val="21"/>
        </w:rPr>
        <w:t>卷纱布固定</w:t>
      </w:r>
    </w:p>
    <w:p w14:paraId="479B995C">
      <w:pPr>
        <w:spacing w:before="15" w:line="2012" w:lineRule="exact"/>
        <w:ind w:firstLine="876"/>
      </w:pPr>
      <w:r>
        <w:rPr>
          <w:position w:val="-40"/>
        </w:rPr>
        <w:drawing>
          <wp:inline distT="0" distB="0" distL="0" distR="0">
            <wp:extent cx="2879090" cy="127762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72"/>
                    <a:stretch>
                      <a:fillRect/>
                    </a:stretch>
                  </pic:blipFill>
                  <pic:spPr>
                    <a:xfrm>
                      <a:off x="0" y="0"/>
                      <a:ext cx="2879344" cy="1277620"/>
                    </a:xfrm>
                    <a:prstGeom prst="rect">
                      <a:avLst/>
                    </a:prstGeom>
                  </pic:spPr>
                </pic:pic>
              </a:graphicData>
            </a:graphic>
          </wp:inline>
        </w:drawing>
      </w:r>
    </w:p>
    <w:p w14:paraId="6F7F796C">
      <w:pPr>
        <w:spacing w:before="89" w:line="192" w:lineRule="auto"/>
        <w:ind w:left="2624"/>
        <w:rPr>
          <w:rFonts w:ascii="PingFang SC" w:hAnsi="PingFang SC" w:eastAsia="PingFang SC" w:cs="PingFang SC"/>
          <w:sz w:val="21"/>
          <w:szCs w:val="21"/>
        </w:rPr>
      </w:pPr>
      <w:r>
        <w:rPr>
          <w:rFonts w:ascii="PingFang SC" w:hAnsi="PingFang SC" w:eastAsia="PingFang SC" w:cs="PingFang SC"/>
          <w:spacing w:val="-1"/>
          <w:sz w:val="21"/>
          <w:szCs w:val="21"/>
        </w:rPr>
        <w:t>普通纱布卷</w:t>
      </w:r>
    </w:p>
    <w:p w14:paraId="5DBF2BA0">
      <w:pPr>
        <w:spacing w:line="2523" w:lineRule="exact"/>
        <w:ind w:firstLine="876"/>
      </w:pPr>
      <w:r>
        <w:rPr>
          <w:position w:val="-50"/>
        </w:rPr>
        <w:drawing>
          <wp:inline distT="0" distB="0" distL="0" distR="0">
            <wp:extent cx="2879090" cy="160147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73"/>
                    <a:stretch>
                      <a:fillRect/>
                    </a:stretch>
                  </pic:blipFill>
                  <pic:spPr>
                    <a:xfrm>
                      <a:off x="0" y="0"/>
                      <a:ext cx="2879598" cy="1602104"/>
                    </a:xfrm>
                    <a:prstGeom prst="rect">
                      <a:avLst/>
                    </a:prstGeom>
                  </pic:spPr>
                </pic:pic>
              </a:graphicData>
            </a:graphic>
          </wp:inline>
        </w:drawing>
      </w:r>
    </w:p>
    <w:p w14:paraId="6766BA47">
      <w:pPr>
        <w:spacing w:before="90" w:line="192" w:lineRule="auto"/>
        <w:ind w:left="2629"/>
        <w:rPr>
          <w:rFonts w:ascii="PingFang SC" w:hAnsi="PingFang SC" w:eastAsia="PingFang SC" w:cs="PingFang SC"/>
          <w:sz w:val="21"/>
          <w:szCs w:val="21"/>
        </w:rPr>
      </w:pPr>
      <w:r>
        <w:rPr>
          <w:rFonts w:ascii="PingFang SC" w:hAnsi="PingFang SC" w:eastAsia="PingFang SC" w:cs="PingFang SC"/>
          <w:spacing w:val="-1"/>
          <w:sz w:val="21"/>
          <w:szCs w:val="21"/>
        </w:rPr>
        <w:t>弹性纱布卷</w:t>
      </w:r>
    </w:p>
    <w:p w14:paraId="45E421D5">
      <w:pPr>
        <w:spacing w:before="31" w:line="184" w:lineRule="auto"/>
        <w:ind w:left="461"/>
      </w:pPr>
      <w:r>
        <w:rPr>
          <w:rFonts w:ascii="PingFang SC" w:hAnsi="PingFang SC" w:eastAsia="PingFang SC" w:cs="PingFang SC"/>
          <w:spacing w:val="-2"/>
          <w:sz w:val="21"/>
          <w:szCs w:val="21"/>
        </w:rPr>
        <w:t>现在国内可以买到弹性纱布，</w:t>
      </w:r>
      <w:r>
        <w:rPr>
          <w:rFonts w:ascii="PingFang SC" w:hAnsi="PingFang SC" w:eastAsia="PingFang SC" w:cs="PingFang SC"/>
          <w:spacing w:val="-42"/>
          <w:sz w:val="21"/>
          <w:szCs w:val="21"/>
        </w:rPr>
        <w:t xml:space="preserve"> </w:t>
      </w:r>
      <w:r>
        <w:rPr>
          <w:rFonts w:ascii="PingFang SC" w:hAnsi="PingFang SC" w:eastAsia="PingFang SC" w:cs="PingFang SC"/>
          <w:spacing w:val="-2"/>
          <w:sz w:val="21"/>
          <w:szCs w:val="21"/>
        </w:rPr>
        <w:t>比普通纱布卷包扎的更服贴。</w:t>
      </w:r>
    </w:p>
    <w:p w14:paraId="0762FE52">
      <w:pPr>
        <w:spacing w:before="96" w:line="184" w:lineRule="auto"/>
        <w:ind w:left="461"/>
        <w:rPr>
          <w:rFonts w:ascii="PingFang SC" w:hAnsi="PingFang SC" w:eastAsia="PingFang SC" w:cs="PingFang SC"/>
          <w:sz w:val="21"/>
          <w:szCs w:val="21"/>
        </w:rPr>
      </w:pPr>
      <w:r>
        <w:rPr>
          <w:rFonts w:ascii="PingFang SC" w:hAnsi="PingFang SC" w:eastAsia="PingFang SC" w:cs="PingFang SC"/>
          <w:b/>
          <w:bCs/>
          <w:spacing w:val="-6"/>
          <w:sz w:val="21"/>
          <w:szCs w:val="21"/>
        </w:rPr>
        <w:t>6</w:t>
      </w:r>
      <w:r>
        <w:rPr>
          <w:rFonts w:hint="eastAsia" w:ascii="PingFang SC" w:hAnsi="PingFang SC" w:eastAsia="PingFang SC" w:cs="PingFang SC"/>
          <w:b/>
          <w:bCs/>
          <w:spacing w:val="-6"/>
          <w:sz w:val="21"/>
          <w:szCs w:val="21"/>
          <w:lang w:eastAsia="zh-CN"/>
        </w:rPr>
        <w:t>.</w:t>
      </w:r>
      <w:r>
        <w:rPr>
          <w:rFonts w:ascii="PingFang SC" w:hAnsi="PingFang SC" w:eastAsia="PingFang SC" w:cs="PingFang SC"/>
          <w:spacing w:val="-43"/>
          <w:sz w:val="21"/>
          <w:szCs w:val="21"/>
        </w:rPr>
        <w:t xml:space="preserve"> </w:t>
      </w:r>
      <w:r>
        <w:rPr>
          <w:rFonts w:ascii="PingFang SC" w:hAnsi="PingFang SC" w:eastAsia="PingFang SC" w:cs="PingFang SC"/>
          <w:b/>
          <w:bCs/>
          <w:spacing w:val="-6"/>
          <w:sz w:val="21"/>
          <w:szCs w:val="21"/>
        </w:rPr>
        <w:t>网状弹性绷带束在外面</w:t>
      </w:r>
    </w:p>
    <w:p w14:paraId="7306175A">
      <w:pPr>
        <w:spacing w:before="12" w:line="1884" w:lineRule="exact"/>
        <w:ind w:firstLine="876"/>
      </w:pPr>
      <w:r>
        <w:rPr>
          <w:position w:val="-37"/>
        </w:rPr>
        <w:drawing>
          <wp:inline distT="0" distB="0" distL="0" distR="0">
            <wp:extent cx="2879725" cy="119570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74"/>
                    <a:stretch>
                      <a:fillRect/>
                    </a:stretch>
                  </pic:blipFill>
                  <pic:spPr>
                    <a:xfrm>
                      <a:off x="0" y="0"/>
                      <a:ext cx="2879725" cy="1196339"/>
                    </a:xfrm>
                    <a:prstGeom prst="rect">
                      <a:avLst/>
                    </a:prstGeom>
                  </pic:spPr>
                </pic:pic>
              </a:graphicData>
            </a:graphic>
          </wp:inline>
        </w:drawing>
      </w:r>
    </w:p>
    <w:p w14:paraId="2597CF59">
      <w:pPr>
        <w:spacing w:before="93" w:line="181" w:lineRule="auto"/>
        <w:ind w:left="37" w:firstLine="423"/>
        <w:rPr>
          <w:rFonts w:ascii="PingFang SC" w:hAnsi="PingFang SC" w:eastAsia="PingFang SC" w:cs="PingFang SC"/>
          <w:sz w:val="21"/>
          <w:szCs w:val="21"/>
        </w:rPr>
      </w:pPr>
      <w:r>
        <w:rPr>
          <w:rFonts w:ascii="PingFang SC" w:hAnsi="PingFang SC" w:eastAsia="PingFang SC" w:cs="PingFang SC"/>
          <w:sz w:val="21"/>
          <w:szCs w:val="21"/>
        </w:rPr>
        <w:t>使用网状弹性绷带可以很好地维持内部各层敷料不</w:t>
      </w:r>
      <w:r>
        <w:rPr>
          <w:rFonts w:ascii="PingFang SC" w:hAnsi="PingFang SC" w:eastAsia="PingFang SC" w:cs="PingFang SC"/>
          <w:spacing w:val="-1"/>
          <w:sz w:val="21"/>
          <w:szCs w:val="21"/>
        </w:rPr>
        <w:t>移动不脱落。</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看起来也比较美观。</w:t>
      </w:r>
    </w:p>
    <w:p w14:paraId="5CBD01C9">
      <w:pPr>
        <w:spacing w:line="181" w:lineRule="auto"/>
        <w:rPr>
          <w:rFonts w:ascii="PingFang SC" w:hAnsi="PingFang SC" w:eastAsia="PingFang SC" w:cs="PingFang SC"/>
          <w:sz w:val="21"/>
          <w:szCs w:val="21"/>
        </w:rPr>
        <w:sectPr>
          <w:headerReference r:id="rId54" w:type="default"/>
          <w:footerReference r:id="rId55" w:type="default"/>
          <w:pgSz w:w="8391" w:h="11909"/>
          <w:pgMar w:top="883" w:right="1002" w:bottom="937" w:left="1051" w:header="869" w:footer="716" w:gutter="0"/>
          <w:cols w:space="720" w:num="1"/>
        </w:sectPr>
      </w:pPr>
    </w:p>
    <w:p w14:paraId="7D25D6FF">
      <w:pPr>
        <w:pStyle w:val="4"/>
        <w:spacing w:line="320" w:lineRule="auto"/>
      </w:pPr>
    </w:p>
    <w:p w14:paraId="1A0F6AC8">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5"/>
          <w:sz w:val="21"/>
          <w:szCs w:val="21"/>
        </w:rPr>
        <w:t>7，其它可参考的护理图片</w:t>
      </w:r>
    </w:p>
    <w:p w14:paraId="62D41253">
      <w:pPr>
        <w:spacing w:before="15" w:line="2585" w:lineRule="exact"/>
        <w:ind w:firstLine="876"/>
      </w:pPr>
      <w:r>
        <w:rPr>
          <w:position w:val="-51"/>
        </w:rPr>
        <w:drawing>
          <wp:inline distT="0" distB="0" distL="0" distR="0">
            <wp:extent cx="2879090" cy="164084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75"/>
                    <a:stretch>
                      <a:fillRect/>
                    </a:stretch>
                  </pic:blipFill>
                  <pic:spPr>
                    <a:xfrm>
                      <a:off x="0" y="0"/>
                      <a:ext cx="2879598" cy="1641347"/>
                    </a:xfrm>
                    <a:prstGeom prst="rect">
                      <a:avLst/>
                    </a:prstGeom>
                  </pic:spPr>
                </pic:pic>
              </a:graphicData>
            </a:graphic>
          </wp:inline>
        </w:drawing>
      </w:r>
    </w:p>
    <w:p w14:paraId="2DA8BE79">
      <w:pPr>
        <w:spacing w:before="88" w:line="178" w:lineRule="auto"/>
        <w:ind w:left="37" w:right="49" w:firstLine="421"/>
        <w:jc w:val="both"/>
      </w:pPr>
      <w:r>
        <w:rPr>
          <w:rFonts w:ascii="PingFang SC" w:hAnsi="PingFang SC" w:eastAsia="PingFang SC" w:cs="PingFang SC"/>
          <w:spacing w:val="-3"/>
          <w:sz w:val="21"/>
          <w:szCs w:val="21"/>
        </w:rPr>
        <w:t>褶皱部位貌似只有薄型美皮康比较容易贴在伤口上。可以在周围</w:t>
      </w:r>
      <w:r>
        <w:rPr>
          <w:rFonts w:ascii="PingFang SC" w:hAnsi="PingFang SC" w:eastAsia="PingFang SC" w:cs="PingFang SC"/>
          <w:spacing w:val="-1"/>
          <w:sz w:val="21"/>
          <w:szCs w:val="21"/>
        </w:rPr>
        <w:t>剪几下，使薄型美皮康更服帖</w:t>
      </w:r>
      <w:r>
        <w:rPr>
          <w:rFonts w:hint="eastAsia" w:ascii="PingFang SC" w:hAnsi="PingFang SC" w:eastAsia="PingFang SC" w:cs="PingFang SC"/>
          <w:spacing w:val="-1"/>
          <w:sz w:val="21"/>
          <w:szCs w:val="21"/>
          <w:lang w:eastAsia="zh-CN"/>
        </w:rPr>
        <w:t>。</w:t>
      </w:r>
    </w:p>
    <w:p w14:paraId="3A18B8BD">
      <w:pPr>
        <w:spacing w:before="91" w:line="177" w:lineRule="auto"/>
        <w:ind w:left="36" w:right="22" w:firstLine="424"/>
        <w:jc w:val="both"/>
        <w:rPr>
          <w:rFonts w:ascii="PingFang SC" w:hAnsi="PingFang SC" w:eastAsia="PingFang SC" w:cs="PingFang SC"/>
          <w:sz w:val="21"/>
          <w:szCs w:val="21"/>
        </w:rPr>
        <w:sectPr>
          <w:headerReference r:id="rId56" w:type="default"/>
          <w:footerReference r:id="rId57" w:type="default"/>
          <w:pgSz w:w="8391" w:h="11909"/>
          <w:pgMar w:top="883" w:right="1047" w:bottom="937" w:left="1051" w:header="869" w:footer="716" w:gutter="0"/>
          <w:cols w:space="720" w:num="1"/>
        </w:sectPr>
      </w:pPr>
      <w:r>
        <w:rPr>
          <w:rFonts w:ascii="PingFang SC" w:hAnsi="PingFang SC" w:eastAsia="PingFang SC" w:cs="PingFang SC"/>
          <w:spacing w:val="-3"/>
          <w:sz w:val="21"/>
          <w:szCs w:val="21"/>
        </w:rPr>
        <w:t>有时候如果把疱中的水完全挤干，就不会再积水了。但用药棉很</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难完全挤干水，还可能推着水疱越来越大，这时候可以用一层纱布绷</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在水疱上把水挤干</w:t>
      </w:r>
      <w:r>
        <w:rPr>
          <w:rFonts w:hint="eastAsia" w:ascii="PingFang SC" w:hAnsi="PingFang SC" w:eastAsia="PingFang SC" w:cs="PingFang SC"/>
          <w:spacing w:val="-3"/>
          <w:sz w:val="21"/>
          <w:szCs w:val="21"/>
          <w:lang w:eastAsia="zh-CN"/>
        </w:rPr>
        <w:t>。</w:t>
      </w:r>
    </w:p>
    <w:p w14:paraId="08CD8B0F">
      <w:pPr>
        <w:pStyle w:val="4"/>
        <w:spacing w:line="390" w:lineRule="auto"/>
      </w:pPr>
    </w:p>
    <w:p w14:paraId="2335E52C">
      <w:pPr>
        <w:spacing w:line="3691" w:lineRule="exact"/>
        <w:ind w:firstLine="346"/>
      </w:pPr>
      <w:r>
        <w:rPr>
          <w:position w:val="-73"/>
        </w:rPr>
        <w:drawing>
          <wp:inline distT="0" distB="0" distL="0" distR="0">
            <wp:extent cx="3552825" cy="234378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76"/>
                    <a:stretch>
                      <a:fillRect/>
                    </a:stretch>
                  </pic:blipFill>
                  <pic:spPr>
                    <a:xfrm>
                      <a:off x="0" y="0"/>
                      <a:ext cx="3552825" cy="2343911"/>
                    </a:xfrm>
                    <a:prstGeom prst="rect">
                      <a:avLst/>
                    </a:prstGeom>
                  </pic:spPr>
                </pic:pic>
              </a:graphicData>
            </a:graphic>
          </wp:inline>
        </w:drawing>
      </w:r>
    </w:p>
    <w:p w14:paraId="255C805C">
      <w:pPr>
        <w:pStyle w:val="4"/>
        <w:spacing w:line="327" w:lineRule="auto"/>
      </w:pPr>
    </w:p>
    <w:p w14:paraId="7C62C689">
      <w:pPr>
        <w:spacing w:before="96" w:line="192" w:lineRule="auto"/>
        <w:ind w:left="458"/>
        <w:rPr>
          <w:rFonts w:ascii="PingFang SC" w:hAnsi="PingFang SC" w:eastAsia="PingFang SC" w:cs="PingFang SC"/>
          <w:sz w:val="21"/>
          <w:szCs w:val="21"/>
        </w:rPr>
      </w:pPr>
      <w:r>
        <w:rPr>
          <w:rFonts w:ascii="PingFang SC" w:hAnsi="PingFang SC" w:eastAsia="PingFang SC" w:cs="PingFang SC"/>
          <w:spacing w:val="-1"/>
          <w:sz w:val="21"/>
          <w:szCs w:val="21"/>
        </w:rPr>
        <w:t>腋窝位置的包扎举例：</w:t>
      </w:r>
    </w:p>
    <w:p w14:paraId="5FA8189D">
      <w:pPr>
        <w:spacing w:line="4552" w:lineRule="exact"/>
        <w:ind w:firstLine="448"/>
      </w:pPr>
      <w:r>
        <w:rPr>
          <w:position w:val="-91"/>
        </w:rPr>
        <w:drawing>
          <wp:inline distT="0" distB="0" distL="0" distR="0">
            <wp:extent cx="3529965" cy="289052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77"/>
                    <a:stretch>
                      <a:fillRect/>
                    </a:stretch>
                  </pic:blipFill>
                  <pic:spPr>
                    <a:xfrm>
                      <a:off x="0" y="0"/>
                      <a:ext cx="3530092" cy="2890520"/>
                    </a:xfrm>
                    <a:prstGeom prst="rect">
                      <a:avLst/>
                    </a:prstGeom>
                  </pic:spPr>
                </pic:pic>
              </a:graphicData>
            </a:graphic>
          </wp:inline>
        </w:drawing>
      </w:r>
    </w:p>
    <w:p w14:paraId="78A81F29">
      <w:pPr>
        <w:spacing w:line="4552" w:lineRule="exact"/>
        <w:sectPr>
          <w:footerReference r:id="rId58" w:type="default"/>
          <w:pgSz w:w="8391" w:h="11909"/>
          <w:pgMar w:top="883" w:right="1047" w:bottom="937" w:left="1051" w:header="869" w:footer="716" w:gutter="0"/>
          <w:cols w:space="720" w:num="1"/>
        </w:sectPr>
      </w:pPr>
    </w:p>
    <w:p w14:paraId="22E69FB2">
      <w:pPr>
        <w:pStyle w:val="4"/>
        <w:spacing w:line="390" w:lineRule="auto"/>
      </w:pPr>
    </w:p>
    <w:p w14:paraId="1EC99015">
      <w:pPr>
        <w:spacing w:line="2323" w:lineRule="exact"/>
        <w:ind w:firstLine="3118"/>
      </w:pPr>
      <w:r>
        <w:drawing>
          <wp:anchor distT="0" distB="0" distL="0" distR="0" simplePos="0" relativeHeight="251681792" behindDoc="0" locked="0" layoutInCell="1" allowOverlap="1">
            <wp:simplePos x="0" y="0"/>
            <wp:positionH relativeFrom="column">
              <wp:posOffset>162560</wp:posOffset>
            </wp:positionH>
            <wp:positionV relativeFrom="paragraph">
              <wp:posOffset>0</wp:posOffset>
            </wp:positionV>
            <wp:extent cx="1750695" cy="1475105"/>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78"/>
                    <a:stretch>
                      <a:fillRect/>
                    </a:stretch>
                  </pic:blipFill>
                  <pic:spPr>
                    <a:xfrm>
                      <a:off x="0" y="0"/>
                      <a:ext cx="1750695" cy="1475231"/>
                    </a:xfrm>
                    <a:prstGeom prst="rect">
                      <a:avLst/>
                    </a:prstGeom>
                  </pic:spPr>
                </pic:pic>
              </a:graphicData>
            </a:graphic>
          </wp:anchor>
        </w:drawing>
      </w:r>
      <w:r>
        <w:rPr>
          <w:position w:val="-46"/>
        </w:rPr>
        <w:drawing>
          <wp:inline distT="0" distB="0" distL="0" distR="0">
            <wp:extent cx="1848485" cy="147510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79"/>
                    <a:stretch>
                      <a:fillRect/>
                    </a:stretch>
                  </pic:blipFill>
                  <pic:spPr>
                    <a:xfrm>
                      <a:off x="0" y="0"/>
                      <a:ext cx="1848866" cy="1475231"/>
                    </a:xfrm>
                    <a:prstGeom prst="rect">
                      <a:avLst/>
                    </a:prstGeom>
                  </pic:spPr>
                </pic:pic>
              </a:graphicData>
            </a:graphic>
          </wp:inline>
        </w:drawing>
      </w:r>
    </w:p>
    <w:p w14:paraId="34599085">
      <w:pPr>
        <w:pStyle w:val="4"/>
        <w:spacing w:line="393" w:lineRule="auto"/>
      </w:pPr>
    </w:p>
    <w:p w14:paraId="1C4A5130">
      <w:pPr>
        <w:spacing w:line="3828" w:lineRule="exact"/>
        <w:ind w:firstLine="383"/>
      </w:pPr>
      <w:r>
        <w:rPr>
          <w:position w:val="-76"/>
        </w:rPr>
        <w:drawing>
          <wp:inline distT="0" distB="0" distL="0" distR="0">
            <wp:extent cx="3504565" cy="243014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80"/>
                    <a:stretch>
                      <a:fillRect/>
                    </a:stretch>
                  </pic:blipFill>
                  <pic:spPr>
                    <a:xfrm>
                      <a:off x="0" y="0"/>
                      <a:ext cx="3504692" cy="2430526"/>
                    </a:xfrm>
                    <a:prstGeom prst="rect">
                      <a:avLst/>
                    </a:prstGeom>
                  </pic:spPr>
                </pic:pic>
              </a:graphicData>
            </a:graphic>
          </wp:inline>
        </w:drawing>
      </w:r>
    </w:p>
    <w:p w14:paraId="4C31A12F">
      <w:pPr>
        <w:pStyle w:val="4"/>
        <w:spacing w:line="331" w:lineRule="auto"/>
      </w:pPr>
    </w:p>
    <w:p w14:paraId="12AB6AD0">
      <w:pPr>
        <w:pStyle w:val="4"/>
        <w:spacing w:line="332" w:lineRule="auto"/>
      </w:pPr>
    </w:p>
    <w:p w14:paraId="2959E2A7">
      <w:pPr>
        <w:spacing w:before="42" w:line="192" w:lineRule="auto"/>
        <w:ind w:left="460"/>
        <w:rPr>
          <w:rFonts w:ascii="PingFang SC" w:hAnsi="PingFang SC" w:eastAsia="PingFang SC" w:cs="PingFang SC"/>
          <w:b/>
          <w:bCs/>
          <w:spacing w:val="-3"/>
          <w:sz w:val="21"/>
          <w:szCs w:val="21"/>
        </w:rPr>
      </w:pPr>
    </w:p>
    <w:p w14:paraId="4FB1CF5D">
      <w:pPr>
        <w:spacing w:before="42" w:line="192" w:lineRule="auto"/>
        <w:ind w:left="460"/>
        <w:rPr>
          <w:rFonts w:ascii="PingFang SC" w:hAnsi="PingFang SC" w:eastAsia="PingFang SC" w:cs="PingFang SC"/>
          <w:b/>
          <w:bCs/>
          <w:spacing w:val="-3"/>
          <w:sz w:val="21"/>
          <w:szCs w:val="21"/>
        </w:rPr>
      </w:pPr>
    </w:p>
    <w:p w14:paraId="2C8748C9">
      <w:pPr>
        <w:spacing w:before="42" w:line="192" w:lineRule="auto"/>
        <w:ind w:left="460"/>
        <w:rPr>
          <w:rFonts w:ascii="PingFang SC" w:hAnsi="PingFang SC" w:eastAsia="PingFang SC" w:cs="PingFang SC"/>
          <w:b/>
          <w:bCs/>
          <w:spacing w:val="-3"/>
          <w:sz w:val="21"/>
          <w:szCs w:val="21"/>
        </w:rPr>
      </w:pPr>
    </w:p>
    <w:p w14:paraId="5BC6529E">
      <w:pPr>
        <w:spacing w:before="42" w:line="192" w:lineRule="auto"/>
        <w:ind w:left="460"/>
        <w:rPr>
          <w:rFonts w:ascii="PingFang SC" w:hAnsi="PingFang SC" w:eastAsia="PingFang SC" w:cs="PingFang SC"/>
          <w:b/>
          <w:bCs/>
          <w:spacing w:val="-3"/>
          <w:sz w:val="21"/>
          <w:szCs w:val="21"/>
        </w:rPr>
      </w:pPr>
    </w:p>
    <w:p w14:paraId="530BBB84">
      <w:pPr>
        <w:spacing w:before="42" w:line="192" w:lineRule="auto"/>
        <w:ind w:left="460"/>
        <w:rPr>
          <w:rFonts w:ascii="PingFang SC" w:hAnsi="PingFang SC" w:eastAsia="PingFang SC" w:cs="PingFang SC"/>
          <w:b/>
          <w:bCs/>
          <w:spacing w:val="-3"/>
          <w:sz w:val="21"/>
          <w:szCs w:val="21"/>
        </w:rPr>
      </w:pPr>
    </w:p>
    <w:p w14:paraId="5A20B147">
      <w:pPr>
        <w:spacing w:before="42" w:line="192" w:lineRule="auto"/>
        <w:ind w:left="460"/>
        <w:rPr>
          <w:rFonts w:ascii="PingFang SC" w:hAnsi="PingFang SC" w:eastAsia="PingFang SC" w:cs="PingFang SC"/>
          <w:b/>
          <w:bCs/>
          <w:spacing w:val="-3"/>
          <w:sz w:val="21"/>
          <w:szCs w:val="21"/>
        </w:rPr>
      </w:pPr>
    </w:p>
    <w:p w14:paraId="7FA69EA5">
      <w:pPr>
        <w:spacing w:before="42" w:line="192" w:lineRule="auto"/>
        <w:ind w:left="460"/>
        <w:rPr>
          <w:rFonts w:ascii="PingFang SC" w:hAnsi="PingFang SC" w:eastAsia="PingFang SC" w:cs="PingFang SC"/>
          <w:b/>
          <w:bCs/>
          <w:spacing w:val="-3"/>
          <w:sz w:val="21"/>
          <w:szCs w:val="21"/>
        </w:rPr>
      </w:pPr>
    </w:p>
    <w:p w14:paraId="57F123C3">
      <w:pPr>
        <w:pStyle w:val="4"/>
        <w:spacing w:line="287" w:lineRule="auto"/>
      </w:pPr>
    </w:p>
    <w:p w14:paraId="1C1AE36C">
      <w:pPr>
        <w:spacing w:before="32" w:line="175" w:lineRule="auto"/>
        <w:ind w:left="37" w:right="157" w:firstLine="441"/>
        <w:jc w:val="both"/>
        <w:outlineLvl w:val="9"/>
        <w:rPr>
          <w:rFonts w:ascii="PingFang SC" w:hAnsi="PingFang SC" w:eastAsia="PingFang SC" w:cs="PingFang SC"/>
          <w:sz w:val="21"/>
          <w:szCs w:val="21"/>
        </w:rPr>
      </w:pPr>
      <w:bookmarkStart w:id="102" w:name="bookmark65"/>
      <w:bookmarkEnd w:id="102"/>
      <w:bookmarkStart w:id="103" w:name="bookmark64"/>
      <w:bookmarkEnd w:id="103"/>
      <w:bookmarkStart w:id="104" w:name="bookmark63"/>
      <w:bookmarkEnd w:id="104"/>
      <w:bookmarkStart w:id="105" w:name="_Toc294171247"/>
      <w:bookmarkStart w:id="106" w:name="_Toc603756646"/>
      <w:bookmarkStart w:id="107" w:name="_Toc508471737"/>
      <w:bookmarkStart w:id="108" w:name="_Toc1460730503"/>
      <w:r>
        <w:rPr>
          <w:rFonts w:hint="eastAsia" w:ascii="PingFang SC" w:hAnsi="PingFang SC" w:eastAsia="PingFang SC" w:cs="PingFang SC"/>
          <w:spacing w:val="-5"/>
          <w:sz w:val="21"/>
          <w:szCs w:val="21"/>
          <w:lang w:val="en-US" w:eastAsia="zh-CN"/>
        </w:rPr>
        <w:t>分指包扎</w:t>
      </w:r>
    </w:p>
    <w:p w14:paraId="033EED07">
      <w:r>
        <w:drawing>
          <wp:anchor distT="0" distB="0" distL="0" distR="0" simplePos="0" relativeHeight="251701248" behindDoc="0" locked="0" layoutInCell="1" allowOverlap="1">
            <wp:simplePos x="0" y="0"/>
            <wp:positionH relativeFrom="column">
              <wp:posOffset>-112395</wp:posOffset>
            </wp:positionH>
            <wp:positionV relativeFrom="paragraph">
              <wp:posOffset>1009015</wp:posOffset>
            </wp:positionV>
            <wp:extent cx="1835785" cy="3307080"/>
            <wp:effectExtent l="0" t="0" r="0" b="0"/>
            <wp:wrapNone/>
            <wp:docPr id="24" name="IM 220"/>
            <wp:cNvGraphicFramePr/>
            <a:graphic xmlns:a="http://schemas.openxmlformats.org/drawingml/2006/main">
              <a:graphicData uri="http://schemas.openxmlformats.org/drawingml/2006/picture">
                <pic:pic xmlns:pic="http://schemas.openxmlformats.org/drawingml/2006/picture">
                  <pic:nvPicPr>
                    <pic:cNvPr id="24" name="IM 220"/>
                    <pic:cNvPicPr/>
                  </pic:nvPicPr>
                  <pic:blipFill>
                    <a:blip r:embed="rId181"/>
                    <a:stretch>
                      <a:fillRect/>
                    </a:stretch>
                  </pic:blipFill>
                  <pic:spPr>
                    <a:xfrm>
                      <a:off x="0" y="0"/>
                      <a:ext cx="1835657" cy="3307079"/>
                    </a:xfrm>
                    <a:prstGeom prst="rect">
                      <a:avLst/>
                    </a:prstGeom>
                  </pic:spPr>
                </pic:pic>
              </a:graphicData>
            </a:graphic>
          </wp:anchor>
        </w:drawing>
      </w:r>
      <w:r>
        <w:rPr>
          <w:position w:val="-103"/>
        </w:rPr>
        <w:drawing>
          <wp:anchor distT="0" distB="0" distL="0" distR="0" simplePos="0" relativeHeight="251702272" behindDoc="0" locked="0" layoutInCell="1" allowOverlap="1">
            <wp:simplePos x="0" y="0"/>
            <wp:positionH relativeFrom="column">
              <wp:posOffset>2070735</wp:posOffset>
            </wp:positionH>
            <wp:positionV relativeFrom="paragraph">
              <wp:posOffset>1011555</wp:posOffset>
            </wp:positionV>
            <wp:extent cx="1791335" cy="3285490"/>
            <wp:effectExtent l="0" t="0" r="12065" b="16510"/>
            <wp:wrapSquare wrapText="bothSides"/>
            <wp:docPr id="20" name="IM 222"/>
            <wp:cNvGraphicFramePr/>
            <a:graphic xmlns:a="http://schemas.openxmlformats.org/drawingml/2006/main">
              <a:graphicData uri="http://schemas.openxmlformats.org/drawingml/2006/picture">
                <pic:pic xmlns:pic="http://schemas.openxmlformats.org/drawingml/2006/picture">
                  <pic:nvPicPr>
                    <pic:cNvPr id="20" name="IM 222"/>
                    <pic:cNvPicPr/>
                  </pic:nvPicPr>
                  <pic:blipFill>
                    <a:blip r:embed="rId182"/>
                    <a:stretch>
                      <a:fillRect/>
                    </a:stretch>
                  </pic:blipFill>
                  <pic:spPr>
                    <a:xfrm>
                      <a:off x="0" y="0"/>
                      <a:ext cx="1791335" cy="3285490"/>
                    </a:xfrm>
                    <a:prstGeom prst="rect">
                      <a:avLst/>
                    </a:prstGeom>
                  </pic:spPr>
                </pic:pic>
              </a:graphicData>
            </a:graphic>
          </wp:anchor>
        </w:drawing>
      </w:r>
    </w:p>
    <w:p w14:paraId="0CE5819E"/>
    <w:p w14:paraId="6396EDC6">
      <w:pPr>
        <w:spacing w:before="26" w:line="176" w:lineRule="auto"/>
        <w:ind w:left="36" w:right="158" w:firstLine="425"/>
        <w:jc w:val="both"/>
        <w:rPr>
          <w:rFonts w:ascii="PingFang SC" w:hAnsi="PingFang SC" w:eastAsia="PingFang SC" w:cs="PingFang SC"/>
          <w:sz w:val="21"/>
          <w:szCs w:val="21"/>
        </w:rPr>
        <w:sectPr>
          <w:headerReference r:id="rId59" w:type="default"/>
          <w:footerReference r:id="rId60" w:type="default"/>
          <w:pgSz w:w="8391" w:h="11909"/>
          <w:pgMar w:top="883" w:right="908" w:bottom="936" w:left="1051" w:header="869" w:footer="716" w:gutter="0"/>
          <w:cols w:space="720" w:num="1"/>
        </w:sectPr>
      </w:pPr>
      <w:r>
        <w:rPr>
          <w:rFonts w:ascii="PingFang SC" w:hAnsi="PingFang SC" w:eastAsia="PingFang SC" w:cs="PingFang SC"/>
          <w:spacing w:val="-6"/>
          <w:sz w:val="21"/>
          <w:szCs w:val="21"/>
        </w:rPr>
        <w:t>幼儿 RDEB</w:t>
      </w:r>
      <w:r>
        <w:rPr>
          <w:rFonts w:ascii="PingFang SC" w:hAnsi="PingFang SC" w:eastAsia="PingFang SC" w:cs="PingFang SC"/>
          <w:spacing w:val="18"/>
          <w:sz w:val="21"/>
          <w:szCs w:val="21"/>
        </w:rPr>
        <w:t xml:space="preserve"> </w:t>
      </w:r>
      <w:r>
        <w:rPr>
          <w:rFonts w:ascii="PingFang SC" w:hAnsi="PingFang SC" w:eastAsia="PingFang SC" w:cs="PingFang SC"/>
          <w:spacing w:val="-6"/>
          <w:sz w:val="21"/>
          <w:szCs w:val="21"/>
        </w:rPr>
        <w:t>患者应持续性地分手指包扎，以</w:t>
      </w:r>
      <w:r>
        <w:rPr>
          <w:rFonts w:ascii="PingFang SC" w:hAnsi="PingFang SC" w:eastAsia="PingFang SC" w:cs="PingFang SC"/>
          <w:spacing w:val="-7"/>
          <w:sz w:val="21"/>
          <w:szCs w:val="21"/>
        </w:rPr>
        <w:t>预防并指。</w:t>
      </w:r>
      <w:r>
        <w:rPr>
          <w:rFonts w:ascii="PingFang SC" w:hAnsi="PingFang SC" w:eastAsia="PingFang SC" w:cs="PingFang SC"/>
          <w:spacing w:val="-46"/>
          <w:sz w:val="21"/>
          <w:szCs w:val="21"/>
        </w:rPr>
        <w:t xml:space="preserve"> </w:t>
      </w:r>
      <w:r>
        <w:rPr>
          <w:rFonts w:ascii="PingFang SC" w:hAnsi="PingFang SC" w:eastAsia="PingFang SC" w:cs="PingFang SC"/>
          <w:spacing w:val="-7"/>
          <w:sz w:val="21"/>
          <w:szCs w:val="21"/>
        </w:rPr>
        <w:t>能同时分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脚趾包扎更好。下图是预防手指粘连的包扎方法。前面三张图是连续</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的包扎动作。第四张图是简易的包扎方式，这种包扎方式也可用于指</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甲脱落后的情况。</w:t>
      </w:r>
    </w:p>
    <w:p w14:paraId="5A3C7F15">
      <w:r>
        <w:rPr>
          <w:position w:val="-143"/>
        </w:rPr>
        <w:drawing>
          <wp:inline distT="0" distB="0" distL="0" distR="0">
            <wp:extent cx="3956050" cy="4556125"/>
            <wp:effectExtent l="0" t="0" r="6350" b="15875"/>
            <wp:docPr id="22" name="IM 224"/>
            <wp:cNvGraphicFramePr/>
            <a:graphic xmlns:a="http://schemas.openxmlformats.org/drawingml/2006/main">
              <a:graphicData uri="http://schemas.openxmlformats.org/drawingml/2006/picture">
                <pic:pic xmlns:pic="http://schemas.openxmlformats.org/drawingml/2006/picture">
                  <pic:nvPicPr>
                    <pic:cNvPr id="22" name="IM 224"/>
                    <pic:cNvPicPr/>
                  </pic:nvPicPr>
                  <pic:blipFill>
                    <a:blip r:embed="rId183"/>
                    <a:stretch>
                      <a:fillRect/>
                    </a:stretch>
                  </pic:blipFill>
                  <pic:spPr>
                    <a:xfrm>
                      <a:off x="0" y="0"/>
                      <a:ext cx="3956684" cy="4556251"/>
                    </a:xfrm>
                    <a:prstGeom prst="rect">
                      <a:avLst/>
                    </a:prstGeom>
                  </pic:spPr>
                </pic:pic>
              </a:graphicData>
            </a:graphic>
          </wp:inline>
        </w:drawing>
      </w:r>
    </w:p>
    <w:p w14:paraId="5266E788"/>
    <w:p w14:paraId="5467B03B">
      <w:pPr>
        <w:pStyle w:val="4"/>
        <w:spacing w:line="285" w:lineRule="auto"/>
      </w:pPr>
    </w:p>
    <w:p w14:paraId="7FA2C37F">
      <w:pPr>
        <w:pStyle w:val="4"/>
        <w:spacing w:line="339" w:lineRule="auto"/>
      </w:pPr>
    </w:p>
    <w:bookmarkEnd w:id="105"/>
    <w:bookmarkEnd w:id="106"/>
    <w:bookmarkEnd w:id="107"/>
    <w:bookmarkEnd w:id="108"/>
    <w:p w14:paraId="13CE9439">
      <w:pPr>
        <w:spacing w:before="153" w:line="190" w:lineRule="auto"/>
        <w:ind w:left="43"/>
        <w:outlineLvl w:val="1"/>
        <w:rPr>
          <w:rFonts w:ascii="PingFang SC" w:hAnsi="PingFang SC" w:eastAsia="PingFang SC" w:cs="PingFang SC"/>
          <w:sz w:val="32"/>
          <w:szCs w:val="32"/>
        </w:rPr>
      </w:pPr>
      <w:bookmarkStart w:id="109" w:name="bookmark69"/>
      <w:bookmarkEnd w:id="109"/>
      <w:bookmarkStart w:id="110" w:name="_Toc1047052346"/>
      <w:bookmarkStart w:id="111" w:name="_Toc464511417"/>
      <w:bookmarkStart w:id="112" w:name="_Toc1868202758"/>
      <w:bookmarkStart w:id="113" w:name="_Toc724903013"/>
      <w:r>
        <w:rPr>
          <w:rFonts w:hint="default" w:ascii="PingFang SC" w:hAnsi="PingFang SC" w:eastAsia="PingFang SC" w:cs="PingFang SC"/>
          <w:b/>
          <w:bCs/>
          <w:spacing w:val="-2"/>
          <w:sz w:val="32"/>
          <w:szCs w:val="32"/>
          <w:lang w:val="en-US"/>
        </w:rPr>
        <w:t>5</w:t>
      </w:r>
      <w:r>
        <w:rPr>
          <w:rFonts w:ascii="PingFang SC" w:hAnsi="PingFang SC" w:eastAsia="PingFang SC" w:cs="PingFang SC"/>
          <w:b/>
          <w:bCs/>
          <w:spacing w:val="-2"/>
          <w:sz w:val="32"/>
          <w:szCs w:val="32"/>
        </w:rPr>
        <w:t>.</w:t>
      </w:r>
      <w:r>
        <w:rPr>
          <w:rFonts w:hint="eastAsia" w:ascii="PingFang SC" w:hAnsi="PingFang SC" w:eastAsia="PingFang SC" w:cs="PingFang SC"/>
          <w:b/>
          <w:bCs/>
          <w:spacing w:val="-2"/>
          <w:sz w:val="32"/>
          <w:szCs w:val="32"/>
          <w:lang w:val="en-US" w:eastAsia="zh-CN"/>
        </w:rPr>
        <w:t>6</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预防性包扎</w:t>
      </w:r>
      <w:bookmarkEnd w:id="110"/>
      <w:bookmarkEnd w:id="111"/>
      <w:bookmarkEnd w:id="112"/>
      <w:bookmarkEnd w:id="113"/>
    </w:p>
    <w:p w14:paraId="5360B42D">
      <w:pPr>
        <w:spacing w:before="6" w:line="175" w:lineRule="auto"/>
        <w:ind w:left="35" w:right="63"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21"/>
          <w:sz w:val="21"/>
          <w:szCs w:val="21"/>
        </w:rPr>
        <w:t xml:space="preserve"> </w:t>
      </w:r>
      <w:r>
        <w:rPr>
          <w:rFonts w:ascii="PingFang SC" w:hAnsi="PingFang SC" w:eastAsia="PingFang SC" w:cs="PingFang SC"/>
          <w:spacing w:val="-3"/>
          <w:sz w:val="21"/>
          <w:szCs w:val="21"/>
        </w:rPr>
        <w:t>患者即使没有明显的磕碰也可能长水疱。容易长疱或</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破的地方有：出生时没有皮的位置；小时候反</w:t>
      </w:r>
      <w:r>
        <w:rPr>
          <w:rFonts w:ascii="PingFang SC" w:hAnsi="PingFang SC" w:eastAsia="PingFang SC" w:cs="PingFang SC"/>
          <w:spacing w:val="-3"/>
          <w:sz w:val="21"/>
          <w:szCs w:val="21"/>
        </w:rPr>
        <w:t>复溃烂的地方；容易被</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碰到的地方；</w:t>
      </w:r>
      <w:r>
        <w:rPr>
          <w:rFonts w:ascii="PingFang SC" w:hAnsi="PingFang SC" w:eastAsia="PingFang SC" w:cs="PingFang SC"/>
          <w:spacing w:val="-49"/>
          <w:sz w:val="21"/>
          <w:szCs w:val="21"/>
        </w:rPr>
        <w:t xml:space="preserve"> </w:t>
      </w:r>
      <w:r>
        <w:rPr>
          <w:rFonts w:ascii="PingFang SC" w:hAnsi="PingFang SC" w:eastAsia="PingFang SC" w:cs="PingFang SC"/>
          <w:spacing w:val="-4"/>
          <w:sz w:val="21"/>
          <w:szCs w:val="21"/>
        </w:rPr>
        <w:t>对擦部位（腹股沟、腋窝），也是不易散热的位置；</w:t>
      </w:r>
      <w:r>
        <w:rPr>
          <w:rFonts w:ascii="PingFang SC" w:hAnsi="PingFang SC" w:eastAsia="PingFang SC" w:cs="PingFang SC"/>
          <w:spacing w:val="-45"/>
          <w:sz w:val="21"/>
          <w:szCs w:val="21"/>
        </w:rPr>
        <w:t xml:space="preserve"> </w:t>
      </w:r>
      <w:r>
        <w:rPr>
          <w:rFonts w:ascii="PingFang SC" w:hAnsi="PingFang SC" w:eastAsia="PingFang SC" w:cs="PingFang SC"/>
          <w:spacing w:val="-4"/>
          <w:sz w:val="21"/>
          <w:szCs w:val="21"/>
        </w:rPr>
        <w:t>受</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力较重的位置（脚、屁股）。在这些位置可以采取一些预防</w:t>
      </w:r>
      <w:r>
        <w:rPr>
          <w:rFonts w:ascii="PingFang SC" w:hAnsi="PingFang SC" w:eastAsia="PingFang SC" w:cs="PingFang SC"/>
          <w:spacing w:val="-5"/>
          <w:sz w:val="21"/>
          <w:szCs w:val="21"/>
        </w:rPr>
        <w:t>性措施。</w:t>
      </w:r>
    </w:p>
    <w:p w14:paraId="6AF9624C">
      <w:pPr>
        <w:spacing w:before="29" w:line="163" w:lineRule="auto"/>
        <w:ind w:left="50" w:right="63" w:firstLine="410"/>
        <w:rPr>
          <w:rFonts w:ascii="PingFang SC" w:hAnsi="PingFang SC" w:eastAsia="PingFang SC" w:cs="PingFang SC"/>
          <w:sz w:val="21"/>
          <w:szCs w:val="21"/>
        </w:rPr>
      </w:pPr>
      <w:r>
        <w:rPr>
          <w:rFonts w:ascii="PingFang SC" w:hAnsi="PingFang SC" w:eastAsia="PingFang SC" w:cs="PingFang SC"/>
          <w:spacing w:val="-3"/>
          <w:sz w:val="21"/>
          <w:szCs w:val="21"/>
        </w:rPr>
        <w:t>保护的方法有：座位上加海绵垫；皮肤上抹凡士林；胳膊和腿预</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防性包扎；胸腹、脖子和背部穿筒状绷带背心；手指预防性包扎。</w:t>
      </w:r>
    </w:p>
    <w:p w14:paraId="4CEF2347">
      <w:pPr>
        <w:spacing w:line="4018" w:lineRule="exact"/>
        <w:ind w:firstLine="63"/>
      </w:pPr>
      <w:r>
        <w:drawing>
          <wp:anchor distT="0" distB="0" distL="0" distR="0" simplePos="0" relativeHeight="251682816" behindDoc="0" locked="0" layoutInCell="1" allowOverlap="1">
            <wp:simplePos x="0" y="0"/>
            <wp:positionH relativeFrom="column">
              <wp:posOffset>2097405</wp:posOffset>
            </wp:positionH>
            <wp:positionV relativeFrom="paragraph">
              <wp:posOffset>0</wp:posOffset>
            </wp:positionV>
            <wp:extent cx="1854200" cy="2557145"/>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84"/>
                    <a:stretch>
                      <a:fillRect/>
                    </a:stretch>
                  </pic:blipFill>
                  <pic:spPr>
                    <a:xfrm>
                      <a:off x="0" y="0"/>
                      <a:ext cx="1854200" cy="2557018"/>
                    </a:xfrm>
                    <a:prstGeom prst="rect">
                      <a:avLst/>
                    </a:prstGeom>
                  </pic:spPr>
                </pic:pic>
              </a:graphicData>
            </a:graphic>
          </wp:anchor>
        </w:drawing>
      </w:r>
      <w:r>
        <w:rPr>
          <w:position w:val="-80"/>
        </w:rPr>
        <w:drawing>
          <wp:inline distT="0" distB="0" distL="0" distR="0">
            <wp:extent cx="1984375" cy="255143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85"/>
                    <a:stretch>
                      <a:fillRect/>
                    </a:stretch>
                  </pic:blipFill>
                  <pic:spPr>
                    <a:xfrm>
                      <a:off x="0" y="0"/>
                      <a:ext cx="1984882" cy="2551557"/>
                    </a:xfrm>
                    <a:prstGeom prst="rect">
                      <a:avLst/>
                    </a:prstGeom>
                  </pic:spPr>
                </pic:pic>
              </a:graphicData>
            </a:graphic>
          </wp:inline>
        </w:drawing>
      </w:r>
    </w:p>
    <w:p w14:paraId="70614E6F">
      <w:pPr>
        <w:spacing w:before="99" w:line="175" w:lineRule="auto"/>
        <w:ind w:left="37" w:right="68"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上图是用筒状绷带做成背心和裤子的例子。（患者家庭已授权使</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用这些图片）学走路的阶段和运动时可以带手套。如果手受伤粘到手</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套，把手套剪开。</w:t>
      </w:r>
    </w:p>
    <w:p w14:paraId="4074CAA1">
      <w:pPr>
        <w:spacing w:before="44" w:line="178" w:lineRule="auto"/>
        <w:ind w:left="37" w:right="68" w:firstLine="428"/>
        <w:jc w:val="both"/>
        <w:rPr>
          <w:rFonts w:ascii="PingFang SC" w:hAnsi="PingFang SC" w:eastAsia="PingFang SC" w:cs="PingFang SC"/>
          <w:sz w:val="21"/>
          <w:szCs w:val="21"/>
        </w:rPr>
      </w:pPr>
      <w:r>
        <w:rPr>
          <w:rFonts w:ascii="PingFang SC" w:hAnsi="PingFang SC" w:eastAsia="PingFang SC" w:cs="PingFang SC"/>
          <w:spacing w:val="7"/>
          <w:sz w:val="21"/>
          <w:szCs w:val="21"/>
        </w:rPr>
        <w:t>下面是好好妈分享的用筒状弹性绷带制作“衣服</w:t>
      </w:r>
      <w:r>
        <w:rPr>
          <w:rFonts w:ascii="PingFang SC" w:hAnsi="PingFang SC" w:eastAsia="PingFang SC" w:cs="PingFang SC"/>
          <w:spacing w:val="-35"/>
          <w:sz w:val="21"/>
          <w:szCs w:val="21"/>
        </w:rPr>
        <w:t xml:space="preserve"> </w:t>
      </w:r>
      <w:r>
        <w:rPr>
          <w:rFonts w:ascii="PingFang SC" w:hAnsi="PingFang SC" w:eastAsia="PingFang SC" w:cs="PingFang SC"/>
          <w:spacing w:val="7"/>
          <w:sz w:val="21"/>
          <w:szCs w:val="21"/>
        </w:rPr>
        <w:t>”和 “裤子”的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方法。这样做成的“衣服</w:t>
      </w:r>
      <w:r>
        <w:rPr>
          <w:rFonts w:ascii="PingFang SC" w:hAnsi="PingFang SC" w:eastAsia="PingFang SC" w:cs="PingFang SC"/>
          <w:spacing w:val="-40"/>
          <w:sz w:val="21"/>
          <w:szCs w:val="21"/>
        </w:rPr>
        <w:t xml:space="preserve"> </w:t>
      </w:r>
      <w:r>
        <w:rPr>
          <w:rFonts w:ascii="PingFang SC" w:hAnsi="PingFang SC" w:eastAsia="PingFang SC" w:cs="PingFang SC"/>
          <w:spacing w:val="7"/>
          <w:sz w:val="21"/>
          <w:szCs w:val="21"/>
        </w:rPr>
        <w:t>”和 “裤子”方便在里面垫各种敷料，能起</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到很好的固定作用。（好好妈已授权使用这些</w:t>
      </w:r>
      <w:r>
        <w:rPr>
          <w:rFonts w:ascii="PingFang SC" w:hAnsi="PingFang SC" w:eastAsia="PingFang SC" w:cs="PingFang SC"/>
          <w:spacing w:val="-6"/>
          <w:sz w:val="21"/>
          <w:szCs w:val="21"/>
        </w:rPr>
        <w:t>图片）</w:t>
      </w:r>
    </w:p>
    <w:p w14:paraId="51D3DAA6">
      <w:pPr>
        <w:spacing w:line="178" w:lineRule="auto"/>
        <w:rPr>
          <w:rFonts w:ascii="PingFang SC" w:hAnsi="PingFang SC" w:eastAsia="PingFang SC" w:cs="PingFang SC"/>
          <w:sz w:val="21"/>
          <w:szCs w:val="21"/>
        </w:rPr>
        <w:sectPr>
          <w:headerReference r:id="rId61" w:type="default"/>
          <w:footerReference r:id="rId62" w:type="default"/>
          <w:pgSz w:w="8391" w:h="11909"/>
          <w:pgMar w:top="883" w:right="1003" w:bottom="937" w:left="1051" w:header="869" w:footer="714" w:gutter="0"/>
          <w:cols w:space="720" w:num="1"/>
        </w:sectPr>
      </w:pPr>
    </w:p>
    <w:p w14:paraId="3922E955">
      <w:pPr>
        <w:pStyle w:val="4"/>
        <w:spacing w:line="303" w:lineRule="auto"/>
      </w:pPr>
    </w:p>
    <w:p w14:paraId="0D5976A5">
      <w:pPr>
        <w:spacing w:before="123" w:line="195" w:lineRule="auto"/>
        <w:ind w:left="41"/>
        <w:outlineLvl w:val="9"/>
        <w:rPr>
          <w:rFonts w:ascii="PingFang SC" w:hAnsi="PingFang SC" w:eastAsia="PingFang SC" w:cs="PingFang SC"/>
          <w:sz w:val="27"/>
          <w:szCs w:val="27"/>
        </w:rPr>
      </w:pPr>
      <w:bookmarkStart w:id="114" w:name="_Toc770210060"/>
      <w:bookmarkStart w:id="115" w:name="_Toc525350919"/>
      <w:r>
        <w:rPr>
          <w:rFonts w:hint="default" w:ascii="PingFang SC" w:hAnsi="PingFang SC" w:eastAsia="PingFang SC" w:cs="PingFang SC"/>
          <w:b/>
          <w:bCs/>
          <w:spacing w:val="18"/>
          <w:sz w:val="27"/>
          <w:szCs w:val="27"/>
          <w:lang w:val="en-US"/>
        </w:rPr>
        <w:t>5</w:t>
      </w:r>
      <w:r>
        <w:rPr>
          <w:rFonts w:ascii="PingFang SC" w:hAnsi="PingFang SC" w:eastAsia="PingFang SC" w:cs="PingFang SC"/>
          <w:b/>
          <w:bCs/>
          <w:spacing w:val="18"/>
          <w:sz w:val="27"/>
          <w:szCs w:val="27"/>
        </w:rPr>
        <w:t>.</w:t>
      </w:r>
      <w:r>
        <w:rPr>
          <w:rFonts w:hint="eastAsia" w:ascii="PingFang SC" w:hAnsi="PingFang SC" w:eastAsia="PingFang SC" w:cs="PingFang SC"/>
          <w:b/>
          <w:bCs/>
          <w:spacing w:val="18"/>
          <w:sz w:val="27"/>
          <w:szCs w:val="27"/>
          <w:lang w:val="en-US" w:eastAsia="zh-CN"/>
        </w:rPr>
        <w:t>6</w:t>
      </w:r>
      <w:r>
        <w:rPr>
          <w:rFonts w:ascii="PingFang SC" w:hAnsi="PingFang SC" w:eastAsia="PingFang SC" w:cs="PingFang SC"/>
          <w:b/>
          <w:bCs/>
          <w:spacing w:val="18"/>
          <w:sz w:val="27"/>
          <w:szCs w:val="27"/>
        </w:rPr>
        <w:t>.1裁制衣服</w:t>
      </w:r>
      <w:bookmarkEnd w:id="114"/>
      <w:bookmarkEnd w:id="115"/>
    </w:p>
    <w:p w14:paraId="4842072F">
      <w:pPr>
        <w:spacing w:before="17" w:line="181" w:lineRule="auto"/>
        <w:ind w:left="37" w:right="79" w:firstLine="437"/>
        <w:rPr>
          <w:rFonts w:ascii="PingFang SC" w:hAnsi="PingFang SC" w:eastAsia="PingFang SC" w:cs="PingFang SC"/>
          <w:sz w:val="21"/>
          <w:szCs w:val="21"/>
        </w:rPr>
      </w:pPr>
      <w:r>
        <w:rPr>
          <w:rFonts w:ascii="PingFang SC" w:hAnsi="PingFang SC" w:eastAsia="PingFang SC" w:cs="PingFang SC"/>
          <w:spacing w:val="-5"/>
          <w:sz w:val="21"/>
          <w:szCs w:val="21"/>
        </w:rPr>
        <w:t>1，根据患者身材，取 8 号到 12 号的网状弹性绷带。胳膊的位置</w:t>
      </w:r>
      <w:r>
        <w:rPr>
          <w:rFonts w:ascii="PingFang SC" w:hAnsi="PingFang SC" w:eastAsia="PingFang SC" w:cs="PingFang SC"/>
          <w:spacing w:val="10"/>
          <w:sz w:val="21"/>
          <w:szCs w:val="21"/>
        </w:rPr>
        <w:t xml:space="preserve"> </w:t>
      </w:r>
      <w:r>
        <w:rPr>
          <w:rFonts w:ascii="PingFang SC" w:hAnsi="PingFang SC" w:eastAsia="PingFang SC" w:cs="PingFang SC"/>
          <w:spacing w:val="-2"/>
          <w:sz w:val="21"/>
          <w:szCs w:val="21"/>
        </w:rPr>
        <w:t>剪开</w:t>
      </w:r>
    </w:p>
    <w:p w14:paraId="2B0873DD">
      <w:pPr>
        <w:spacing w:before="2" w:line="1965" w:lineRule="exact"/>
        <w:ind w:firstLine="309"/>
      </w:pPr>
      <w:r>
        <w:rPr>
          <w:position w:val="-39"/>
        </w:rPr>
        <w:drawing>
          <wp:inline distT="0" distB="0" distL="0" distR="0">
            <wp:extent cx="3599180" cy="124714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86"/>
                    <a:stretch>
                      <a:fillRect/>
                    </a:stretch>
                  </pic:blipFill>
                  <pic:spPr>
                    <a:xfrm>
                      <a:off x="0" y="0"/>
                      <a:ext cx="3599307" cy="1247266"/>
                    </a:xfrm>
                    <a:prstGeom prst="rect">
                      <a:avLst/>
                    </a:prstGeom>
                  </pic:spPr>
                </pic:pic>
              </a:graphicData>
            </a:graphic>
          </wp:inline>
        </w:drawing>
      </w:r>
    </w:p>
    <w:p w14:paraId="6406F2A5">
      <w:pPr>
        <w:spacing w:before="89" w:line="184" w:lineRule="auto"/>
        <w:jc w:val="right"/>
        <w:rPr>
          <w:rFonts w:ascii="PingFang SC" w:hAnsi="PingFang SC" w:eastAsia="PingFang SC" w:cs="PingFang SC"/>
          <w:sz w:val="21"/>
          <w:szCs w:val="21"/>
        </w:rPr>
      </w:pPr>
      <w:r>
        <w:rPr>
          <w:rFonts w:ascii="PingFang SC" w:hAnsi="PingFang SC" w:eastAsia="PingFang SC" w:cs="PingFang SC"/>
          <w:spacing w:val="-1"/>
          <w:sz w:val="21"/>
          <w:szCs w:val="21"/>
        </w:rPr>
        <w:t>2，把身体的部分撑大。3，配上合适的袖子（不需</w:t>
      </w:r>
      <w:r>
        <w:rPr>
          <w:rFonts w:ascii="PingFang SC" w:hAnsi="PingFang SC" w:eastAsia="PingFang SC" w:cs="PingFang SC"/>
          <w:spacing w:val="-2"/>
          <w:sz w:val="21"/>
          <w:szCs w:val="21"/>
        </w:rPr>
        <w:t>要缝在一起）</w:t>
      </w:r>
    </w:p>
    <w:p w14:paraId="2054AE6E">
      <w:pPr>
        <w:spacing w:before="14" w:line="3855" w:lineRule="exact"/>
        <w:ind w:firstLine="218"/>
      </w:pPr>
      <w:r>
        <w:rPr>
          <w:position w:val="-77"/>
        </w:rPr>
        <w:drawing>
          <wp:inline distT="0" distB="0" distL="0" distR="0">
            <wp:extent cx="3714750" cy="244729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87"/>
                    <a:stretch>
                      <a:fillRect/>
                    </a:stretch>
                  </pic:blipFill>
                  <pic:spPr>
                    <a:xfrm>
                      <a:off x="0" y="0"/>
                      <a:ext cx="3714813" cy="2447924"/>
                    </a:xfrm>
                    <a:prstGeom prst="rect">
                      <a:avLst/>
                    </a:prstGeom>
                  </pic:spPr>
                </pic:pic>
              </a:graphicData>
            </a:graphic>
          </wp:inline>
        </w:drawing>
      </w:r>
    </w:p>
    <w:p w14:paraId="114A5FBC">
      <w:pPr>
        <w:spacing w:before="92" w:line="181" w:lineRule="auto"/>
        <w:ind w:left="37" w:right="85" w:firstLine="422"/>
        <w:rPr>
          <w:rFonts w:ascii="PingFang SC" w:hAnsi="PingFang SC" w:eastAsia="PingFang SC" w:cs="PingFang SC"/>
          <w:sz w:val="21"/>
          <w:szCs w:val="21"/>
        </w:rPr>
      </w:pPr>
      <w:r>
        <w:rPr>
          <w:rFonts w:ascii="PingFang SC" w:hAnsi="PingFang SC" w:eastAsia="PingFang SC" w:cs="PingFang SC"/>
          <w:sz w:val="21"/>
          <w:szCs w:val="21"/>
        </w:rPr>
        <w:t>4，穿上的效果（肩、腋窝、胸前需要保护的地方垫了纱布或其</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它材料。有伤的地方可以贴敷料。）</w:t>
      </w:r>
    </w:p>
    <w:p w14:paraId="2BB39BCD">
      <w:pPr>
        <w:spacing w:line="181" w:lineRule="auto"/>
        <w:rPr>
          <w:rFonts w:ascii="PingFang SC" w:hAnsi="PingFang SC" w:eastAsia="PingFang SC" w:cs="PingFang SC"/>
          <w:sz w:val="21"/>
          <w:szCs w:val="21"/>
        </w:rPr>
        <w:sectPr>
          <w:headerReference r:id="rId63" w:type="default"/>
          <w:footerReference r:id="rId64" w:type="default"/>
          <w:pgSz w:w="8391" w:h="11909"/>
          <w:pgMar w:top="883" w:right="987" w:bottom="937" w:left="1051" w:header="869" w:footer="716" w:gutter="0"/>
          <w:cols w:space="720" w:num="1"/>
        </w:sectPr>
      </w:pPr>
    </w:p>
    <w:p w14:paraId="74D31F0B">
      <w:pPr>
        <w:pStyle w:val="4"/>
        <w:spacing w:line="390" w:lineRule="auto"/>
      </w:pPr>
    </w:p>
    <w:p w14:paraId="07E784C2">
      <w:pPr>
        <w:spacing w:line="7775" w:lineRule="exact"/>
        <w:ind w:firstLine="110"/>
      </w:pPr>
      <w:r>
        <w:rPr>
          <w:position w:val="-155"/>
        </w:rPr>
        <w:drawing>
          <wp:inline distT="0" distB="0" distL="0" distR="0">
            <wp:extent cx="3851910" cy="4936490"/>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88"/>
                    <a:stretch>
                      <a:fillRect/>
                    </a:stretch>
                  </pic:blipFill>
                  <pic:spPr>
                    <a:xfrm>
                      <a:off x="0" y="0"/>
                      <a:ext cx="3852544" cy="4936743"/>
                    </a:xfrm>
                    <a:prstGeom prst="rect">
                      <a:avLst/>
                    </a:prstGeom>
                  </pic:spPr>
                </pic:pic>
              </a:graphicData>
            </a:graphic>
          </wp:inline>
        </w:drawing>
      </w:r>
    </w:p>
    <w:p w14:paraId="33C88698">
      <w:pPr>
        <w:pStyle w:val="4"/>
        <w:spacing w:line="403" w:lineRule="auto"/>
      </w:pPr>
    </w:p>
    <w:p w14:paraId="20D8D21A">
      <w:pPr>
        <w:spacing w:before="123" w:line="195" w:lineRule="auto"/>
        <w:ind w:left="41"/>
        <w:outlineLvl w:val="9"/>
        <w:rPr>
          <w:rFonts w:ascii="PingFang SC" w:hAnsi="PingFang SC" w:eastAsia="PingFang SC" w:cs="PingFang SC"/>
          <w:sz w:val="27"/>
          <w:szCs w:val="27"/>
        </w:rPr>
      </w:pPr>
      <w:bookmarkStart w:id="116" w:name="_Toc1267622816"/>
      <w:bookmarkStart w:id="117" w:name="_Toc2036537951"/>
      <w:r>
        <w:rPr>
          <w:rFonts w:hint="default" w:ascii="PingFang SC" w:hAnsi="PingFang SC" w:eastAsia="PingFang SC" w:cs="PingFang SC"/>
          <w:b/>
          <w:bCs/>
          <w:spacing w:val="11"/>
          <w:sz w:val="27"/>
          <w:szCs w:val="27"/>
          <w:lang w:val="en-US"/>
        </w:rPr>
        <w:t>5</w:t>
      </w:r>
      <w:r>
        <w:rPr>
          <w:rFonts w:ascii="PingFang SC" w:hAnsi="PingFang SC" w:eastAsia="PingFang SC" w:cs="PingFang SC"/>
          <w:b/>
          <w:bCs/>
          <w:spacing w:val="11"/>
          <w:sz w:val="27"/>
          <w:szCs w:val="27"/>
        </w:rPr>
        <w:t>.</w:t>
      </w:r>
      <w:r>
        <w:rPr>
          <w:rFonts w:hint="eastAsia" w:ascii="PingFang SC" w:hAnsi="PingFang SC" w:eastAsia="PingFang SC" w:cs="PingFang SC"/>
          <w:b/>
          <w:bCs/>
          <w:spacing w:val="11"/>
          <w:sz w:val="27"/>
          <w:szCs w:val="27"/>
          <w:lang w:val="en-US" w:eastAsia="zh-CN"/>
        </w:rPr>
        <w:t>6</w:t>
      </w:r>
      <w:r>
        <w:rPr>
          <w:rFonts w:ascii="PingFang SC" w:hAnsi="PingFang SC" w:eastAsia="PingFang SC" w:cs="PingFang SC"/>
          <w:b/>
          <w:bCs/>
          <w:spacing w:val="11"/>
          <w:sz w:val="27"/>
          <w:szCs w:val="27"/>
        </w:rPr>
        <w:t>.2裁剪并缝制裤子</w:t>
      </w:r>
      <w:bookmarkEnd w:id="116"/>
      <w:bookmarkEnd w:id="117"/>
    </w:p>
    <w:p w14:paraId="262B981B">
      <w:pPr>
        <w:spacing w:before="19" w:line="184" w:lineRule="auto"/>
        <w:ind w:left="475"/>
        <w:rPr>
          <w:rFonts w:ascii="PingFang SC" w:hAnsi="PingFang SC" w:eastAsia="PingFang SC" w:cs="PingFang SC"/>
          <w:sz w:val="21"/>
          <w:szCs w:val="21"/>
        </w:rPr>
      </w:pPr>
      <w:r>
        <w:rPr>
          <w:rFonts w:ascii="PingFang SC" w:hAnsi="PingFang SC" w:eastAsia="PingFang SC" w:cs="PingFang SC"/>
          <w:sz w:val="21"/>
          <w:szCs w:val="21"/>
        </w:rPr>
        <w:t>1，取筒状弹性绷带剪开半截，上面撑大</w:t>
      </w:r>
    </w:p>
    <w:p w14:paraId="7597D5B6">
      <w:pPr>
        <w:spacing w:line="184" w:lineRule="auto"/>
        <w:rPr>
          <w:rFonts w:ascii="PingFang SC" w:hAnsi="PingFang SC" w:eastAsia="PingFang SC" w:cs="PingFang SC"/>
          <w:sz w:val="21"/>
          <w:szCs w:val="21"/>
        </w:rPr>
        <w:sectPr>
          <w:headerReference r:id="rId65" w:type="default"/>
          <w:footerReference r:id="rId66" w:type="default"/>
          <w:pgSz w:w="8391" w:h="11909"/>
          <w:pgMar w:top="883" w:right="1047" w:bottom="937" w:left="1051" w:header="869" w:footer="716" w:gutter="0"/>
          <w:cols w:space="720" w:num="1"/>
        </w:sectPr>
      </w:pPr>
    </w:p>
    <w:p w14:paraId="0F2445A5">
      <w:pPr>
        <w:pStyle w:val="4"/>
        <w:spacing w:line="390" w:lineRule="auto"/>
      </w:pPr>
    </w:p>
    <w:p w14:paraId="743DCD1B">
      <w:pPr>
        <w:spacing w:line="4363" w:lineRule="exact"/>
        <w:ind w:firstLine="3272"/>
      </w:pPr>
      <w:r>
        <w:drawing>
          <wp:anchor distT="0" distB="0" distL="0" distR="0" simplePos="0" relativeHeight="251685888" behindDoc="0" locked="0" layoutInCell="1" allowOverlap="1">
            <wp:simplePos x="0" y="0"/>
            <wp:positionH relativeFrom="column">
              <wp:posOffset>151765</wp:posOffset>
            </wp:positionH>
            <wp:positionV relativeFrom="paragraph">
              <wp:posOffset>0</wp:posOffset>
            </wp:positionV>
            <wp:extent cx="833120" cy="276987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89"/>
                    <a:stretch>
                      <a:fillRect/>
                    </a:stretch>
                  </pic:blipFill>
                  <pic:spPr>
                    <a:xfrm>
                      <a:off x="0" y="0"/>
                      <a:ext cx="833119" cy="2769997"/>
                    </a:xfrm>
                    <a:prstGeom prst="rect">
                      <a:avLst/>
                    </a:prstGeom>
                  </pic:spPr>
                </pic:pic>
              </a:graphicData>
            </a:graphic>
          </wp:anchor>
        </w:drawing>
      </w:r>
      <w:r>
        <w:drawing>
          <wp:anchor distT="0" distB="0" distL="0" distR="0" simplePos="0" relativeHeight="251684864" behindDoc="0" locked="0" layoutInCell="1" allowOverlap="1">
            <wp:simplePos x="0" y="0"/>
            <wp:positionH relativeFrom="column">
              <wp:posOffset>1051560</wp:posOffset>
            </wp:positionH>
            <wp:positionV relativeFrom="paragraph">
              <wp:posOffset>0</wp:posOffset>
            </wp:positionV>
            <wp:extent cx="959485" cy="2770505"/>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90"/>
                    <a:stretch>
                      <a:fillRect/>
                    </a:stretch>
                  </pic:blipFill>
                  <pic:spPr>
                    <a:xfrm>
                      <a:off x="0" y="0"/>
                      <a:ext cx="959421" cy="2770631"/>
                    </a:xfrm>
                    <a:prstGeom prst="rect">
                      <a:avLst/>
                    </a:prstGeom>
                  </pic:spPr>
                </pic:pic>
              </a:graphicData>
            </a:graphic>
          </wp:anchor>
        </w:drawing>
      </w:r>
      <w:r>
        <w:rPr>
          <w:position w:val="-87"/>
        </w:rPr>
        <w:drawing>
          <wp:inline distT="0" distB="0" distL="0" distR="0">
            <wp:extent cx="1762760" cy="277050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91"/>
                    <a:stretch>
                      <a:fillRect/>
                    </a:stretch>
                  </pic:blipFill>
                  <pic:spPr>
                    <a:xfrm>
                      <a:off x="0" y="0"/>
                      <a:ext cx="1762760" cy="2770631"/>
                    </a:xfrm>
                    <a:prstGeom prst="rect">
                      <a:avLst/>
                    </a:prstGeom>
                  </pic:spPr>
                </pic:pic>
              </a:graphicData>
            </a:graphic>
          </wp:inline>
        </w:drawing>
      </w:r>
    </w:p>
    <w:p w14:paraId="0608674A">
      <w:pPr>
        <w:spacing w:before="91" w:line="181" w:lineRule="auto"/>
        <w:ind w:left="37" w:right="31" w:firstLine="424"/>
        <w:rPr>
          <w:rFonts w:ascii="PingFang SC" w:hAnsi="PingFang SC" w:eastAsia="PingFang SC" w:cs="PingFang SC"/>
          <w:sz w:val="21"/>
          <w:szCs w:val="21"/>
        </w:rPr>
      </w:pPr>
      <w:r>
        <w:rPr>
          <w:rFonts w:ascii="PingFang SC" w:hAnsi="PingFang SC" w:eastAsia="PingFang SC" w:cs="PingFang SC"/>
          <w:sz w:val="21"/>
          <w:szCs w:val="21"/>
        </w:rPr>
        <w:t xml:space="preserve">2，腰部撑大，裤腿缝合一部分，裆部可以保持开放（这种样式 </w:t>
      </w:r>
      <w:r>
        <w:rPr>
          <w:rFonts w:ascii="PingFang SC" w:hAnsi="PingFang SC" w:eastAsia="PingFang SC" w:cs="PingFang SC"/>
          <w:spacing w:val="-1"/>
          <w:sz w:val="21"/>
          <w:szCs w:val="21"/>
        </w:rPr>
        <w:t>有点儿像短裤）</w:t>
      </w:r>
    </w:p>
    <w:p w14:paraId="170F8AAB">
      <w:pPr>
        <w:spacing w:before="1" w:line="3288" w:lineRule="exact"/>
        <w:ind w:firstLine="213"/>
      </w:pPr>
      <w:r>
        <w:drawing>
          <wp:anchor distT="0" distB="0" distL="0" distR="0" simplePos="0" relativeHeight="251683840" behindDoc="0" locked="0" layoutInCell="1" allowOverlap="1">
            <wp:simplePos x="0" y="0"/>
            <wp:positionH relativeFrom="column">
              <wp:posOffset>2000250</wp:posOffset>
            </wp:positionH>
            <wp:positionV relativeFrom="paragraph">
              <wp:posOffset>1270</wp:posOffset>
            </wp:positionV>
            <wp:extent cx="1856740" cy="2087245"/>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92"/>
                    <a:stretch>
                      <a:fillRect/>
                    </a:stretch>
                  </pic:blipFill>
                  <pic:spPr>
                    <a:xfrm>
                      <a:off x="0" y="0"/>
                      <a:ext cx="1856739" cy="2087499"/>
                    </a:xfrm>
                    <a:prstGeom prst="rect">
                      <a:avLst/>
                    </a:prstGeom>
                  </pic:spPr>
                </pic:pic>
              </a:graphicData>
            </a:graphic>
          </wp:anchor>
        </w:drawing>
      </w:r>
      <w:r>
        <w:rPr>
          <w:position w:val="-65"/>
        </w:rPr>
        <w:drawing>
          <wp:inline distT="0" distB="0" distL="0" distR="0">
            <wp:extent cx="1798320" cy="2087245"/>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193"/>
                    <a:stretch>
                      <a:fillRect/>
                    </a:stretch>
                  </pic:blipFill>
                  <pic:spPr>
                    <a:xfrm>
                      <a:off x="0" y="0"/>
                      <a:ext cx="1798320" cy="2087371"/>
                    </a:xfrm>
                    <a:prstGeom prst="rect">
                      <a:avLst/>
                    </a:prstGeom>
                  </pic:spPr>
                </pic:pic>
              </a:graphicData>
            </a:graphic>
          </wp:inline>
        </w:drawing>
      </w:r>
    </w:p>
    <w:p w14:paraId="2CC2137D">
      <w:pPr>
        <w:spacing w:before="92" w:line="177" w:lineRule="auto"/>
        <w:ind w:left="36" w:right="24" w:firstLine="427"/>
        <w:rPr>
          <w:rFonts w:ascii="PingFang SC" w:hAnsi="PingFang SC" w:eastAsia="PingFang SC" w:cs="PingFang SC"/>
          <w:sz w:val="21"/>
          <w:szCs w:val="21"/>
        </w:rPr>
      </w:pPr>
      <w:r>
        <w:rPr>
          <w:rFonts w:ascii="PingFang SC" w:hAnsi="PingFang SC" w:eastAsia="PingFang SC" w:cs="PingFang SC"/>
          <w:spacing w:val="-1"/>
          <w:sz w:val="21"/>
          <w:szCs w:val="21"/>
        </w:rPr>
        <w:t>3，穿上的效果（大腿和小腿用了其它型号的网状弹性绷带</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。直</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接重叠套在腿上，没有缝在一起）</w:t>
      </w:r>
    </w:p>
    <w:p w14:paraId="1D57D43B">
      <w:pPr>
        <w:spacing w:line="177" w:lineRule="auto"/>
        <w:rPr>
          <w:rFonts w:ascii="PingFang SC" w:hAnsi="PingFang SC" w:eastAsia="PingFang SC" w:cs="PingFang SC"/>
          <w:sz w:val="21"/>
          <w:szCs w:val="21"/>
        </w:rPr>
        <w:sectPr>
          <w:footerReference r:id="rId67" w:type="default"/>
          <w:pgSz w:w="8391" w:h="11909"/>
          <w:pgMar w:top="883" w:right="1047" w:bottom="937" w:left="1051" w:header="869" w:footer="716" w:gutter="0"/>
          <w:cols w:space="720" w:num="1"/>
        </w:sectPr>
      </w:pPr>
    </w:p>
    <w:p w14:paraId="7D9C12AA">
      <w:pPr>
        <w:pStyle w:val="4"/>
        <w:spacing w:line="248" w:lineRule="auto"/>
      </w:pPr>
    </w:p>
    <w:p w14:paraId="3B9D1A41">
      <w:pPr>
        <w:pStyle w:val="4"/>
        <w:spacing w:line="248" w:lineRule="auto"/>
      </w:pPr>
      <w:r>
        <w:drawing>
          <wp:anchor distT="0" distB="0" distL="0" distR="0" simplePos="0" relativeHeight="251686912" behindDoc="0" locked="0" layoutInCell="1" allowOverlap="1">
            <wp:simplePos x="0" y="0"/>
            <wp:positionH relativeFrom="column">
              <wp:posOffset>56515</wp:posOffset>
            </wp:positionH>
            <wp:positionV relativeFrom="paragraph">
              <wp:posOffset>90805</wp:posOffset>
            </wp:positionV>
            <wp:extent cx="2019935" cy="465836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194"/>
                    <a:stretch>
                      <a:fillRect/>
                    </a:stretch>
                  </pic:blipFill>
                  <pic:spPr>
                    <a:xfrm>
                      <a:off x="0" y="0"/>
                      <a:ext cx="2019935" cy="4658232"/>
                    </a:xfrm>
                    <a:prstGeom prst="rect">
                      <a:avLst/>
                    </a:prstGeom>
                  </pic:spPr>
                </pic:pic>
              </a:graphicData>
            </a:graphic>
          </wp:anchor>
        </w:drawing>
      </w:r>
    </w:p>
    <w:p w14:paraId="2CBE2F4C">
      <w:pPr>
        <w:pStyle w:val="4"/>
        <w:spacing w:line="249" w:lineRule="auto"/>
      </w:pPr>
    </w:p>
    <w:p w14:paraId="43778960">
      <w:pPr>
        <w:pStyle w:val="4"/>
        <w:spacing w:line="249" w:lineRule="auto"/>
      </w:pPr>
    </w:p>
    <w:p w14:paraId="7FE7AEE3">
      <w:pPr>
        <w:pStyle w:val="4"/>
        <w:spacing w:line="249" w:lineRule="auto"/>
      </w:pPr>
    </w:p>
    <w:p w14:paraId="69D4B3F0">
      <w:pPr>
        <w:pStyle w:val="4"/>
        <w:spacing w:line="249" w:lineRule="auto"/>
      </w:pPr>
    </w:p>
    <w:p w14:paraId="1FB0EE33">
      <w:pPr>
        <w:pStyle w:val="4"/>
        <w:spacing w:line="249" w:lineRule="auto"/>
      </w:pPr>
    </w:p>
    <w:p w14:paraId="059D51B9">
      <w:pPr>
        <w:pStyle w:val="4"/>
        <w:spacing w:line="249" w:lineRule="auto"/>
      </w:pPr>
    </w:p>
    <w:p w14:paraId="3B3860D9">
      <w:pPr>
        <w:pStyle w:val="4"/>
        <w:spacing w:line="249" w:lineRule="auto"/>
      </w:pPr>
    </w:p>
    <w:p w14:paraId="5F4A73F7">
      <w:pPr>
        <w:pStyle w:val="4"/>
        <w:spacing w:line="249" w:lineRule="auto"/>
      </w:pPr>
    </w:p>
    <w:p w14:paraId="5A1A4BED">
      <w:pPr>
        <w:pStyle w:val="4"/>
        <w:spacing w:line="249" w:lineRule="auto"/>
      </w:pPr>
    </w:p>
    <w:p w14:paraId="0F534B69">
      <w:pPr>
        <w:pStyle w:val="4"/>
        <w:spacing w:line="249" w:lineRule="auto"/>
      </w:pPr>
    </w:p>
    <w:p w14:paraId="381617D8">
      <w:pPr>
        <w:pStyle w:val="4"/>
        <w:spacing w:line="249" w:lineRule="auto"/>
      </w:pPr>
    </w:p>
    <w:p w14:paraId="066A4B19">
      <w:pPr>
        <w:pStyle w:val="4"/>
        <w:spacing w:line="249" w:lineRule="auto"/>
      </w:pPr>
    </w:p>
    <w:p w14:paraId="2BD04FFE">
      <w:pPr>
        <w:spacing w:line="4223" w:lineRule="exact"/>
        <w:ind w:firstLine="3375"/>
      </w:pPr>
      <w:r>
        <w:rPr>
          <w:position w:val="-84"/>
        </w:rPr>
        <w:drawing>
          <wp:inline distT="0" distB="0" distL="0" distR="0">
            <wp:extent cx="1791970" cy="268097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95"/>
                    <a:stretch>
                      <a:fillRect/>
                    </a:stretch>
                  </pic:blipFill>
                  <pic:spPr>
                    <a:xfrm>
                      <a:off x="0" y="0"/>
                      <a:ext cx="1791970" cy="2681351"/>
                    </a:xfrm>
                    <a:prstGeom prst="rect">
                      <a:avLst/>
                    </a:prstGeom>
                  </pic:spPr>
                </pic:pic>
              </a:graphicData>
            </a:graphic>
          </wp:inline>
        </w:drawing>
      </w:r>
    </w:p>
    <w:p w14:paraId="03F2FF09">
      <w:pPr>
        <w:spacing w:before="94" w:line="191" w:lineRule="auto"/>
        <w:ind w:right="20"/>
        <w:jc w:val="right"/>
        <w:rPr>
          <w:rFonts w:ascii="PingFang SC" w:hAnsi="PingFang SC" w:eastAsia="PingFang SC" w:cs="PingFang SC"/>
          <w:sz w:val="21"/>
          <w:szCs w:val="21"/>
        </w:rPr>
        <w:sectPr>
          <w:footerReference r:id="rId68" w:type="default"/>
          <w:pgSz w:w="8391" w:h="11909"/>
          <w:pgMar w:top="883" w:right="1047" w:bottom="938" w:left="1051" w:header="869" w:footer="716" w:gutter="0"/>
          <w:cols w:space="720" w:num="1"/>
        </w:sectPr>
      </w:pPr>
      <w:r>
        <w:rPr>
          <w:rFonts w:ascii="PingFang SC" w:hAnsi="PingFang SC" w:eastAsia="PingFang SC" w:cs="PingFang SC"/>
          <w:spacing w:val="-1"/>
          <w:sz w:val="21"/>
          <w:szCs w:val="21"/>
        </w:rPr>
        <w:t>右图用一段筒状弹性绷带直接做出了长裤</w:t>
      </w:r>
    </w:p>
    <w:p w14:paraId="0ED7F2BA">
      <w:pPr>
        <w:pStyle w:val="4"/>
        <w:spacing w:line="320" w:lineRule="auto"/>
      </w:pPr>
    </w:p>
    <w:p w14:paraId="6874DCD9">
      <w:pPr>
        <w:spacing w:before="146" w:line="191" w:lineRule="auto"/>
        <w:ind w:left="49"/>
        <w:outlineLvl w:val="1"/>
        <w:rPr>
          <w:rFonts w:ascii="PingFang SC" w:hAnsi="PingFang SC" w:eastAsia="PingFang SC" w:cs="PingFang SC"/>
          <w:sz w:val="32"/>
          <w:szCs w:val="32"/>
        </w:rPr>
      </w:pPr>
      <w:bookmarkStart w:id="118" w:name="bookmark85"/>
      <w:bookmarkEnd w:id="118"/>
      <w:bookmarkStart w:id="119" w:name="_Toc1067731905"/>
      <w:bookmarkStart w:id="120" w:name="_Toc1662253999"/>
      <w:bookmarkStart w:id="121" w:name="_Toc730170481"/>
      <w:bookmarkStart w:id="122" w:name="_Toc171071060"/>
      <w:r>
        <w:rPr>
          <w:rFonts w:ascii="PingFang SC" w:hAnsi="PingFang SC" w:eastAsia="PingFang SC" w:cs="PingFang SC"/>
          <w:b/>
          <w:bCs/>
          <w:spacing w:val="-1"/>
          <w:sz w:val="32"/>
          <w:szCs w:val="32"/>
        </w:rPr>
        <w:t>7.</w:t>
      </w:r>
      <w:r>
        <w:rPr>
          <w:rFonts w:hint="eastAsia" w:ascii="PingFang SC" w:hAnsi="PingFang SC" w:eastAsia="PingFang SC" w:cs="PingFang SC"/>
          <w:b/>
          <w:bCs/>
          <w:spacing w:val="-1"/>
          <w:sz w:val="32"/>
          <w:szCs w:val="32"/>
          <w:lang w:val="en-US" w:eastAsia="zh-CN"/>
        </w:rPr>
        <w:t>6</w:t>
      </w:r>
      <w:r>
        <w:rPr>
          <w:rFonts w:ascii="PingFang SC" w:hAnsi="PingFang SC" w:eastAsia="PingFang SC" w:cs="PingFang SC"/>
          <w:spacing w:val="-1"/>
          <w:sz w:val="32"/>
          <w:szCs w:val="32"/>
        </w:rPr>
        <w:t xml:space="preserve"> </w:t>
      </w:r>
      <w:r>
        <w:rPr>
          <w:rFonts w:ascii="PingFang SC" w:hAnsi="PingFang SC" w:eastAsia="PingFang SC" w:cs="PingFang SC"/>
          <w:b/>
          <w:bCs/>
          <w:spacing w:val="-1"/>
          <w:sz w:val="32"/>
          <w:szCs w:val="32"/>
        </w:rPr>
        <w:t>固定留置针的方法</w:t>
      </w:r>
      <w:bookmarkEnd w:id="119"/>
      <w:bookmarkEnd w:id="120"/>
      <w:bookmarkEnd w:id="121"/>
      <w:bookmarkEnd w:id="122"/>
    </w:p>
    <w:p w14:paraId="6409411E">
      <w:pPr>
        <w:spacing w:before="9" w:line="172" w:lineRule="auto"/>
        <w:ind w:left="37" w:right="16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18"/>
          <w:w w:val="101"/>
          <w:sz w:val="21"/>
          <w:szCs w:val="21"/>
        </w:rPr>
        <w:t xml:space="preserve"> </w:t>
      </w:r>
      <w:r>
        <w:rPr>
          <w:rFonts w:ascii="PingFang SC" w:hAnsi="PingFang SC" w:eastAsia="PingFang SC" w:cs="PingFang SC"/>
          <w:spacing w:val="-3"/>
          <w:sz w:val="21"/>
          <w:szCs w:val="21"/>
        </w:rPr>
        <w:t>患者会营养不良，非常消瘦。因各种原因需要输液时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血管不好找，使用留置针可以减少扎针的次数。某些情况下还需要使</w:t>
      </w:r>
      <w:r>
        <w:rPr>
          <w:rFonts w:ascii="PingFang SC" w:hAnsi="PingFang SC" w:eastAsia="PingFang SC" w:cs="PingFang SC"/>
          <w:spacing w:val="18"/>
          <w:sz w:val="21"/>
          <w:szCs w:val="21"/>
        </w:rPr>
        <w:t xml:space="preserve"> </w:t>
      </w:r>
      <w:r>
        <w:rPr>
          <w:rFonts w:ascii="PingFang SC" w:hAnsi="PingFang SC" w:eastAsia="PingFang SC" w:cs="PingFang SC"/>
          <w:spacing w:val="-2"/>
          <w:sz w:val="21"/>
          <w:szCs w:val="21"/>
        </w:rPr>
        <w:t>用</w:t>
      </w:r>
      <w:r>
        <w:rPr>
          <w:rFonts w:ascii="PingFang SC" w:hAnsi="PingFang SC" w:eastAsia="PingFang SC" w:cs="PingFang SC"/>
          <w:spacing w:val="55"/>
          <w:sz w:val="21"/>
          <w:szCs w:val="21"/>
        </w:rPr>
        <w:t xml:space="preserve"> </w:t>
      </w:r>
      <w:r>
        <w:rPr>
          <w:rFonts w:ascii="PingFang SC" w:hAnsi="PingFang SC" w:eastAsia="PingFang SC" w:cs="PingFang SC"/>
          <w:spacing w:val="-2"/>
          <w:sz w:val="21"/>
          <w:szCs w:val="21"/>
        </w:rPr>
        <w:t>PICC（经外周静脉置入的中心静脉导管）或埋管。这些血管通路</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都需要把体外的塑料管固定在皮肤上。一般患者是用粘性保护膜直接</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把导管贴在皮肤上。但这种保护膜如果贴到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患者皮肤上，很可能</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撕不下来，强行撕下会把皮肤撕破。</w:t>
      </w:r>
    </w:p>
    <w:p w14:paraId="08C58513">
      <w:pPr>
        <w:spacing w:before="33" w:line="175" w:lineRule="auto"/>
        <w:ind w:left="37" w:right="164"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可以考虑用下面图中的方法固定导管。首先剪出一片美皮贴，其</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长度足以绕胳膊一周。然后在美皮贴中部按下图蓝色的线裁剪。等护</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士扎好留置针或导管之后，揭掉美皮贴一面的保护膜，另一面保护膜</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保留。把美皮贴贴到皮肤上，蓝线交叉的地方对准针孔的位置。沿剪</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开的蓝线位置把留置针或导管放到美皮贴外面，然后美皮贴绕胳膊一</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周。最后在美皮贴外面贴医院的保护膜或胶带。</w:t>
      </w:r>
    </w:p>
    <w:p w14:paraId="66FCF6DE">
      <w:pPr>
        <w:spacing w:before="34" w:line="177" w:lineRule="auto"/>
        <w:ind w:left="37"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建议皮肤上不能直接贴胶带的患者，不论平时是否</w:t>
      </w:r>
      <w:r>
        <w:rPr>
          <w:rFonts w:ascii="PingFang SC" w:hAnsi="PingFang SC" w:eastAsia="PingFang SC" w:cs="PingFang SC"/>
          <w:spacing w:val="-5"/>
          <w:sz w:val="21"/>
          <w:szCs w:val="21"/>
        </w:rPr>
        <w:t>需要用美皮贴，</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都预备几片应急。因为是贴在未破损的皮肤外面，可以不考虑保质期</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而长期保存。</w:t>
      </w:r>
    </w:p>
    <w:p w14:paraId="0FFF2B3C">
      <w:pPr>
        <w:spacing w:line="177" w:lineRule="auto"/>
        <w:rPr>
          <w:rFonts w:ascii="PingFang SC" w:hAnsi="PingFang SC" w:eastAsia="PingFang SC" w:cs="PingFang SC"/>
          <w:sz w:val="21"/>
          <w:szCs w:val="21"/>
        </w:rPr>
        <w:sectPr>
          <w:headerReference r:id="rId69" w:type="default"/>
          <w:footerReference r:id="rId70" w:type="default"/>
          <w:pgSz w:w="8391" w:h="11909"/>
          <w:pgMar w:top="883" w:right="907" w:bottom="937" w:left="1051" w:header="869" w:footer="716" w:gutter="0"/>
          <w:cols w:space="720" w:num="1"/>
        </w:sectPr>
      </w:pPr>
    </w:p>
    <w:p w14:paraId="1D5C424D">
      <w:pPr>
        <w:pStyle w:val="4"/>
        <w:spacing w:line="390" w:lineRule="auto"/>
      </w:pPr>
    </w:p>
    <w:p w14:paraId="2F8A8F5C">
      <w:pPr>
        <w:spacing w:line="2199" w:lineRule="exact"/>
        <w:ind w:firstLine="623"/>
      </w:pPr>
      <w:r>
        <w:rPr>
          <w:position w:val="-43"/>
        </w:rPr>
        <w:drawing>
          <wp:inline distT="0" distB="0" distL="0" distR="0">
            <wp:extent cx="3199130" cy="139573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196"/>
                    <a:stretch>
                      <a:fillRect/>
                    </a:stretch>
                  </pic:blipFill>
                  <pic:spPr>
                    <a:xfrm>
                      <a:off x="0" y="0"/>
                      <a:ext cx="3199637" cy="1395983"/>
                    </a:xfrm>
                    <a:prstGeom prst="rect">
                      <a:avLst/>
                    </a:prstGeom>
                  </pic:spPr>
                </pic:pic>
              </a:graphicData>
            </a:graphic>
          </wp:inline>
        </w:drawing>
      </w:r>
    </w:p>
    <w:p w14:paraId="205D3244">
      <w:pPr>
        <w:spacing w:before="88" w:line="191" w:lineRule="auto"/>
        <w:ind w:left="1474"/>
        <w:rPr>
          <w:rFonts w:ascii="PingFang SC" w:hAnsi="PingFang SC" w:eastAsia="PingFang SC" w:cs="PingFang SC"/>
          <w:sz w:val="21"/>
          <w:szCs w:val="21"/>
        </w:rPr>
      </w:pPr>
      <w:r>
        <w:rPr>
          <w:rFonts w:ascii="PingFang SC" w:hAnsi="PingFang SC" w:eastAsia="PingFang SC" w:cs="PingFang SC"/>
          <w:spacing w:val="-1"/>
          <w:sz w:val="21"/>
          <w:szCs w:val="21"/>
        </w:rPr>
        <w:t>美皮贴裁剪方法示意图（沿蓝线剪）</w:t>
      </w:r>
    </w:p>
    <w:p w14:paraId="49DAAFCA">
      <w:pPr>
        <w:spacing w:before="4" w:line="2784" w:lineRule="exact"/>
        <w:ind w:firstLine="29"/>
      </w:pPr>
      <w:r>
        <w:rPr>
          <w:position w:val="-55"/>
        </w:rPr>
        <w:drawing>
          <wp:inline distT="0" distB="0" distL="0" distR="0">
            <wp:extent cx="3954780" cy="176784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97"/>
                    <a:stretch>
                      <a:fillRect/>
                    </a:stretch>
                  </pic:blipFill>
                  <pic:spPr>
                    <a:xfrm>
                      <a:off x="0" y="0"/>
                      <a:ext cx="3955414" cy="1767840"/>
                    </a:xfrm>
                    <a:prstGeom prst="rect">
                      <a:avLst/>
                    </a:prstGeom>
                  </pic:spPr>
                </pic:pic>
              </a:graphicData>
            </a:graphic>
          </wp:inline>
        </w:drawing>
      </w:r>
    </w:p>
    <w:p w14:paraId="4B96A3CC">
      <w:pPr>
        <w:spacing w:before="91" w:line="177" w:lineRule="auto"/>
        <w:ind w:left="37" w:right="22"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用美皮贴固定好之后外面可以用纱布再固定。但因为输液时需要</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检查是否有渗液，所以外面的纱布经常需要拆开。这样固定之后留置</w:t>
      </w:r>
      <w:r>
        <w:rPr>
          <w:rFonts w:ascii="PingFang SC" w:hAnsi="PingFang SC" w:eastAsia="PingFang SC" w:cs="PingFang SC"/>
          <w:spacing w:val="17"/>
          <w:sz w:val="21"/>
          <w:szCs w:val="21"/>
        </w:rPr>
        <w:t xml:space="preserve"> </w:t>
      </w:r>
      <w:r>
        <w:rPr>
          <w:rFonts w:ascii="PingFang SC" w:hAnsi="PingFang SC" w:eastAsia="PingFang SC" w:cs="PingFang SC"/>
          <w:spacing w:val="-2"/>
          <w:sz w:val="21"/>
          <w:szCs w:val="21"/>
        </w:rPr>
        <w:t>针使用四五天没有问题。</w:t>
      </w:r>
    </w:p>
    <w:p w14:paraId="727B0346">
      <w:pPr>
        <w:spacing w:before="3" w:line="2098" w:lineRule="exact"/>
        <w:ind w:firstLine="29"/>
      </w:pPr>
      <w:r>
        <w:rPr>
          <w:position w:val="-41"/>
        </w:rPr>
        <w:drawing>
          <wp:inline distT="0" distB="0" distL="0" distR="0">
            <wp:extent cx="3954780" cy="1332230"/>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98"/>
                    <a:stretch>
                      <a:fillRect/>
                    </a:stretch>
                  </pic:blipFill>
                  <pic:spPr>
                    <a:xfrm>
                      <a:off x="0" y="0"/>
                      <a:ext cx="3955288" cy="1332230"/>
                    </a:xfrm>
                    <a:prstGeom prst="rect">
                      <a:avLst/>
                    </a:prstGeom>
                  </pic:spPr>
                </pic:pic>
              </a:graphicData>
            </a:graphic>
          </wp:inline>
        </w:drawing>
      </w:r>
    </w:p>
    <w:p w14:paraId="6CDE4D58">
      <w:pPr>
        <w:spacing w:before="197" w:line="195" w:lineRule="auto"/>
        <w:ind w:left="46"/>
        <w:outlineLvl w:val="2"/>
        <w:rPr>
          <w:rFonts w:ascii="PingFang SC" w:hAnsi="PingFang SC" w:eastAsia="PingFang SC" w:cs="PingFang SC"/>
          <w:sz w:val="27"/>
          <w:szCs w:val="27"/>
        </w:rPr>
      </w:pPr>
      <w:bookmarkStart w:id="123" w:name="_Toc996773003"/>
      <w:bookmarkStart w:id="124" w:name="_Toc1858185734"/>
      <w:r>
        <w:rPr>
          <w:rFonts w:ascii="PingFang SC" w:hAnsi="PingFang SC" w:eastAsia="PingFang SC" w:cs="PingFang SC"/>
          <w:b/>
          <w:bCs/>
          <w:spacing w:val="6"/>
          <w:sz w:val="27"/>
          <w:szCs w:val="27"/>
        </w:rPr>
        <w:t>7.</w:t>
      </w:r>
      <w:r>
        <w:rPr>
          <w:rFonts w:hint="eastAsia" w:ascii="PingFang SC" w:hAnsi="PingFang SC" w:eastAsia="PingFang SC" w:cs="PingFang SC"/>
          <w:b/>
          <w:bCs/>
          <w:spacing w:val="6"/>
          <w:sz w:val="27"/>
          <w:szCs w:val="27"/>
          <w:lang w:val="en-US" w:eastAsia="zh-CN"/>
        </w:rPr>
        <w:t>6</w:t>
      </w:r>
      <w:r>
        <w:rPr>
          <w:rFonts w:ascii="PingFang SC" w:hAnsi="PingFang SC" w:eastAsia="PingFang SC" w:cs="PingFang SC"/>
          <w:b/>
          <w:bCs/>
          <w:spacing w:val="6"/>
          <w:sz w:val="27"/>
          <w:szCs w:val="27"/>
        </w:rPr>
        <w:t>.1另一种固定</w:t>
      </w:r>
      <w:r>
        <w:rPr>
          <w:rFonts w:ascii="PingFang SC" w:hAnsi="PingFang SC" w:eastAsia="PingFang SC" w:cs="PingFang SC"/>
          <w:spacing w:val="6"/>
          <w:sz w:val="27"/>
          <w:szCs w:val="27"/>
        </w:rPr>
        <w:t xml:space="preserve"> </w:t>
      </w:r>
      <w:r>
        <w:rPr>
          <w:rFonts w:ascii="PingFang SC" w:hAnsi="PingFang SC" w:eastAsia="PingFang SC" w:cs="PingFang SC"/>
          <w:b/>
          <w:bCs/>
          <w:sz w:val="27"/>
          <w:szCs w:val="27"/>
        </w:rPr>
        <w:t>PICC</w:t>
      </w:r>
      <w:r>
        <w:rPr>
          <w:rFonts w:ascii="PingFang SC" w:hAnsi="PingFang SC" w:eastAsia="PingFang SC" w:cs="PingFang SC"/>
          <w:spacing w:val="6"/>
          <w:sz w:val="27"/>
          <w:szCs w:val="27"/>
        </w:rPr>
        <w:t xml:space="preserve"> </w:t>
      </w:r>
      <w:r>
        <w:rPr>
          <w:rFonts w:ascii="PingFang SC" w:hAnsi="PingFang SC" w:eastAsia="PingFang SC" w:cs="PingFang SC"/>
          <w:b/>
          <w:bCs/>
          <w:spacing w:val="6"/>
          <w:sz w:val="27"/>
          <w:szCs w:val="27"/>
        </w:rPr>
        <w:t>的方法</w:t>
      </w:r>
      <w:bookmarkEnd w:id="123"/>
      <w:bookmarkEnd w:id="124"/>
    </w:p>
    <w:p w14:paraId="208FF5DB">
      <w:pPr>
        <w:spacing w:before="20" w:line="191" w:lineRule="auto"/>
        <w:ind w:right="19"/>
        <w:jc w:val="right"/>
        <w:rPr>
          <w:rFonts w:ascii="PingFang SC" w:hAnsi="PingFang SC" w:eastAsia="PingFang SC" w:cs="PingFang SC"/>
          <w:sz w:val="21"/>
          <w:szCs w:val="21"/>
        </w:rPr>
      </w:pPr>
      <w:r>
        <w:rPr>
          <w:rFonts w:ascii="PingFang SC" w:hAnsi="PingFang SC" w:eastAsia="PingFang SC" w:cs="PingFang SC"/>
          <w:spacing w:val="-3"/>
          <w:sz w:val="21"/>
          <w:szCs w:val="21"/>
        </w:rPr>
        <w:t>下面是嘟嘟妈分享的用有边薄型美皮康固定 PICC</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导管出</w:t>
      </w:r>
      <w:r>
        <w:rPr>
          <w:rFonts w:ascii="PingFang SC" w:hAnsi="PingFang SC" w:eastAsia="PingFang SC" w:cs="PingFang SC"/>
          <w:spacing w:val="-4"/>
          <w:sz w:val="21"/>
          <w:szCs w:val="21"/>
        </w:rPr>
        <w:t>口的方</w:t>
      </w:r>
    </w:p>
    <w:p w14:paraId="4C609C82">
      <w:pPr>
        <w:spacing w:line="191" w:lineRule="auto"/>
        <w:rPr>
          <w:rFonts w:ascii="PingFang SC" w:hAnsi="PingFang SC" w:eastAsia="PingFang SC" w:cs="PingFang SC"/>
          <w:sz w:val="21"/>
          <w:szCs w:val="21"/>
        </w:rPr>
        <w:sectPr>
          <w:headerReference r:id="rId71" w:type="default"/>
          <w:footerReference r:id="rId72" w:type="default"/>
          <w:pgSz w:w="8391" w:h="11909"/>
          <w:pgMar w:top="883" w:right="1047" w:bottom="938" w:left="1051" w:header="869" w:footer="716" w:gutter="0"/>
          <w:cols w:space="720" w:num="1"/>
        </w:sectPr>
      </w:pPr>
    </w:p>
    <w:p w14:paraId="0210A59D">
      <w:pPr>
        <w:pStyle w:val="4"/>
        <w:spacing w:line="320" w:lineRule="auto"/>
      </w:pPr>
    </w:p>
    <w:p w14:paraId="020DA12C">
      <w:pPr>
        <w:spacing w:before="96" w:line="191" w:lineRule="auto"/>
        <w:ind w:left="37"/>
        <w:rPr>
          <w:rFonts w:ascii="PingFang SC" w:hAnsi="PingFang SC" w:eastAsia="PingFang SC" w:cs="PingFang SC"/>
          <w:sz w:val="21"/>
          <w:szCs w:val="21"/>
        </w:rPr>
      </w:pPr>
      <w:r>
        <w:rPr>
          <w:rFonts w:ascii="PingFang SC" w:hAnsi="PingFang SC" w:eastAsia="PingFang SC" w:cs="PingFang SC"/>
          <w:spacing w:val="-1"/>
          <w:sz w:val="21"/>
          <w:szCs w:val="21"/>
        </w:rPr>
        <w:t>法。步骤为：</w:t>
      </w:r>
    </w:p>
    <w:p w14:paraId="204DBB5B">
      <w:pPr>
        <w:spacing w:before="32" w:line="184" w:lineRule="auto"/>
        <w:ind w:left="475"/>
        <w:rPr>
          <w:rFonts w:ascii="PingFang SC" w:hAnsi="PingFang SC" w:eastAsia="PingFang SC" w:cs="PingFang SC"/>
          <w:sz w:val="21"/>
          <w:szCs w:val="21"/>
        </w:rPr>
      </w:pPr>
      <w:r>
        <w:rPr>
          <w:rFonts w:ascii="PingFang SC" w:hAnsi="PingFang SC" w:eastAsia="PingFang SC" w:cs="PingFang SC"/>
          <w:spacing w:val="-3"/>
          <w:sz w:val="21"/>
          <w:szCs w:val="21"/>
        </w:rPr>
        <w:t>1，导管出口周围皮肤消毒；</w:t>
      </w:r>
    </w:p>
    <w:p w14:paraId="2ABD2540">
      <w:pPr>
        <w:spacing w:before="13" w:line="3397" w:lineRule="exact"/>
        <w:ind w:firstLine="756"/>
      </w:pPr>
      <w:r>
        <w:rPr>
          <w:position w:val="-67"/>
        </w:rPr>
        <w:drawing>
          <wp:inline distT="0" distB="0" distL="0" distR="0">
            <wp:extent cx="3032125" cy="215709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199"/>
                    <a:stretch>
                      <a:fillRect/>
                    </a:stretch>
                  </pic:blipFill>
                  <pic:spPr>
                    <a:xfrm>
                      <a:off x="0" y="0"/>
                      <a:ext cx="3032125" cy="2157476"/>
                    </a:xfrm>
                    <a:prstGeom prst="rect">
                      <a:avLst/>
                    </a:prstGeom>
                  </pic:spPr>
                </pic:pic>
              </a:graphicData>
            </a:graphic>
          </wp:inline>
        </w:drawing>
      </w:r>
    </w:p>
    <w:p w14:paraId="62AB1A75">
      <w:pPr>
        <w:pStyle w:val="4"/>
        <w:spacing w:line="327" w:lineRule="auto"/>
      </w:pPr>
    </w:p>
    <w:p w14:paraId="7F43BF2B">
      <w:pPr>
        <w:spacing w:before="95" w:line="182" w:lineRule="auto"/>
        <w:ind w:left="38" w:right="24" w:firstLine="423"/>
        <w:rPr>
          <w:rFonts w:ascii="PingFang SC" w:hAnsi="PingFang SC" w:eastAsia="PingFang SC" w:cs="PingFang SC"/>
          <w:sz w:val="21"/>
          <w:szCs w:val="21"/>
        </w:rPr>
      </w:pPr>
      <w:r>
        <w:rPr>
          <w:rFonts w:ascii="PingFang SC" w:hAnsi="PingFang SC" w:eastAsia="PingFang SC" w:cs="PingFang SC"/>
          <w:spacing w:val="-1"/>
          <w:sz w:val="21"/>
          <w:szCs w:val="21"/>
        </w:rPr>
        <w:t>2，取合适大小的有边薄型美皮康，中间剪开，</w:t>
      </w:r>
      <w:r>
        <w:rPr>
          <w:rFonts w:ascii="PingFang SC" w:hAnsi="PingFang SC" w:eastAsia="PingFang SC" w:cs="PingFang SC"/>
          <w:spacing w:val="-35"/>
          <w:sz w:val="21"/>
          <w:szCs w:val="21"/>
        </w:rPr>
        <w:t xml:space="preserve"> </w:t>
      </w:r>
      <w:r>
        <w:rPr>
          <w:rFonts w:ascii="PingFang SC" w:hAnsi="PingFang SC" w:eastAsia="PingFang SC" w:cs="PingFang SC"/>
          <w:spacing w:val="-1"/>
          <w:sz w:val="21"/>
          <w:szCs w:val="21"/>
        </w:rPr>
        <w:t>套在导管上，然</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后贴在皮肤上；</w:t>
      </w:r>
    </w:p>
    <w:p w14:paraId="58D34CE3">
      <w:pPr>
        <w:spacing w:before="1" w:line="3492" w:lineRule="exact"/>
        <w:ind w:firstLine="812"/>
      </w:pPr>
      <w:r>
        <w:rPr>
          <w:position w:val="-69"/>
        </w:rPr>
        <w:drawing>
          <wp:inline distT="0" distB="0" distL="0" distR="0">
            <wp:extent cx="2959735" cy="2217420"/>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00"/>
                    <a:stretch>
                      <a:fillRect/>
                    </a:stretch>
                  </pic:blipFill>
                  <pic:spPr>
                    <a:xfrm>
                      <a:off x="0" y="0"/>
                      <a:ext cx="2960116" cy="2217547"/>
                    </a:xfrm>
                    <a:prstGeom prst="rect">
                      <a:avLst/>
                    </a:prstGeom>
                  </pic:spPr>
                </pic:pic>
              </a:graphicData>
            </a:graphic>
          </wp:inline>
        </w:drawing>
      </w:r>
    </w:p>
    <w:p w14:paraId="25BE14A6">
      <w:pPr>
        <w:pStyle w:val="4"/>
        <w:spacing w:line="329" w:lineRule="auto"/>
      </w:pPr>
    </w:p>
    <w:p w14:paraId="7FC46605">
      <w:pPr>
        <w:spacing w:before="97" w:line="184" w:lineRule="auto"/>
        <w:ind w:left="464"/>
        <w:rPr>
          <w:rFonts w:ascii="PingFang SC" w:hAnsi="PingFang SC" w:eastAsia="PingFang SC" w:cs="PingFang SC"/>
          <w:sz w:val="21"/>
          <w:szCs w:val="21"/>
        </w:rPr>
      </w:pPr>
      <w:r>
        <w:rPr>
          <w:rFonts w:ascii="PingFang SC" w:hAnsi="PingFang SC" w:eastAsia="PingFang SC" w:cs="PingFang SC"/>
          <w:spacing w:val="-4"/>
          <w:sz w:val="21"/>
          <w:szCs w:val="21"/>
        </w:rPr>
        <w:t>3，美皮康外面再贴胶带。</w:t>
      </w:r>
    </w:p>
    <w:p w14:paraId="5191888C">
      <w:pPr>
        <w:spacing w:line="184" w:lineRule="auto"/>
        <w:rPr>
          <w:rFonts w:ascii="PingFang SC" w:hAnsi="PingFang SC" w:eastAsia="PingFang SC" w:cs="PingFang SC"/>
          <w:sz w:val="21"/>
          <w:szCs w:val="21"/>
        </w:rPr>
        <w:sectPr>
          <w:footerReference r:id="rId73" w:type="default"/>
          <w:pgSz w:w="8391" w:h="11909"/>
          <w:pgMar w:top="883" w:right="1047" w:bottom="937" w:left="1051" w:header="869" w:footer="716" w:gutter="0"/>
          <w:cols w:space="720" w:num="1"/>
        </w:sectPr>
      </w:pPr>
    </w:p>
    <w:p w14:paraId="78CB3027">
      <w:pPr>
        <w:pStyle w:val="4"/>
        <w:spacing w:line="390" w:lineRule="auto"/>
      </w:pPr>
    </w:p>
    <w:p w14:paraId="699AAD8C">
      <w:pPr>
        <w:spacing w:line="7420" w:lineRule="exact"/>
        <w:ind w:firstLine="622"/>
      </w:pPr>
      <w:r>
        <w:rPr>
          <w:position w:val="-148"/>
        </w:rPr>
        <w:drawing>
          <wp:inline distT="0" distB="0" distL="0" distR="0">
            <wp:extent cx="3202305" cy="471106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201"/>
                    <a:stretch>
                      <a:fillRect/>
                    </a:stretch>
                  </pic:blipFill>
                  <pic:spPr>
                    <a:xfrm>
                      <a:off x="0" y="0"/>
                      <a:ext cx="3202305" cy="4711699"/>
                    </a:xfrm>
                    <a:prstGeom prst="rect">
                      <a:avLst/>
                    </a:prstGeom>
                  </pic:spPr>
                </pic:pic>
              </a:graphicData>
            </a:graphic>
          </wp:inline>
        </w:drawing>
      </w:r>
    </w:p>
    <w:p w14:paraId="42F5DB74">
      <w:pPr>
        <w:spacing w:before="91" w:line="178" w:lineRule="auto"/>
        <w:ind w:left="39" w:right="24" w:firstLine="421"/>
        <w:rPr>
          <w:rFonts w:ascii="PingFang SC" w:hAnsi="PingFang SC" w:eastAsia="PingFang SC" w:cs="PingFang SC"/>
          <w:sz w:val="21"/>
          <w:szCs w:val="21"/>
        </w:rPr>
      </w:pPr>
      <w:r>
        <w:rPr>
          <w:rFonts w:ascii="PingFang SC" w:hAnsi="PingFang SC" w:eastAsia="PingFang SC" w:cs="PingFang SC"/>
          <w:spacing w:val="-3"/>
          <w:sz w:val="21"/>
          <w:szCs w:val="21"/>
        </w:rPr>
        <w:t>这种方法可以用于固定</w:t>
      </w:r>
      <w:r>
        <w:rPr>
          <w:rFonts w:ascii="PingFang SC" w:hAnsi="PingFang SC" w:eastAsia="PingFang SC" w:cs="PingFang SC"/>
          <w:spacing w:val="46"/>
          <w:sz w:val="21"/>
          <w:szCs w:val="21"/>
        </w:rPr>
        <w:t xml:space="preserve"> </w:t>
      </w:r>
      <w:r>
        <w:rPr>
          <w:rFonts w:ascii="PingFang SC" w:hAnsi="PingFang SC" w:eastAsia="PingFang SC" w:cs="PingFang SC"/>
          <w:spacing w:val="-3"/>
          <w:sz w:val="21"/>
          <w:szCs w:val="21"/>
        </w:rPr>
        <w:t>PICC，但不适合固定一般的留置针，</w:t>
      </w:r>
      <w:r>
        <w:rPr>
          <w:rFonts w:ascii="PingFang SC" w:hAnsi="PingFang SC" w:eastAsia="PingFang SC" w:cs="PingFang SC"/>
          <w:spacing w:val="-34"/>
          <w:sz w:val="21"/>
          <w:szCs w:val="21"/>
        </w:rPr>
        <w:t xml:space="preserve"> </w:t>
      </w:r>
      <w:r>
        <w:rPr>
          <w:rFonts w:ascii="PingFang SC" w:hAnsi="PingFang SC" w:eastAsia="PingFang SC" w:cs="PingFang SC"/>
          <w:spacing w:val="-3"/>
          <w:sz w:val="21"/>
          <w:szCs w:val="21"/>
        </w:rPr>
        <w:t>因</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为美皮康不透明，看不到留置针是否有渗液。</w:t>
      </w:r>
    </w:p>
    <w:p w14:paraId="764E275C">
      <w:pPr>
        <w:spacing w:before="151" w:line="191" w:lineRule="auto"/>
        <w:ind w:left="49"/>
        <w:outlineLvl w:val="1"/>
        <w:rPr>
          <w:rFonts w:ascii="PingFang SC" w:hAnsi="PingFang SC" w:eastAsia="PingFang SC" w:cs="PingFang SC"/>
          <w:sz w:val="32"/>
          <w:szCs w:val="32"/>
        </w:rPr>
      </w:pPr>
      <w:bookmarkStart w:id="125" w:name="bookmark87"/>
      <w:bookmarkEnd w:id="125"/>
      <w:bookmarkStart w:id="126" w:name="_Toc1820436664"/>
      <w:bookmarkStart w:id="127" w:name="_Toc1253715209"/>
      <w:bookmarkStart w:id="128" w:name="_Toc888197370"/>
      <w:bookmarkStart w:id="129" w:name="_Toc243931174"/>
      <w:r>
        <w:rPr>
          <w:rFonts w:ascii="PingFang SC" w:hAnsi="PingFang SC" w:eastAsia="PingFang SC" w:cs="PingFang SC"/>
          <w:b/>
          <w:bCs/>
          <w:spacing w:val="-3"/>
          <w:sz w:val="32"/>
          <w:szCs w:val="32"/>
        </w:rPr>
        <w:t>7.</w:t>
      </w:r>
      <w:r>
        <w:rPr>
          <w:rFonts w:hint="eastAsia" w:ascii="PingFang SC" w:hAnsi="PingFang SC" w:eastAsia="PingFang SC" w:cs="PingFang SC"/>
          <w:b/>
          <w:bCs/>
          <w:spacing w:val="-3"/>
          <w:sz w:val="32"/>
          <w:szCs w:val="32"/>
          <w:lang w:val="en-US" w:eastAsia="zh-CN"/>
        </w:rPr>
        <w:t>7</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固定仪表头的方法</w:t>
      </w:r>
      <w:bookmarkEnd w:id="126"/>
      <w:bookmarkEnd w:id="127"/>
      <w:bookmarkEnd w:id="128"/>
      <w:bookmarkEnd w:id="129"/>
    </w:p>
    <w:p w14:paraId="7D85AF68">
      <w:pPr>
        <w:spacing w:before="2" w:line="179" w:lineRule="auto"/>
        <w:ind w:left="54" w:right="27" w:firstLine="404"/>
        <w:rPr>
          <w:rFonts w:ascii="PingFang SC" w:hAnsi="PingFang SC" w:eastAsia="PingFang SC" w:cs="PingFang SC"/>
          <w:sz w:val="21"/>
          <w:szCs w:val="21"/>
        </w:rPr>
      </w:pPr>
      <w:r>
        <w:rPr>
          <w:rFonts w:ascii="PingFang SC" w:hAnsi="PingFang SC" w:eastAsia="PingFang SC" w:cs="PingFang SC"/>
          <w:spacing w:val="5"/>
          <w:sz w:val="21"/>
          <w:szCs w:val="21"/>
        </w:rPr>
        <w:t>在医院里需要监控心电图和血氧浓度的时候可以采取下面图片</w:t>
      </w:r>
      <w:r>
        <w:rPr>
          <w:rFonts w:ascii="PingFang SC" w:hAnsi="PingFang SC" w:eastAsia="PingFang SC" w:cs="PingFang SC"/>
          <w:sz w:val="21"/>
          <w:szCs w:val="21"/>
        </w:rPr>
        <w:t xml:space="preserve"> </w:t>
      </w:r>
      <w:r>
        <w:rPr>
          <w:rFonts w:ascii="PingFang SC" w:hAnsi="PingFang SC" w:eastAsia="PingFang SC" w:cs="PingFang SC"/>
          <w:spacing w:val="-10"/>
          <w:sz w:val="21"/>
          <w:szCs w:val="21"/>
        </w:rPr>
        <w:t>的方法。</w:t>
      </w:r>
    </w:p>
    <w:p w14:paraId="79AD5772">
      <w:pPr>
        <w:spacing w:line="179" w:lineRule="auto"/>
        <w:rPr>
          <w:rFonts w:ascii="PingFang SC" w:hAnsi="PingFang SC" w:eastAsia="PingFang SC" w:cs="PingFang SC"/>
          <w:sz w:val="21"/>
          <w:szCs w:val="21"/>
        </w:rPr>
        <w:sectPr>
          <w:footerReference r:id="rId74" w:type="default"/>
          <w:pgSz w:w="8391" w:h="11909"/>
          <w:pgMar w:top="883" w:right="1047" w:bottom="937" w:left="1051" w:header="869" w:footer="716" w:gutter="0"/>
          <w:cols w:space="720" w:num="1"/>
        </w:sectPr>
      </w:pPr>
    </w:p>
    <w:p w14:paraId="00D051FD">
      <w:pPr>
        <w:pStyle w:val="4"/>
        <w:spacing w:line="390" w:lineRule="auto"/>
      </w:pPr>
    </w:p>
    <w:p w14:paraId="5E8DB94B">
      <w:pPr>
        <w:spacing w:line="3115" w:lineRule="exact"/>
        <w:ind w:firstLine="277"/>
      </w:pPr>
      <w:r>
        <w:rPr>
          <w:position w:val="-62"/>
        </w:rPr>
        <w:drawing>
          <wp:inline distT="0" distB="0" distL="0" distR="0">
            <wp:extent cx="3639820" cy="197802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202"/>
                    <a:stretch>
                      <a:fillRect/>
                    </a:stretch>
                  </pic:blipFill>
                  <pic:spPr>
                    <a:xfrm>
                      <a:off x="0" y="0"/>
                      <a:ext cx="3640074" cy="1978151"/>
                    </a:xfrm>
                    <a:prstGeom prst="rect">
                      <a:avLst/>
                    </a:prstGeom>
                  </pic:spPr>
                </pic:pic>
              </a:graphicData>
            </a:graphic>
          </wp:inline>
        </w:drawing>
      </w:r>
    </w:p>
    <w:p w14:paraId="2A94E158">
      <w:pPr>
        <w:spacing w:before="90" w:line="181" w:lineRule="auto"/>
        <w:ind w:left="42" w:right="52" w:firstLine="416"/>
        <w:rPr>
          <w:rFonts w:ascii="PingFang SC" w:hAnsi="PingFang SC" w:eastAsia="PingFang SC" w:cs="PingFang SC"/>
          <w:sz w:val="21"/>
          <w:szCs w:val="21"/>
        </w:rPr>
      </w:pPr>
      <w:r>
        <w:rPr>
          <w:rFonts w:ascii="PingFang SC" w:hAnsi="PingFang SC" w:eastAsia="PingFang SC" w:cs="PingFang SC"/>
          <w:spacing w:val="-3"/>
          <w:sz w:val="21"/>
          <w:szCs w:val="21"/>
        </w:rPr>
        <w:t>普通的血氧仪探头夹手指。这种头可以夹在手掌上，再用胶带固</w:t>
      </w:r>
      <w:r>
        <w:rPr>
          <w:rFonts w:ascii="PingFang SC" w:hAnsi="PingFang SC" w:eastAsia="PingFang SC" w:cs="PingFang SC"/>
          <w:spacing w:val="12"/>
          <w:sz w:val="21"/>
          <w:szCs w:val="21"/>
        </w:rPr>
        <w:t xml:space="preserve"> </w:t>
      </w:r>
      <w:r>
        <w:rPr>
          <w:rFonts w:ascii="PingFang SC" w:hAnsi="PingFang SC" w:eastAsia="PingFang SC" w:cs="PingFang SC"/>
          <w:spacing w:val="-11"/>
          <w:sz w:val="21"/>
          <w:szCs w:val="21"/>
        </w:rPr>
        <w:t>定。</w:t>
      </w:r>
    </w:p>
    <w:p w14:paraId="2D992594">
      <w:pPr>
        <w:spacing w:before="1" w:line="4686" w:lineRule="exact"/>
        <w:ind w:firstLine="584"/>
      </w:pPr>
      <w:r>
        <w:rPr>
          <w:position w:val="-93"/>
        </w:rPr>
        <w:drawing>
          <wp:inline distT="0" distB="0" distL="0" distR="0">
            <wp:extent cx="3249930" cy="297561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203"/>
                    <a:stretch>
                      <a:fillRect/>
                    </a:stretch>
                  </pic:blipFill>
                  <pic:spPr>
                    <a:xfrm>
                      <a:off x="0" y="0"/>
                      <a:ext cx="3250437" cy="2975610"/>
                    </a:xfrm>
                    <a:prstGeom prst="rect">
                      <a:avLst/>
                    </a:prstGeom>
                  </pic:spPr>
                </pic:pic>
              </a:graphicData>
            </a:graphic>
          </wp:inline>
        </w:drawing>
      </w:r>
    </w:p>
    <w:p w14:paraId="7D0D08AF">
      <w:pPr>
        <w:spacing w:before="93" w:line="180" w:lineRule="auto"/>
        <w:ind w:left="38" w:firstLine="424"/>
        <w:rPr>
          <w:rFonts w:ascii="PingFang SC" w:hAnsi="PingFang SC" w:eastAsia="PingFang SC" w:cs="PingFang SC"/>
          <w:sz w:val="21"/>
          <w:szCs w:val="21"/>
        </w:rPr>
      </w:pPr>
      <w:r>
        <w:rPr>
          <w:rFonts w:ascii="PingFang SC" w:hAnsi="PingFang SC" w:eastAsia="PingFang SC" w:cs="PingFang SC"/>
          <w:spacing w:val="-1"/>
          <w:sz w:val="21"/>
          <w:szCs w:val="21"/>
        </w:rPr>
        <w:t>心电图电极去掉吸盘和粘性头，皮肤上垫生理盐水浸湿的纱布，</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再放置电极。</w:t>
      </w:r>
    </w:p>
    <w:p w14:paraId="372DA7ED">
      <w:pPr>
        <w:spacing w:line="180" w:lineRule="auto"/>
        <w:rPr>
          <w:rFonts w:ascii="PingFang SC" w:hAnsi="PingFang SC" w:eastAsia="PingFang SC" w:cs="PingFang SC"/>
          <w:sz w:val="21"/>
          <w:szCs w:val="21"/>
        </w:rPr>
        <w:sectPr>
          <w:headerReference r:id="rId75" w:type="default"/>
          <w:footerReference r:id="rId76" w:type="default"/>
          <w:pgSz w:w="8391" w:h="11909"/>
          <w:pgMar w:top="883" w:right="1017" w:bottom="937" w:left="1051" w:header="869" w:footer="716" w:gutter="0"/>
          <w:cols w:space="720" w:num="1"/>
        </w:sectPr>
      </w:pPr>
    </w:p>
    <w:p w14:paraId="73913D08">
      <w:pPr>
        <w:pStyle w:val="4"/>
        <w:spacing w:line="390" w:lineRule="auto"/>
      </w:pPr>
    </w:p>
    <w:p w14:paraId="69C8E9BD">
      <w:pPr>
        <w:spacing w:line="4501" w:lineRule="exact"/>
        <w:ind w:firstLine="396"/>
      </w:pPr>
      <w:r>
        <w:rPr>
          <w:position w:val="-90"/>
        </w:rPr>
        <w:drawing>
          <wp:inline distT="0" distB="0" distL="0" distR="0">
            <wp:extent cx="3488690" cy="285813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04"/>
                    <a:stretch>
                      <a:fillRect/>
                    </a:stretch>
                  </pic:blipFill>
                  <pic:spPr>
                    <a:xfrm>
                      <a:off x="0" y="0"/>
                      <a:ext cx="3489071" cy="2858261"/>
                    </a:xfrm>
                    <a:prstGeom prst="rect">
                      <a:avLst/>
                    </a:prstGeom>
                  </pic:spPr>
                </pic:pic>
              </a:graphicData>
            </a:graphic>
          </wp:inline>
        </w:drawing>
      </w:r>
    </w:p>
    <w:p w14:paraId="53FF7034">
      <w:pPr>
        <w:spacing w:before="90" w:line="184" w:lineRule="auto"/>
        <w:ind w:left="484"/>
        <w:rPr>
          <w:rFonts w:ascii="PingFang SC" w:hAnsi="PingFang SC" w:eastAsia="PingFang SC" w:cs="PingFang SC"/>
          <w:sz w:val="21"/>
          <w:szCs w:val="21"/>
        </w:rPr>
      </w:pPr>
      <w:r>
        <w:rPr>
          <w:rFonts w:ascii="PingFang SC" w:hAnsi="PingFang SC" w:eastAsia="PingFang SC" w:cs="PingFang SC"/>
          <w:spacing w:val="-2"/>
          <w:sz w:val="21"/>
          <w:szCs w:val="21"/>
        </w:rPr>
        <w:t>电极片的胶带下垫美皮贴，在电极处剪一个洞</w:t>
      </w:r>
    </w:p>
    <w:p w14:paraId="2155FCC4">
      <w:pPr>
        <w:spacing w:before="151" w:line="191" w:lineRule="auto"/>
        <w:ind w:left="49"/>
        <w:outlineLvl w:val="1"/>
        <w:rPr>
          <w:rFonts w:ascii="PingFang SC" w:hAnsi="PingFang SC" w:eastAsia="PingFang SC" w:cs="PingFang SC"/>
          <w:sz w:val="32"/>
          <w:szCs w:val="32"/>
        </w:rPr>
      </w:pPr>
      <w:bookmarkStart w:id="130" w:name="bookmark89"/>
      <w:bookmarkEnd w:id="130"/>
      <w:bookmarkStart w:id="131" w:name="_Toc204959295"/>
      <w:bookmarkStart w:id="132" w:name="_Toc879493039"/>
      <w:bookmarkStart w:id="133" w:name="_Toc774367293"/>
      <w:bookmarkStart w:id="134" w:name="_Toc81973299"/>
      <w:r>
        <w:rPr>
          <w:rFonts w:ascii="PingFang SC" w:hAnsi="PingFang SC" w:eastAsia="PingFang SC" w:cs="PingFang SC"/>
          <w:b/>
          <w:bCs/>
          <w:spacing w:val="-2"/>
          <w:sz w:val="32"/>
          <w:szCs w:val="32"/>
        </w:rPr>
        <w:t>7.</w:t>
      </w:r>
      <w:r>
        <w:rPr>
          <w:rFonts w:hint="eastAsia" w:ascii="PingFang SC" w:hAnsi="PingFang SC" w:eastAsia="PingFang SC" w:cs="PingFang SC"/>
          <w:b/>
          <w:bCs/>
          <w:spacing w:val="-2"/>
          <w:sz w:val="32"/>
          <w:szCs w:val="32"/>
          <w:lang w:val="en-US" w:eastAsia="zh-CN"/>
        </w:rPr>
        <w:t>8</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验血</w:t>
      </w:r>
      <w:bookmarkEnd w:id="131"/>
      <w:bookmarkEnd w:id="132"/>
      <w:bookmarkEnd w:id="133"/>
      <w:bookmarkEnd w:id="134"/>
    </w:p>
    <w:p w14:paraId="142E9FA3">
      <w:pPr>
        <w:spacing w:before="1" w:line="176" w:lineRule="auto"/>
        <w:ind w:left="38" w:right="99" w:firstLine="423"/>
        <w:rPr>
          <w:rFonts w:ascii="PingFang SC" w:hAnsi="PingFang SC" w:eastAsia="PingFang SC" w:cs="PingFang SC"/>
          <w:sz w:val="21"/>
          <w:szCs w:val="21"/>
        </w:rPr>
      </w:pPr>
      <w:r>
        <w:rPr>
          <w:rFonts w:ascii="PingFang SC" w:hAnsi="PingFang SC" w:eastAsia="PingFang SC" w:cs="PingFang SC"/>
          <w:spacing w:val="-3"/>
          <w:sz w:val="21"/>
          <w:szCs w:val="21"/>
        </w:rPr>
        <w:t>查血常规的时候经常从手指尖采血。严重的 EB</w:t>
      </w:r>
      <w:r>
        <w:rPr>
          <w:rFonts w:ascii="PingFang SC" w:hAnsi="PingFang SC" w:eastAsia="PingFang SC" w:cs="PingFang SC"/>
          <w:spacing w:val="19"/>
          <w:sz w:val="21"/>
          <w:szCs w:val="21"/>
        </w:rPr>
        <w:t xml:space="preserve"> </w:t>
      </w:r>
      <w:r>
        <w:rPr>
          <w:rFonts w:ascii="PingFang SC" w:hAnsi="PingFang SC" w:eastAsia="PingFang SC" w:cs="PingFang SC"/>
          <w:spacing w:val="-3"/>
          <w:sz w:val="21"/>
          <w:szCs w:val="21"/>
        </w:rPr>
        <w:t>患者刺破手指尖</w:t>
      </w:r>
      <w:r>
        <w:rPr>
          <w:rFonts w:ascii="PingFang SC" w:hAnsi="PingFang SC" w:eastAsia="PingFang SC" w:cs="PingFang SC"/>
          <w:sz w:val="21"/>
          <w:szCs w:val="21"/>
        </w:rPr>
        <w:t xml:space="preserve">  后血会淤在皮下，护士如果用手挤会造成水疱。耳垂</w:t>
      </w:r>
      <w:r>
        <w:rPr>
          <w:rFonts w:ascii="PingFang SC" w:hAnsi="PingFang SC" w:eastAsia="PingFang SC" w:cs="PingFang SC"/>
          <w:spacing w:val="-1"/>
          <w:sz w:val="21"/>
          <w:szCs w:val="21"/>
        </w:rPr>
        <w:t>采血会好一些。</w:t>
      </w:r>
    </w:p>
    <w:p w14:paraId="78771E84">
      <w:pPr>
        <w:spacing w:before="41" w:line="177" w:lineRule="auto"/>
        <w:ind w:left="37" w:right="166" w:firstLine="424"/>
        <w:rPr>
          <w:rFonts w:ascii="PingFang SC" w:hAnsi="PingFang SC" w:eastAsia="PingFang SC" w:cs="PingFang SC"/>
          <w:sz w:val="21"/>
          <w:szCs w:val="21"/>
        </w:rPr>
      </w:pPr>
      <w:r>
        <w:rPr>
          <w:rFonts w:ascii="PingFang SC" w:hAnsi="PingFang SC" w:eastAsia="PingFang SC" w:cs="PingFang SC"/>
          <w:spacing w:val="-4"/>
          <w:sz w:val="21"/>
          <w:szCs w:val="21"/>
        </w:rPr>
        <w:t>用采血针刺破耳垂，然后可以用手挤压耳垂。</w:t>
      </w:r>
      <w:r>
        <w:rPr>
          <w:rFonts w:ascii="PingFang SC" w:hAnsi="PingFang SC" w:eastAsia="PingFang SC" w:cs="PingFang SC"/>
          <w:b/>
          <w:bCs/>
          <w:spacing w:val="-4"/>
          <w:sz w:val="21"/>
          <w:szCs w:val="21"/>
        </w:rPr>
        <w:t>切记可以垂直用力</w:t>
      </w:r>
      <w:r>
        <w:rPr>
          <w:rFonts w:ascii="PingFang SC" w:hAnsi="PingFang SC" w:eastAsia="PingFang SC" w:cs="PingFang SC"/>
          <w:spacing w:val="18"/>
          <w:sz w:val="21"/>
          <w:szCs w:val="21"/>
        </w:rPr>
        <w:t xml:space="preserve"> </w:t>
      </w:r>
      <w:r>
        <w:rPr>
          <w:rFonts w:ascii="PingFang SC" w:hAnsi="PingFang SC" w:eastAsia="PingFang SC" w:cs="PingFang SC"/>
          <w:b/>
          <w:bCs/>
          <w:spacing w:val="-3"/>
          <w:sz w:val="21"/>
          <w:szCs w:val="21"/>
        </w:rPr>
        <w:t>挤，不能搓</w:t>
      </w:r>
      <w:r>
        <w:rPr>
          <w:rFonts w:ascii="PingFang SC" w:hAnsi="PingFang SC" w:eastAsia="PingFang SC" w:cs="PingFang SC"/>
          <w:spacing w:val="-3"/>
          <w:sz w:val="21"/>
          <w:szCs w:val="21"/>
        </w:rPr>
        <w:t>。</w:t>
      </w:r>
    </w:p>
    <w:p w14:paraId="75529F30">
      <w:pPr>
        <w:spacing w:before="44" w:line="181" w:lineRule="auto"/>
        <w:ind w:left="37" w:firstLine="422"/>
        <w:rPr>
          <w:rFonts w:ascii="PingFang SC" w:hAnsi="PingFang SC" w:eastAsia="PingFang SC" w:cs="PingFang SC"/>
          <w:sz w:val="21"/>
          <w:szCs w:val="21"/>
        </w:rPr>
      </w:pPr>
      <w:r>
        <w:rPr>
          <w:rFonts w:ascii="PingFang SC" w:hAnsi="PingFang SC" w:eastAsia="PingFang SC" w:cs="PingFang SC"/>
          <w:spacing w:val="-5"/>
          <w:sz w:val="21"/>
          <w:szCs w:val="21"/>
        </w:rPr>
        <w:t>采静脉血的时候需要扎止血带。</w:t>
      </w:r>
      <w:r>
        <w:rPr>
          <w:rFonts w:ascii="PingFang SC" w:hAnsi="PingFang SC" w:eastAsia="PingFang SC" w:cs="PingFang SC"/>
          <w:b/>
          <w:bCs/>
          <w:spacing w:val="-5"/>
          <w:sz w:val="21"/>
          <w:szCs w:val="21"/>
        </w:rPr>
        <w:t>切记止血带不能直接扎在</w:t>
      </w:r>
      <w:r>
        <w:rPr>
          <w:rFonts w:ascii="PingFang SC" w:hAnsi="PingFang SC" w:eastAsia="PingFang SC" w:cs="PingFang SC"/>
          <w:b/>
          <w:bCs/>
          <w:spacing w:val="-6"/>
          <w:sz w:val="21"/>
          <w:szCs w:val="21"/>
        </w:rPr>
        <w:t>皮肤上</w:t>
      </w:r>
      <w:r>
        <w:rPr>
          <w:rFonts w:ascii="PingFang SC" w:hAnsi="PingFang SC" w:eastAsia="PingFang SC" w:cs="PingFang SC"/>
          <w:spacing w:val="-6"/>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应该在止血带下垫衣服或纱布等材料。</w:t>
      </w:r>
    </w:p>
    <w:p w14:paraId="593FF177">
      <w:pPr>
        <w:spacing w:before="32" w:line="180" w:lineRule="auto"/>
        <w:ind w:left="38" w:right="163" w:firstLine="424"/>
        <w:rPr>
          <w:rFonts w:ascii="PingFang SC" w:hAnsi="PingFang SC" w:eastAsia="PingFang SC" w:cs="PingFang SC"/>
          <w:sz w:val="21"/>
          <w:szCs w:val="21"/>
        </w:rPr>
      </w:pPr>
      <w:r>
        <w:rPr>
          <w:rFonts w:ascii="PingFang SC" w:hAnsi="PingFang SC" w:eastAsia="PingFang SC" w:cs="PingFang SC"/>
          <w:spacing w:val="-3"/>
          <w:sz w:val="21"/>
          <w:szCs w:val="21"/>
        </w:rPr>
        <w:t>如果有留置针，可以从留置针中采静脉血，这样采集的血也可以</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用于血常规。</w:t>
      </w:r>
    </w:p>
    <w:p w14:paraId="46D511DA">
      <w:pPr>
        <w:spacing w:before="32" w:line="184" w:lineRule="auto"/>
        <w:ind w:left="464"/>
        <w:rPr>
          <w:rFonts w:ascii="PingFang SC" w:hAnsi="PingFang SC" w:eastAsia="PingFang SC" w:cs="PingFang SC"/>
          <w:sz w:val="21"/>
          <w:szCs w:val="21"/>
        </w:rPr>
      </w:pPr>
      <w:r>
        <w:rPr>
          <w:rFonts w:ascii="PingFang SC" w:hAnsi="PingFang SC" w:eastAsia="PingFang SC" w:cs="PingFang SC"/>
          <w:b/>
          <w:bCs/>
          <w:spacing w:val="-2"/>
          <w:sz w:val="21"/>
          <w:szCs w:val="21"/>
        </w:rPr>
        <w:t>消毒的时候可以用棉签擦，但不要太用力</w:t>
      </w:r>
      <w:r>
        <w:rPr>
          <w:rFonts w:ascii="PingFang SC" w:hAnsi="PingFang SC" w:eastAsia="PingFang SC" w:cs="PingFang SC"/>
          <w:spacing w:val="-2"/>
          <w:sz w:val="21"/>
          <w:szCs w:val="21"/>
        </w:rPr>
        <w:t>。</w:t>
      </w:r>
    </w:p>
    <w:p w14:paraId="7F19436D">
      <w:pPr>
        <w:pStyle w:val="4"/>
        <w:spacing w:line="320" w:lineRule="auto"/>
      </w:pPr>
      <w:bookmarkStart w:id="135" w:name="bookmark91"/>
      <w:bookmarkEnd w:id="135"/>
    </w:p>
    <w:p w14:paraId="6E909D3E">
      <w:pPr>
        <w:spacing w:before="156" w:line="189" w:lineRule="auto"/>
        <w:ind w:left="42"/>
        <w:outlineLvl w:val="9"/>
        <w:rPr>
          <w:rFonts w:ascii="PingFang SC" w:hAnsi="PingFang SC" w:eastAsia="PingFang SC" w:cs="PingFang SC"/>
          <w:b/>
          <w:bCs/>
          <w:spacing w:val="-6"/>
          <w:sz w:val="32"/>
          <w:szCs w:val="32"/>
        </w:rPr>
      </w:pPr>
      <w:bookmarkStart w:id="136" w:name="bookmark99"/>
      <w:bookmarkEnd w:id="136"/>
      <w:bookmarkStart w:id="137" w:name="_Toc814102091"/>
      <w:bookmarkStart w:id="138" w:name="_Toc509564172"/>
    </w:p>
    <w:p w14:paraId="3D30178C">
      <w:pPr>
        <w:spacing w:before="139" w:line="191" w:lineRule="auto"/>
        <w:ind w:left="43"/>
        <w:outlineLvl w:val="1"/>
        <w:rPr>
          <w:rFonts w:ascii="PingFang SC" w:hAnsi="PingFang SC" w:eastAsia="PingFang SC" w:cs="PingFang SC"/>
          <w:sz w:val="32"/>
          <w:szCs w:val="32"/>
        </w:rPr>
      </w:pPr>
      <w:bookmarkStart w:id="139" w:name="_Toc1188218566"/>
      <w:bookmarkStart w:id="140" w:name="_Toc1040192631"/>
      <w:r>
        <w:rPr>
          <w:rFonts w:hint="default" w:ascii="PingFang SC" w:hAnsi="PingFang SC" w:eastAsia="PingFang SC" w:cs="PingFang SC"/>
          <w:b/>
          <w:bCs/>
          <w:spacing w:val="-4"/>
          <w:sz w:val="32"/>
          <w:szCs w:val="32"/>
          <w:lang w:val="en-US"/>
        </w:rPr>
        <w:t>5</w:t>
      </w:r>
      <w:r>
        <w:rPr>
          <w:rFonts w:ascii="PingFang SC" w:hAnsi="PingFang SC" w:eastAsia="PingFang SC" w:cs="PingFang SC"/>
          <w:b/>
          <w:bCs/>
          <w:spacing w:val="-4"/>
          <w:sz w:val="32"/>
          <w:szCs w:val="32"/>
        </w:rPr>
        <w:t>.5</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皮肤癌监护方法</w:t>
      </w:r>
    </w:p>
    <w:p w14:paraId="78A9F8BE">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隐性遗传营养不良型大疱性表皮松解症（RDEB）患者，特别是严重泛发型（RDEB-SG），患皮肤鳞状细胞癌（SCC）的风险显著高于常人。慢性、长期不愈合的伤口是SCC常见发生部位，此类肿瘤具有高度侵袭性，易发生转移，是导致患者死亡的主要原因之一。</w:t>
      </w:r>
    </w:p>
    <w:p w14:paraId="30CA587C">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疑似SCC的临床特征包括：</w:t>
      </w:r>
    </w:p>
    <w:p w14:paraId="3DEFF6FE">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①持续不愈合的伤口（例如超过4周）；②快速生长的伤口，尤其是呈隆起状、类似过度生长的肉芽组织；③深部“打孔样”溃疡，边缘隆起或卷曲；④过度角化区域，周围皮肤隆起；⑤伤口感觉异常（如刺痛或疼痛加剧）。</w:t>
      </w:r>
    </w:p>
    <w:p w14:paraId="05349124">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发病年龄与风险：</w:t>
      </w:r>
    </w:p>
    <w:p w14:paraId="1D09921D">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SCC在RDEB患者中可发生于儿童期，最小报道年龄为6岁。在RDEB-SG患者中，累积发病率为：20岁时7.5%，35岁时67.8%，55岁时90.1%。因SCC导致的累积死亡风险为：35岁时38.7%，45岁70.0%，55岁时78.7%</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rPr>
        <w:t>其他EB亚型（如显性遗传型DEB、泛发中间型JEB、Kindler综合征）的SCC风险较低，发病较晚，侵袭性较弱。许多EB亚型（尤其是单纯型EBS）并未显示SCC风险增加。</w:t>
      </w:r>
    </w:p>
    <w:p w14:paraId="14FF5DB1">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监测建议：</w:t>
      </w:r>
    </w:p>
    <w:p w14:paraId="2B20D56F">
      <w:pPr>
        <w:spacing w:before="97" w:line="175" w:lineRule="auto"/>
        <w:ind w:left="36" w:right="19" w:firstLine="424"/>
        <w:jc w:val="both"/>
        <w:rPr>
          <w:rFonts w:hint="eastAsia" w:ascii="PingFang SC" w:hAnsi="PingFang SC" w:eastAsia="PingFang SC" w:cs="PingFang SC"/>
          <w:spacing w:val="-3"/>
          <w:sz w:val="21"/>
          <w:szCs w:val="21"/>
          <w:lang w:eastAsia="zh-CN"/>
        </w:rPr>
      </w:pPr>
      <w:r>
        <w:rPr>
          <w:rFonts w:hint="default" w:ascii="PingFang SC" w:hAnsi="PingFang SC" w:eastAsia="PingFang SC" w:cs="PingFang SC"/>
          <w:spacing w:val="-3"/>
          <w:sz w:val="21"/>
          <w:szCs w:val="21"/>
        </w:rPr>
        <w:t>RDEB-SG患者应从10岁起开始定期全身皮肤检查，每3–6个月一次。其他高风险EB类型（如DEB、JEB等）建议从20岁起开始筛查，每6–12个月一次。一旦确诊SCC，后续应每3个月进行一次临床评估</w:t>
      </w:r>
      <w:r>
        <w:rPr>
          <w:rFonts w:hint="eastAsia" w:ascii="PingFang SC" w:hAnsi="PingFang SC" w:eastAsia="PingFang SC" w:cs="PingFang SC"/>
          <w:spacing w:val="-3"/>
          <w:sz w:val="21"/>
          <w:szCs w:val="21"/>
          <w:lang w:eastAsia="zh-CN"/>
        </w:rPr>
        <w:t>。</w:t>
      </w:r>
    </w:p>
    <w:p w14:paraId="5A48DC49">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建议每6个月进行一次口腔黏膜检查，以便发现慢性溃疡或白斑等可疑病变。</w:t>
      </w:r>
    </w:p>
    <w:p w14:paraId="42C23B4E">
      <w:pPr>
        <w:spacing w:before="97" w:line="175" w:lineRule="auto"/>
        <w:ind w:left="36" w:right="19" w:firstLine="424"/>
        <w:jc w:val="both"/>
        <w:rPr>
          <w:rFonts w:ascii="PingFang SC" w:hAnsi="PingFang SC" w:eastAsia="PingFang SC" w:cs="PingFang SC"/>
          <w:sz w:val="21"/>
          <w:szCs w:val="21"/>
        </w:rPr>
        <w:sectPr>
          <w:headerReference r:id="rId77" w:type="default"/>
          <w:footerReference r:id="rId78" w:type="default"/>
          <w:pgSz w:w="8391" w:h="11909"/>
          <w:pgMar w:top="883" w:right="909" w:bottom="937" w:left="1051" w:header="869" w:footer="715" w:gutter="0"/>
          <w:cols w:space="720" w:num="1"/>
        </w:sectPr>
      </w:pPr>
      <w:r>
        <w:rPr>
          <w:rFonts w:ascii="PingFang SC" w:hAnsi="PingFang SC" w:eastAsia="PingFang SC" w:cs="PingFang SC"/>
          <w:spacing w:val="-3"/>
          <w:sz w:val="21"/>
          <w:szCs w:val="21"/>
        </w:rPr>
        <w:t>下图是一位 20 岁 RDEB 患者的鳞状细胞癌。左边是左侧小腿的原发区域，右边是膝下截肢后大腿上坏死的、有真菌生长的转移区域</w:t>
      </w:r>
      <w:r>
        <w:rPr>
          <w:rFonts w:hint="eastAsia" w:ascii="PingFang SC" w:hAnsi="PingFang SC" w:eastAsia="PingFang SC" w:cs="PingFang SC"/>
          <w:spacing w:val="-3"/>
          <w:sz w:val="21"/>
          <w:szCs w:val="21"/>
          <w:lang w:eastAsia="zh-CN"/>
        </w:rPr>
        <w:t>。</w:t>
      </w:r>
    </w:p>
    <w:p w14:paraId="6FE38168">
      <w:pPr>
        <w:spacing w:before="14" w:line="2037" w:lineRule="exact"/>
        <w:ind w:firstLine="106"/>
      </w:pPr>
      <w:r>
        <w:drawing>
          <wp:anchor distT="0" distB="0" distL="0" distR="0" simplePos="0" relativeHeight="251706368" behindDoc="0" locked="0" layoutInCell="1" allowOverlap="1">
            <wp:simplePos x="0" y="0"/>
            <wp:positionH relativeFrom="column">
              <wp:posOffset>1994535</wp:posOffset>
            </wp:positionH>
            <wp:positionV relativeFrom="paragraph">
              <wp:posOffset>8890</wp:posOffset>
            </wp:positionV>
            <wp:extent cx="1929130" cy="1294130"/>
            <wp:effectExtent l="0" t="0" r="1270" b="1270"/>
            <wp:wrapNone/>
            <wp:docPr id="26" name="IM 170"/>
            <wp:cNvGraphicFramePr/>
            <a:graphic xmlns:a="http://schemas.openxmlformats.org/drawingml/2006/main">
              <a:graphicData uri="http://schemas.openxmlformats.org/drawingml/2006/picture">
                <pic:pic xmlns:pic="http://schemas.openxmlformats.org/drawingml/2006/picture">
                  <pic:nvPicPr>
                    <pic:cNvPr id="26" name="IM 170"/>
                    <pic:cNvPicPr/>
                  </pic:nvPicPr>
                  <pic:blipFill>
                    <a:blip r:embed="rId205"/>
                    <a:stretch>
                      <a:fillRect/>
                    </a:stretch>
                  </pic:blipFill>
                  <pic:spPr>
                    <a:xfrm>
                      <a:off x="0" y="0"/>
                      <a:ext cx="1929384" cy="1293876"/>
                    </a:xfrm>
                    <a:prstGeom prst="rect">
                      <a:avLst/>
                    </a:prstGeom>
                  </pic:spPr>
                </pic:pic>
              </a:graphicData>
            </a:graphic>
          </wp:anchor>
        </w:drawing>
      </w:r>
      <w:r>
        <w:rPr>
          <w:position w:val="-40"/>
        </w:rPr>
        <w:drawing>
          <wp:inline distT="0" distB="0" distL="0" distR="0">
            <wp:extent cx="1859280" cy="1293495"/>
            <wp:effectExtent l="0" t="0" r="20320" b="1905"/>
            <wp:docPr id="28" name="IM 172"/>
            <wp:cNvGraphicFramePr/>
            <a:graphic xmlns:a="http://schemas.openxmlformats.org/drawingml/2006/main">
              <a:graphicData uri="http://schemas.openxmlformats.org/drawingml/2006/picture">
                <pic:pic xmlns:pic="http://schemas.openxmlformats.org/drawingml/2006/picture">
                  <pic:nvPicPr>
                    <pic:cNvPr id="28" name="IM 172"/>
                    <pic:cNvPicPr/>
                  </pic:nvPicPr>
                  <pic:blipFill>
                    <a:blip r:embed="rId206"/>
                    <a:stretch>
                      <a:fillRect/>
                    </a:stretch>
                  </pic:blipFill>
                  <pic:spPr>
                    <a:xfrm>
                      <a:off x="0" y="0"/>
                      <a:ext cx="1859660" cy="1293876"/>
                    </a:xfrm>
                    <a:prstGeom prst="rect">
                      <a:avLst/>
                    </a:prstGeom>
                  </pic:spPr>
                </pic:pic>
              </a:graphicData>
            </a:graphic>
          </wp:inline>
        </w:drawing>
      </w:r>
    </w:p>
    <w:p w14:paraId="3566F972">
      <w:pPr>
        <w:spacing w:before="89" w:line="191" w:lineRule="auto"/>
        <w:ind w:left="466"/>
        <w:rPr>
          <w:rFonts w:ascii="PingFang SC" w:hAnsi="PingFang SC" w:eastAsia="PingFang SC" w:cs="PingFang SC"/>
          <w:sz w:val="21"/>
          <w:szCs w:val="21"/>
        </w:rPr>
      </w:pPr>
      <w:r>
        <w:rPr>
          <w:rFonts w:ascii="PingFang SC" w:hAnsi="PingFang SC" w:eastAsia="PingFang SC" w:cs="PingFang SC"/>
          <w:spacing w:val="-2"/>
          <w:sz w:val="21"/>
          <w:szCs w:val="21"/>
        </w:rPr>
        <w:t>下面两张图片也是鳞状细胞癌的例子。</w:t>
      </w:r>
    </w:p>
    <w:p w14:paraId="1014B38C">
      <w:pPr>
        <w:spacing w:before="5" w:line="2266" w:lineRule="exact"/>
        <w:ind w:firstLine="181"/>
      </w:pPr>
      <w:r>
        <w:drawing>
          <wp:anchor distT="0" distB="0" distL="0" distR="0" simplePos="0" relativeHeight="251707392" behindDoc="0" locked="0" layoutInCell="1" allowOverlap="1">
            <wp:simplePos x="0" y="0"/>
            <wp:positionH relativeFrom="column">
              <wp:posOffset>2276475</wp:posOffset>
            </wp:positionH>
            <wp:positionV relativeFrom="paragraph">
              <wp:posOffset>3175</wp:posOffset>
            </wp:positionV>
            <wp:extent cx="1600200" cy="1438275"/>
            <wp:effectExtent l="0" t="0" r="0" b="9525"/>
            <wp:wrapNone/>
            <wp:docPr id="30" name="IM 174"/>
            <wp:cNvGraphicFramePr/>
            <a:graphic xmlns:a="http://schemas.openxmlformats.org/drawingml/2006/main">
              <a:graphicData uri="http://schemas.openxmlformats.org/drawingml/2006/picture">
                <pic:pic xmlns:pic="http://schemas.openxmlformats.org/drawingml/2006/picture">
                  <pic:nvPicPr>
                    <pic:cNvPr id="30" name="IM 174"/>
                    <pic:cNvPicPr/>
                  </pic:nvPicPr>
                  <pic:blipFill>
                    <a:blip r:embed="rId207"/>
                    <a:stretch>
                      <a:fillRect/>
                    </a:stretch>
                  </pic:blipFill>
                  <pic:spPr>
                    <a:xfrm>
                      <a:off x="0" y="0"/>
                      <a:ext cx="1600072" cy="1438402"/>
                    </a:xfrm>
                    <a:prstGeom prst="rect">
                      <a:avLst/>
                    </a:prstGeom>
                  </pic:spPr>
                </pic:pic>
              </a:graphicData>
            </a:graphic>
          </wp:anchor>
        </w:drawing>
      </w:r>
      <w:r>
        <w:rPr>
          <w:position w:val="-45"/>
        </w:rPr>
        <w:drawing>
          <wp:inline distT="0" distB="0" distL="0" distR="0">
            <wp:extent cx="2094230" cy="1438275"/>
            <wp:effectExtent l="0" t="0" r="13970" b="9525"/>
            <wp:docPr id="32" name="IM 176"/>
            <wp:cNvGraphicFramePr/>
            <a:graphic xmlns:a="http://schemas.openxmlformats.org/drawingml/2006/main">
              <a:graphicData uri="http://schemas.openxmlformats.org/drawingml/2006/picture">
                <pic:pic xmlns:pic="http://schemas.openxmlformats.org/drawingml/2006/picture">
                  <pic:nvPicPr>
                    <pic:cNvPr id="32" name="IM 176"/>
                    <pic:cNvPicPr/>
                  </pic:nvPicPr>
                  <pic:blipFill>
                    <a:blip r:embed="rId208"/>
                    <a:stretch>
                      <a:fillRect/>
                    </a:stretch>
                  </pic:blipFill>
                  <pic:spPr>
                    <a:xfrm>
                      <a:off x="0" y="0"/>
                      <a:ext cx="2094356" cy="1438402"/>
                    </a:xfrm>
                    <a:prstGeom prst="rect">
                      <a:avLst/>
                    </a:prstGeom>
                  </pic:spPr>
                </pic:pic>
              </a:graphicData>
            </a:graphic>
          </wp:inline>
        </w:drawing>
      </w:r>
    </w:p>
    <w:p w14:paraId="3A1D666D">
      <w:pPr>
        <w:pStyle w:val="4"/>
        <w:spacing w:line="391" w:lineRule="auto"/>
      </w:pPr>
    </w:p>
    <w:p w14:paraId="6C5B541F">
      <w:pPr>
        <w:spacing w:before="43" w:line="180" w:lineRule="auto"/>
        <w:ind w:left="41" w:right="29" w:firstLine="425"/>
        <w:rPr>
          <w:rFonts w:ascii="PingFang SC" w:hAnsi="PingFang SC" w:eastAsia="PingFang SC" w:cs="PingFang SC"/>
          <w:sz w:val="21"/>
          <w:szCs w:val="21"/>
        </w:rPr>
      </w:pPr>
      <w:r>
        <w:rPr>
          <w:rFonts w:ascii="PingFang SC" w:hAnsi="PingFang SC" w:eastAsia="PingFang SC" w:cs="PingFang SC"/>
          <w:spacing w:val="-3"/>
          <w:sz w:val="21"/>
          <w:szCs w:val="21"/>
        </w:rPr>
        <w:t>下面推荐一种家里可以执行的，低成本，简便，又能达到灭</w:t>
      </w:r>
      <w:r>
        <w:rPr>
          <w:rFonts w:ascii="PingFang SC" w:hAnsi="PingFang SC" w:eastAsia="PingFang SC" w:cs="PingFang SC"/>
          <w:spacing w:val="-4"/>
          <w:sz w:val="21"/>
          <w:szCs w:val="21"/>
        </w:rPr>
        <w:t>菌效</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果的消毒方法。</w:t>
      </w:r>
    </w:p>
    <w:p w14:paraId="6524B338">
      <w:pPr>
        <w:spacing w:before="32" w:line="184" w:lineRule="auto"/>
        <w:ind w:left="475"/>
        <w:outlineLvl w:val="9"/>
        <w:rPr>
          <w:rFonts w:ascii="PingFang SC" w:hAnsi="PingFang SC" w:eastAsia="PingFang SC" w:cs="PingFang SC"/>
          <w:sz w:val="21"/>
          <w:szCs w:val="21"/>
        </w:rPr>
      </w:pPr>
      <w:r>
        <w:rPr>
          <w:rFonts w:ascii="PingFang SC" w:hAnsi="PingFang SC" w:eastAsia="PingFang SC" w:cs="PingFang SC"/>
          <w:spacing w:val="-2"/>
          <w:sz w:val="21"/>
          <w:szCs w:val="21"/>
        </w:rPr>
        <w:t>1</w:t>
      </w:r>
      <w:r>
        <w:rPr>
          <w:rFonts w:hint="default" w:ascii="PingFang SC" w:hAnsi="PingFang SC" w:eastAsia="PingFang SC" w:cs="PingFang SC"/>
          <w:spacing w:val="-2"/>
          <w:sz w:val="21"/>
          <w:szCs w:val="21"/>
          <w:lang w:val="en-US"/>
        </w:rPr>
        <w:t>.</w:t>
      </w:r>
      <w:r>
        <w:rPr>
          <w:rFonts w:ascii="PingFang SC" w:hAnsi="PingFang SC" w:eastAsia="PingFang SC" w:cs="PingFang SC"/>
          <w:spacing w:val="-2"/>
          <w:sz w:val="21"/>
          <w:szCs w:val="21"/>
        </w:rPr>
        <w:t>买高压蒸汽消毒锅和家用保鲜袋。</w:t>
      </w:r>
    </w:p>
    <w:p w14:paraId="76475971">
      <w:pPr>
        <w:spacing w:before="45" w:line="176" w:lineRule="auto"/>
        <w:ind w:left="38" w:right="20" w:firstLine="423"/>
        <w:rPr>
          <w:rFonts w:ascii="PingFang SC" w:hAnsi="PingFang SC" w:eastAsia="PingFang SC" w:cs="PingFang SC"/>
          <w:sz w:val="21"/>
          <w:szCs w:val="21"/>
        </w:rPr>
      </w:pPr>
      <w:r>
        <w:rPr>
          <w:rFonts w:ascii="PingFang SC" w:hAnsi="PingFang SC" w:eastAsia="PingFang SC" w:cs="PingFang SC"/>
          <w:spacing w:val="-3"/>
          <w:sz w:val="21"/>
          <w:szCs w:val="21"/>
        </w:rPr>
        <w:t>2</w:t>
      </w:r>
      <w:r>
        <w:rPr>
          <w:rFonts w:hint="default" w:ascii="PingFang SC" w:hAnsi="PingFang SC" w:eastAsia="PingFang SC" w:cs="PingFang SC"/>
          <w:spacing w:val="-3"/>
          <w:sz w:val="21"/>
          <w:szCs w:val="21"/>
          <w:lang w:val="en-US"/>
        </w:rPr>
        <w:t>.</w:t>
      </w:r>
      <w:r>
        <w:rPr>
          <w:rFonts w:ascii="PingFang SC" w:hAnsi="PingFang SC" w:eastAsia="PingFang SC" w:cs="PingFang SC"/>
          <w:spacing w:val="-3"/>
          <w:sz w:val="21"/>
          <w:szCs w:val="21"/>
        </w:rPr>
        <w:t>根据每天需要用的材料数量，把</w:t>
      </w:r>
      <w:r>
        <w:rPr>
          <w:rFonts w:ascii="PingFang SC" w:hAnsi="PingFang SC" w:eastAsia="PingFang SC" w:cs="PingFang SC"/>
          <w:spacing w:val="44"/>
          <w:sz w:val="21"/>
          <w:szCs w:val="21"/>
        </w:rPr>
        <w:t xml:space="preserve"> </w:t>
      </w:r>
      <w:r>
        <w:rPr>
          <w:rFonts w:ascii="PingFang SC" w:hAnsi="PingFang SC" w:eastAsia="PingFang SC" w:cs="PingFang SC"/>
          <w:spacing w:val="-3"/>
          <w:sz w:val="21"/>
          <w:szCs w:val="21"/>
        </w:rPr>
        <w:t>1-2 星期用量的材料放到消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毒锅中消毒。根据消毒锅的说明，应维持高压半小时左右。可做</w:t>
      </w:r>
      <w:r>
        <w:rPr>
          <w:rFonts w:hint="eastAsia" w:ascii="PingFang SC" w:hAnsi="PingFang SC" w:eastAsia="PingFang SC" w:cs="PingFang SC"/>
          <w:spacing w:val="-3"/>
          <w:sz w:val="21"/>
          <w:szCs w:val="21"/>
          <w:lang w:val="en-US" w:eastAsia="zh-CN"/>
        </w:rPr>
        <w:t>适当</w:t>
      </w:r>
      <w:r>
        <w:rPr>
          <w:rFonts w:ascii="PingFang SC" w:hAnsi="PingFang SC" w:eastAsia="PingFang SC" w:cs="PingFang SC"/>
          <w:spacing w:val="-4"/>
          <w:sz w:val="21"/>
          <w:szCs w:val="21"/>
        </w:rPr>
        <w:t>的覆盖，避免材料过于潮湿。</w:t>
      </w:r>
    </w:p>
    <w:p w14:paraId="3D8166F3">
      <w:pPr>
        <w:spacing w:before="44" w:line="176" w:lineRule="auto"/>
        <w:ind w:left="54" w:firstLine="409"/>
        <w:rPr>
          <w:rFonts w:ascii="PingFang SC" w:hAnsi="PingFang SC" w:eastAsia="PingFang SC" w:cs="PingFang SC"/>
          <w:sz w:val="21"/>
          <w:szCs w:val="21"/>
        </w:rPr>
      </w:pPr>
      <w:r>
        <w:rPr>
          <w:rFonts w:ascii="PingFang SC" w:hAnsi="PingFang SC" w:eastAsia="PingFang SC" w:cs="PingFang SC"/>
          <w:spacing w:val="-1"/>
          <w:sz w:val="21"/>
          <w:szCs w:val="21"/>
        </w:rPr>
        <w:t>3</w:t>
      </w:r>
      <w:r>
        <w:rPr>
          <w:rFonts w:hint="default" w:ascii="PingFang SC" w:hAnsi="PingFang SC" w:eastAsia="PingFang SC" w:cs="PingFang SC"/>
          <w:spacing w:val="-1"/>
          <w:sz w:val="21"/>
          <w:szCs w:val="21"/>
          <w:lang w:val="en-US"/>
        </w:rPr>
        <w:t>.</w:t>
      </w:r>
      <w:r>
        <w:rPr>
          <w:rFonts w:ascii="PingFang SC" w:hAnsi="PingFang SC" w:eastAsia="PingFang SC" w:cs="PingFang SC"/>
          <w:spacing w:val="-1"/>
          <w:sz w:val="21"/>
          <w:szCs w:val="21"/>
        </w:rPr>
        <w:t>待消毒后的材料冷却后，</w:t>
      </w:r>
      <w:r>
        <w:rPr>
          <w:rFonts w:ascii="PingFang SC" w:hAnsi="PingFang SC" w:eastAsia="PingFang SC" w:cs="PingFang SC"/>
          <w:spacing w:val="-38"/>
          <w:sz w:val="21"/>
          <w:szCs w:val="21"/>
        </w:rPr>
        <w:t xml:space="preserve"> </w:t>
      </w:r>
      <w:r>
        <w:rPr>
          <w:rFonts w:ascii="PingFang SC" w:hAnsi="PingFang SC" w:eastAsia="PingFang SC" w:cs="PingFang SC"/>
          <w:spacing w:val="-1"/>
          <w:sz w:val="21"/>
          <w:szCs w:val="21"/>
        </w:rPr>
        <w:t>用保鲜袋封装。每次包扎需要使用</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的材料放在一个保鲜袋中，扎紧口存放。检查保鲜袋没有破损漏气</w:t>
      </w:r>
      <w:r>
        <w:rPr>
          <w:rFonts w:hint="eastAsia" w:ascii="PingFang SC" w:hAnsi="PingFang SC" w:eastAsia="PingFang SC" w:cs="PingFang SC"/>
          <w:spacing w:val="-1"/>
          <w:sz w:val="21"/>
          <w:szCs w:val="21"/>
          <w:lang w:eastAsia="zh-CN"/>
        </w:rPr>
        <w:t>。</w:t>
      </w:r>
    </w:p>
    <w:p w14:paraId="2BB9BCC1">
      <w:pPr>
        <w:spacing w:before="42" w:line="184" w:lineRule="auto"/>
        <w:ind w:left="459"/>
        <w:outlineLvl w:val="9"/>
        <w:rPr>
          <w:rFonts w:ascii="PingFang SC" w:hAnsi="PingFang SC" w:eastAsia="PingFang SC" w:cs="PingFang SC"/>
          <w:sz w:val="21"/>
          <w:szCs w:val="21"/>
        </w:rPr>
      </w:pPr>
      <w:r>
        <w:rPr>
          <w:rFonts w:ascii="PingFang SC" w:hAnsi="PingFang SC" w:eastAsia="PingFang SC" w:cs="PingFang SC"/>
          <w:spacing w:val="-4"/>
          <w:sz w:val="21"/>
          <w:szCs w:val="21"/>
        </w:rPr>
        <w:t>4</w:t>
      </w:r>
      <w:r>
        <w:rPr>
          <w:rFonts w:hint="default" w:ascii="PingFang SC" w:hAnsi="PingFang SC" w:eastAsia="PingFang SC" w:cs="PingFang SC"/>
          <w:spacing w:val="-4"/>
          <w:sz w:val="21"/>
          <w:szCs w:val="21"/>
          <w:lang w:val="en-US"/>
        </w:rPr>
        <w:t>.</w:t>
      </w:r>
      <w:r>
        <w:rPr>
          <w:rFonts w:ascii="PingFang SC" w:hAnsi="PingFang SC" w:eastAsia="PingFang SC" w:cs="PingFang SC"/>
          <w:spacing w:val="-4"/>
          <w:sz w:val="21"/>
          <w:szCs w:val="21"/>
        </w:rPr>
        <w:t>每次包扎时拆一个保鲜袋。</w:t>
      </w:r>
    </w:p>
    <w:p w14:paraId="3D1AA25F">
      <w:pPr>
        <w:spacing w:line="176" w:lineRule="auto"/>
        <w:rPr>
          <w:rFonts w:ascii="PingFang SC" w:hAnsi="PingFang SC" w:eastAsia="PingFang SC" w:cs="PingFang SC"/>
          <w:sz w:val="21"/>
          <w:szCs w:val="21"/>
        </w:rPr>
        <w:sectPr>
          <w:headerReference r:id="rId79" w:type="default"/>
          <w:footerReference r:id="rId80" w:type="default"/>
          <w:pgSz w:w="8391" w:h="11909"/>
          <w:pgMar w:top="883" w:right="1047" w:bottom="937" w:left="1051" w:header="869" w:footer="716" w:gutter="0"/>
          <w:cols w:space="720" w:num="1"/>
        </w:sectPr>
      </w:pPr>
    </w:p>
    <w:p w14:paraId="18E8384E">
      <w:pPr>
        <w:pStyle w:val="4"/>
        <w:spacing w:line="320" w:lineRule="auto"/>
      </w:pPr>
    </w:p>
    <w:p w14:paraId="4728506F">
      <w:pPr>
        <w:spacing w:before="146" w:line="192" w:lineRule="auto"/>
        <w:ind w:left="65"/>
        <w:outlineLvl w:val="1"/>
        <w:rPr>
          <w:rFonts w:hint="default" w:ascii="PingFang SC" w:hAnsi="PingFang SC" w:eastAsia="PingFang SC" w:cs="PingFang SC"/>
          <w:b/>
          <w:bCs/>
          <w:spacing w:val="6"/>
          <w:sz w:val="32"/>
          <w:szCs w:val="32"/>
          <w:lang w:val="en-US" w:eastAsia="zh-CN"/>
        </w:rPr>
      </w:pPr>
      <w:r>
        <w:rPr>
          <w:rFonts w:hint="default" w:ascii="PingFang SC" w:hAnsi="PingFang SC" w:eastAsia="PingFang SC" w:cs="PingFang SC"/>
          <w:b/>
          <w:bCs/>
          <w:spacing w:val="6"/>
          <w:sz w:val="32"/>
          <w:szCs w:val="32"/>
          <w:lang w:val="en-US" w:eastAsia="zh-CN"/>
        </w:rPr>
        <w:t>1.2</w:t>
      </w:r>
      <w:r>
        <w:rPr>
          <w:rFonts w:hint="eastAsia" w:ascii="PingFang SC" w:hAnsi="PingFang SC" w:eastAsia="PingFang SC" w:cs="PingFang SC"/>
          <w:b/>
          <w:bCs/>
          <w:spacing w:val="6"/>
          <w:sz w:val="32"/>
          <w:szCs w:val="32"/>
          <w:lang w:val="en-US" w:eastAsia="zh-CN"/>
        </w:rPr>
        <w:t>伤口</w:t>
      </w:r>
      <w:r>
        <w:rPr>
          <w:rFonts w:hint="default" w:ascii="PingFang SC" w:hAnsi="PingFang SC" w:eastAsia="PingFang SC" w:cs="PingFang SC"/>
          <w:b/>
          <w:bCs/>
          <w:spacing w:val="6"/>
          <w:sz w:val="32"/>
          <w:szCs w:val="32"/>
          <w:lang w:val="en-US" w:eastAsia="zh-CN"/>
        </w:rPr>
        <w:t>治疗进展</w:t>
      </w:r>
    </w:p>
    <w:p w14:paraId="453A94DB">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 xml:space="preserve">局部基因治疗(beremagene geperpavec) </w:t>
      </w:r>
      <w:r>
        <w:rPr>
          <w:rFonts w:hint="default" w:ascii="PingFang SC" w:hAnsi="PingFang SC" w:eastAsia="PingFang SC" w:cs="PingFang SC"/>
          <w:b w:val="0"/>
          <w:bCs w:val="0"/>
          <w:spacing w:val="-3"/>
          <w:sz w:val="21"/>
          <w:szCs w:val="21"/>
          <w:lang w:val="en-US" w:eastAsia="zh-CN"/>
        </w:rPr>
        <w:t>— 2023年5⽉，美国FDA批准使⽤beremagene geperpavec治疗≥6⽉龄的Ⅶ型胶原α1链基因(COL7A1)变异所致DEB患者的伤</w:t>
      </w:r>
      <w:r>
        <w:rPr>
          <w:rFonts w:hint="eastAsia" w:ascii="PingFang SC" w:hAnsi="PingFang SC" w:eastAsia="PingFang SC" w:cs="PingFang SC"/>
          <w:b w:val="0"/>
          <w:bCs w:val="0"/>
          <w:spacing w:val="-3"/>
          <w:sz w:val="21"/>
          <w:szCs w:val="21"/>
          <w:lang w:val="en-US" w:eastAsia="zh-CN"/>
        </w:rPr>
        <w:t>口</w:t>
      </w:r>
      <w:r>
        <w:rPr>
          <w:rFonts w:hint="default" w:ascii="PingFang SC" w:hAnsi="PingFang SC" w:eastAsia="PingFang SC" w:cs="PingFang SC"/>
          <w:b w:val="0"/>
          <w:bCs w:val="0"/>
          <w:spacing w:val="-3"/>
          <w:sz w:val="21"/>
          <w:szCs w:val="21"/>
          <w:lang w:val="en-US" w:eastAsia="zh-CN"/>
        </w:rPr>
        <w:t>。beremagene geperpavec是⼀种复制缺陷、⾮整合型改良单纯疱疹病毒1载体，可局部⽤于直接给⽪肤细胞递送功能性COL7A1基因，旨在恢复DEB患者Ⅶ型胶原的⽣成。</w:t>
      </w:r>
    </w:p>
    <w:p w14:paraId="7C930CA2">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 给药—将beremagene geperpavec滴于特定伤</w:t>
      </w:r>
      <w:r>
        <w:rPr>
          <w:rFonts w:hint="eastAsia" w:ascii="PingFang SC" w:hAnsi="PingFang SC" w:eastAsia="PingFang SC" w:cs="PingFang SC"/>
          <w:b w:val="0"/>
          <w:bCs w:val="0"/>
          <w:spacing w:val="-3"/>
          <w:sz w:val="21"/>
          <w:szCs w:val="21"/>
          <w:lang w:val="en-US" w:eastAsia="zh-CN"/>
        </w:rPr>
        <w:t>口</w:t>
      </w:r>
      <w:r>
        <w:rPr>
          <w:rFonts w:hint="default" w:ascii="PingFang SC" w:hAnsi="PingFang SC" w:eastAsia="PingFang SC" w:cs="PingFang SC"/>
          <w:b w:val="0"/>
          <w:bCs w:val="0"/>
          <w:spacing w:val="-3"/>
          <w:sz w:val="21"/>
          <w:szCs w:val="21"/>
          <w:lang w:val="en-US" w:eastAsia="zh-CN"/>
        </w:rPr>
        <w:t>，确保均匀分布，⼀周1次</w:t>
      </w:r>
      <w:r>
        <w:rPr>
          <w:rFonts w:hint="eastAsia" w:ascii="PingFang SC" w:hAnsi="PingFang SC" w:eastAsia="PingFang SC" w:cs="PingFang SC"/>
          <w:b w:val="0"/>
          <w:bCs w:val="0"/>
          <w:spacing w:val="-3"/>
          <w:sz w:val="21"/>
          <w:szCs w:val="21"/>
          <w:lang w:val="en-US" w:eastAsia="zh-CN"/>
        </w:rPr>
        <w:t>。</w:t>
      </w:r>
    </w:p>
    <w:p w14:paraId="1970391F">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 xml:space="preserve">● 疗效—一项Ⅰ/Ⅱ期患者⾃⾝对⽐试验纳⼊9例DEB成⼈和⼉童，⾸次评估了beremagene geperpavec的疗效。12周时，治疗组和安慰剂组的伤⼜完全闭合率分别为83%和14%，伤口完全闭合是指伤⼜⾯积与基线相⽐缩⼩≥95%。许多病例的创伤愈合时间超过6个⽉。患者对重复给予该治疗的耐受性良好，不良反应轻微，包括发热、⽪疹和瘙痒。 </w:t>
      </w:r>
    </w:p>
    <w:p w14:paraId="5AF28BCD">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 随后⼀项Ⅲ期患者⾃⾝对⽐随机试验纳⼊31例DEB患者(中位年龄为16岁</w:t>
      </w:r>
      <w:r>
        <w:rPr>
          <w:rFonts w:hint="eastAsia" w:ascii="PingFang SC" w:hAnsi="PingFang SC" w:eastAsia="PingFang SC" w:cs="PingFang SC"/>
          <w:b w:val="0"/>
          <w:bCs w:val="0"/>
          <w:spacing w:val="-3"/>
          <w:sz w:val="21"/>
          <w:szCs w:val="21"/>
          <w:lang w:val="en-US" w:eastAsia="zh-CN"/>
        </w:rPr>
        <w:t>，</w:t>
      </w:r>
      <w:r>
        <w:rPr>
          <w:rFonts w:hint="default" w:ascii="PingFang SC" w:hAnsi="PingFang SC" w:eastAsia="PingFang SC" w:cs="PingFang SC"/>
          <w:b w:val="0"/>
          <w:bCs w:val="0"/>
          <w:spacing w:val="-3"/>
          <w:sz w:val="21"/>
          <w:szCs w:val="21"/>
          <w:lang w:val="en-US" w:eastAsia="zh-CN"/>
        </w:rPr>
        <w:t>范围为1-44岁)，每对伤口中的⼀处使⽤beremagene geperpavec，另⼀处使⽤安慰剂，均治疗6个⽉。6个⽉时，治疗组的伤⼜完全愈合率为67%，⽽安慰剂组为22%。停⽌治疗后3个⽉和6个⽉时，治疗组仍有50%的患者保持伤口闭合，⽽安慰剂组该⽐例为7%。不良事件发⽣率为58%，且多为轻度或中度(瘙痒、寒战)。3例患者在未使⽤beremagene geperpavec的伤⼜处发⽣了⽪肤鳞状细胞癌(squamous cell carcinoma, SCC)。</w:t>
      </w:r>
    </w:p>
    <w:p w14:paraId="5B21848A">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Oleogel-S10(桦树三萜类化合物)</w:t>
      </w:r>
      <w:r>
        <w:rPr>
          <w:rFonts w:hint="default" w:ascii="PingFang SC" w:hAnsi="PingFang SC" w:eastAsia="PingFang SC" w:cs="PingFang SC"/>
          <w:b w:val="0"/>
          <w:bCs w:val="0"/>
          <w:spacing w:val="-3"/>
          <w:sz w:val="21"/>
          <w:szCs w:val="21"/>
          <w:lang w:val="en-US" w:eastAsia="zh-CN"/>
        </w:rPr>
        <w:t xml:space="preserve"> — 2022年6⽉，欧洲药品管理局(European Medicines Agency, EMA)批准oleogel-S10⽤于治疗≥6⽉龄DEB和JEB患者的部分⽪层伤⼜[22]。oleogel-S10于2022年9 ⽉获得英国药品和保健品管理局批准，2023年12⽉获得美国FDA批准。 </w:t>
      </w:r>
    </w:p>
    <w:p w14:paraId="0A7FED9A">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oleogel-S10是⼀种外⽤⽆菌凝胶，含10%的桦树三萜类化合物，与葵花籽油⼀起制成，其在创伤愈合的各个阶段均可发挥作⽤，包括调节炎症介质、促进⾓质形成细胞迁移和刺激分化。</w:t>
      </w:r>
    </w:p>
    <w:p w14:paraId="32B7C4B4">
      <w:pPr>
        <w:autoSpaceDE/>
        <w:autoSpaceDN/>
        <w:spacing w:before="5" w:line="176" w:lineRule="auto"/>
        <w:ind w:left="40" w:right="23" w:firstLine="420"/>
        <w:jc w:val="both"/>
        <w:outlineLvl w:val="9"/>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●⼀项欧洲的Ⅱ期试验显⽰，该药可改善EB患者的创伤愈合情况</w:t>
      </w:r>
      <w:r>
        <w:rPr>
          <w:rFonts w:hint="eastAsia" w:ascii="PingFang SC" w:hAnsi="PingFang SC" w:eastAsia="PingFang SC" w:cs="PingFang SC"/>
          <w:b w:val="0"/>
          <w:bCs w:val="0"/>
          <w:spacing w:val="-3"/>
          <w:sz w:val="21"/>
          <w:szCs w:val="21"/>
          <w:lang w:val="en-US" w:eastAsia="zh-CN"/>
        </w:rPr>
        <w:t>。</w:t>
      </w:r>
    </w:p>
    <w:p w14:paraId="56C37483">
      <w:pPr>
        <w:autoSpaceDE/>
        <w:autoSpaceDN/>
        <w:spacing w:before="5" w:line="176" w:lineRule="auto"/>
        <w:ind w:left="40" w:right="23" w:firstLine="420"/>
        <w:jc w:val="both"/>
        <w:outlineLvl w:val="9"/>
        <w:rPr>
          <w:rFonts w:hint="default" w:ascii="PingFang SC" w:hAnsi="PingFang SC" w:eastAsia="PingFang SC" w:cs="PingFang SC"/>
          <w:spacing w:val="-3"/>
          <w:sz w:val="21"/>
          <w:szCs w:val="21"/>
          <w:lang w:val="en-US" w:eastAsia="zh-CN"/>
        </w:rPr>
      </w:pPr>
      <w:r>
        <w:rPr>
          <w:rFonts w:hint="default" w:ascii="PingFang SC" w:hAnsi="PingFang SC" w:eastAsia="PingFang SC" w:cs="PingFang SC"/>
          <w:b w:val="0"/>
          <w:bCs w:val="0"/>
          <w:spacing w:val="-3"/>
          <w:sz w:val="21"/>
          <w:szCs w:val="21"/>
          <w:lang w:val="en-US" w:eastAsia="zh-CN"/>
        </w:rPr>
        <w:t xml:space="preserve">●随后⼀项⼤型国际Ⅲ期试验在223例DEB或JEB患者中评估了oleogel-S10，这些患者的⽬标部分⽪层创⾯为10-50cm 且持续存在了21⽇⾄9个⽉[26]。主要结局是45⽇内实现⽬标创⾯愈合的患者⽐例。45⽇时，oleogel-S10组⽬标创⾯完全愈合率为41%，⽽赋形剂组为29%(RR 1.44，95%CI 1.01-2.05；需治疗8例才能获得1例创⾯完全愈合)。活性治疗组与赋形剂组的不良事件(如，创⾯增⼤、伤⼜再次裂开)发⽣率相近，且⼤多为轻度或中度。 </w:t>
      </w:r>
    </w:p>
    <w:bookmarkEnd w:id="137"/>
    <w:bookmarkEnd w:id="138"/>
    <w:bookmarkEnd w:id="139"/>
    <w:bookmarkEnd w:id="140"/>
    <w:p w14:paraId="4546F097">
      <w:pPr>
        <w:spacing w:before="146" w:line="192" w:lineRule="auto"/>
        <w:ind w:left="65"/>
        <w:outlineLvl w:val="0"/>
        <w:rPr>
          <w:rFonts w:hint="default" w:ascii="PingFang SC" w:hAnsi="PingFang SC" w:eastAsia="PingFang SC" w:cs="PingFang SC"/>
          <w:b/>
          <w:bCs/>
          <w:spacing w:val="6"/>
          <w:sz w:val="32"/>
          <w:szCs w:val="32"/>
          <w:lang w:val="en-US" w:eastAsia="zh-CN"/>
        </w:rPr>
      </w:pPr>
      <w:ins w:id="2283" w:author="零 [2]" w:date="2025-11-22T15:40:51Z">
        <w:r>
          <w:rPr>
            <w:rFonts w:hint="eastAsia" w:ascii="PingFang SC" w:hAnsi="PingFang SC" w:eastAsia="PingFang SC" w:cs="PingFang SC"/>
            <w:b/>
            <w:bCs/>
            <w:spacing w:val="6"/>
            <w:sz w:val="32"/>
            <w:szCs w:val="32"/>
            <w:lang w:val="en-US" w:eastAsia="zh-CN"/>
          </w:rPr>
          <w:t>5</w:t>
        </w:r>
      </w:ins>
      <w:ins w:id="2284" w:author="零 [2]" w:date="2025-11-22T15:41:32Z">
        <w:r>
          <w:rPr>
            <w:rFonts w:hint="eastAsia" w:ascii="PingFang SC" w:hAnsi="PingFang SC" w:eastAsia="PingFang SC" w:cs="PingFang SC"/>
            <w:b/>
            <w:bCs/>
            <w:spacing w:val="6"/>
            <w:sz w:val="32"/>
            <w:szCs w:val="32"/>
            <w:lang w:val="en-US" w:eastAsia="zh-CN"/>
          </w:rPr>
          <w:t xml:space="preserve"> </w:t>
        </w:r>
      </w:ins>
      <w:ins w:id="2285" w:author="零 [2]" w:date="2025-11-22T15:38:24Z">
        <w:r>
          <w:rPr>
            <w:rFonts w:hint="default" w:ascii="PingFang SC" w:hAnsi="PingFang SC" w:eastAsia="PingFang SC" w:cs="PingFang SC"/>
            <w:b/>
            <w:bCs/>
            <w:spacing w:val="6"/>
            <w:sz w:val="32"/>
            <w:szCs w:val="32"/>
            <w:lang w:val="en-US" w:eastAsia="zh-CN"/>
          </w:rPr>
          <w:t>与</w:t>
        </w:r>
      </w:ins>
      <w:ins w:id="2286" w:author="零 [2]" w:date="2025-11-22T15:38:27Z">
        <w:r>
          <w:rPr>
            <w:rFonts w:hint="default" w:ascii="PingFang SC" w:hAnsi="PingFang SC" w:eastAsia="PingFang SC" w:cs="PingFang SC"/>
            <w:b/>
            <w:bCs/>
            <w:spacing w:val="6"/>
            <w:sz w:val="32"/>
            <w:szCs w:val="32"/>
            <w:lang w:val="en-US" w:eastAsia="zh-CN"/>
          </w:rPr>
          <w:t>伤口</w:t>
        </w:r>
      </w:ins>
      <w:ins w:id="2287" w:author="零 [2]" w:date="2025-11-22T15:40:06Z">
        <w:r>
          <w:rPr>
            <w:rFonts w:hint="default" w:ascii="PingFang SC" w:hAnsi="PingFang SC" w:eastAsia="PingFang SC" w:cs="PingFang SC"/>
            <w:b/>
            <w:bCs/>
            <w:spacing w:val="6"/>
            <w:sz w:val="32"/>
            <w:szCs w:val="32"/>
            <w:lang w:val="en-US" w:eastAsia="zh-CN"/>
          </w:rPr>
          <w:t>护理</w:t>
        </w:r>
      </w:ins>
      <w:ins w:id="2288" w:author="零 [2]" w:date="2025-11-22T15:39:50Z">
        <w:r>
          <w:rPr>
            <w:rFonts w:hint="default" w:ascii="PingFang SC" w:hAnsi="PingFang SC" w:eastAsia="PingFang SC" w:cs="PingFang SC"/>
            <w:b/>
            <w:bCs/>
            <w:spacing w:val="6"/>
            <w:sz w:val="32"/>
            <w:szCs w:val="32"/>
            <w:lang w:val="en-US" w:eastAsia="zh-CN"/>
          </w:rPr>
          <w:t>相伴</w:t>
        </w:r>
      </w:ins>
      <w:ins w:id="2289" w:author="零 [2]" w:date="2025-11-22T15:39:51Z">
        <w:r>
          <w:rPr>
            <w:rFonts w:hint="default" w:ascii="PingFang SC" w:hAnsi="PingFang SC" w:eastAsia="PingFang SC" w:cs="PingFang SC"/>
            <w:b/>
            <w:bCs/>
            <w:spacing w:val="6"/>
            <w:sz w:val="32"/>
            <w:szCs w:val="32"/>
            <w:lang w:val="en-US" w:eastAsia="zh-CN"/>
          </w:rPr>
          <w:t>的</w:t>
        </w:r>
      </w:ins>
      <w:ins w:id="2290" w:author="零 [2]" w:date="2025-11-22T15:39:52Z">
        <w:r>
          <w:rPr>
            <w:rFonts w:hint="default" w:ascii="PingFang SC" w:hAnsi="PingFang SC" w:eastAsia="PingFang SC" w:cs="PingFang SC"/>
            <w:b/>
            <w:bCs/>
            <w:spacing w:val="6"/>
            <w:sz w:val="32"/>
            <w:szCs w:val="32"/>
            <w:lang w:val="en-US" w:eastAsia="zh-CN"/>
          </w:rPr>
          <w:t>日子</w:t>
        </w:r>
      </w:ins>
    </w:p>
    <w:p w14:paraId="6766C126">
      <w:pPr>
        <w:spacing w:before="146" w:line="192" w:lineRule="auto"/>
        <w:ind w:left="65"/>
        <w:outlineLvl w:val="0"/>
        <w:rPr>
          <w:ins w:id="2291" w:author="零 [2]" w:date="2025-11-22T15:37:36Z"/>
          <w:rFonts w:ascii="PingFang SC" w:hAnsi="PingFang SC" w:eastAsia="PingFang SC" w:cs="PingFang SC"/>
          <w:sz w:val="32"/>
          <w:szCs w:val="32"/>
        </w:rPr>
      </w:pPr>
      <w:ins w:id="2292" w:author="零 [2]" w:date="2025-11-22T15:37:36Z">
        <w:bookmarkStart w:id="141" w:name="bookmark101"/>
        <w:bookmarkEnd w:id="141"/>
        <w:bookmarkStart w:id="142" w:name="_Toc80254568"/>
        <w:bookmarkStart w:id="143" w:name="_Toc995528400"/>
        <w:r>
          <w:rPr>
            <w:rFonts w:ascii="PingFang SC" w:hAnsi="PingFang SC" w:eastAsia="PingFang SC" w:cs="PingFang SC"/>
            <w:b/>
            <w:bCs/>
            <w:spacing w:val="6"/>
            <w:sz w:val="32"/>
            <w:szCs w:val="32"/>
          </w:rPr>
          <w:t>1</w:t>
        </w:r>
      </w:ins>
      <w:ins w:id="2293" w:author="零 [2]" w:date="2025-11-22T15:37:36Z">
        <w:r>
          <w:rPr>
            <w:rFonts w:ascii="PingFang SC" w:hAnsi="PingFang SC" w:eastAsia="PingFang SC" w:cs="PingFang SC"/>
            <w:spacing w:val="6"/>
            <w:sz w:val="32"/>
            <w:szCs w:val="32"/>
          </w:rPr>
          <w:t xml:space="preserve"> </w:t>
        </w:r>
      </w:ins>
      <w:ins w:id="2294" w:author="零 [2]" w:date="2025-11-22T15:37:36Z">
        <w:r>
          <w:rPr>
            <w:rFonts w:ascii="PingFang SC" w:hAnsi="PingFang SC" w:eastAsia="PingFang SC" w:cs="PingFang SC"/>
            <w:b/>
            <w:bCs/>
            <w:spacing w:val="6"/>
            <w:sz w:val="32"/>
            <w:szCs w:val="32"/>
          </w:rPr>
          <w:t>给患者父母的话</w:t>
        </w:r>
      </w:ins>
    </w:p>
    <w:p w14:paraId="543F7D36">
      <w:pPr>
        <w:autoSpaceDE/>
        <w:autoSpaceDN/>
        <w:spacing w:before="5" w:line="176" w:lineRule="auto"/>
        <w:ind w:left="40" w:right="23" w:firstLine="420"/>
        <w:jc w:val="both"/>
        <w:rPr>
          <w:ins w:id="2295" w:author="零 [2]" w:date="2025-11-22T15:37:36Z"/>
          <w:rFonts w:ascii="PingFang SC" w:hAnsi="PingFang SC" w:eastAsia="PingFang SC" w:cs="PingFang SC"/>
          <w:spacing w:val="-3"/>
          <w:sz w:val="21"/>
          <w:szCs w:val="21"/>
        </w:rPr>
      </w:pPr>
      <w:ins w:id="2296" w:author="零 [2]" w:date="2025-11-22T15:37:36Z">
        <w:r>
          <w:rPr>
            <w:rFonts w:ascii="PingFang SC" w:hAnsi="PingFang SC" w:eastAsia="PingFang SC" w:cs="PingFang SC"/>
            <w:spacing w:val="-3"/>
            <w:sz w:val="21"/>
            <w:szCs w:val="21"/>
          </w:rPr>
          <w:t>家里有了大疱性表皮松解症患者，难免会感觉震惊和悲伤。但除了震惊和悲伤，您还需要尽快了解这种疾病并采取正确的措施。</w:t>
        </w:r>
      </w:ins>
    </w:p>
    <w:p w14:paraId="2465EA0D">
      <w:pPr>
        <w:autoSpaceDE/>
        <w:autoSpaceDN/>
        <w:spacing w:before="5" w:line="176" w:lineRule="auto"/>
        <w:ind w:left="40" w:right="23" w:firstLine="420"/>
        <w:jc w:val="both"/>
        <w:rPr>
          <w:ins w:id="2297" w:author="零 [2]" w:date="2025-11-22T15:37:36Z"/>
          <w:rFonts w:ascii="PingFang SC" w:hAnsi="PingFang SC" w:eastAsia="PingFang SC" w:cs="PingFang SC"/>
          <w:spacing w:val="-3"/>
          <w:sz w:val="21"/>
          <w:szCs w:val="21"/>
        </w:rPr>
      </w:pPr>
      <w:ins w:id="2298" w:author="零 [2]" w:date="2025-11-22T15:37:36Z">
        <w:r>
          <w:rPr>
            <w:rFonts w:ascii="PingFang SC" w:hAnsi="PingFang SC" w:eastAsia="PingFang SC" w:cs="PingFang SC"/>
            <w:spacing w:val="-3"/>
            <w:sz w:val="21"/>
            <w:szCs w:val="21"/>
          </w:rPr>
          <w:t>如果以前家族中没有疾病史，疾病的原因通常是父母双方都携带隐性致病基因，是隐性遗传；少数情况下是患者本人的基因发生了新生突变，是显性遗传。有家族病史的情况一般是显性遗传。不管有没有家族病史，先天性大疱性表皮松解症都是遗传病。也有其它特殊的情况， 以检测后医生的解释为准。</w:t>
        </w:r>
      </w:ins>
    </w:p>
    <w:p w14:paraId="692B15DC">
      <w:pPr>
        <w:autoSpaceDE/>
        <w:autoSpaceDN/>
        <w:spacing w:before="5" w:line="176" w:lineRule="auto"/>
        <w:ind w:left="40" w:right="23" w:firstLine="420"/>
        <w:jc w:val="both"/>
        <w:rPr>
          <w:ins w:id="2299" w:author="零 [2]" w:date="2025-11-22T15:37:36Z"/>
          <w:rFonts w:ascii="PingFang SC" w:hAnsi="PingFang SC" w:eastAsia="PingFang SC" w:cs="PingFang SC"/>
          <w:spacing w:val="-3"/>
          <w:sz w:val="21"/>
          <w:szCs w:val="21"/>
        </w:rPr>
      </w:pPr>
      <w:ins w:id="2300" w:author="零 [2]" w:date="2025-11-22T15:37:36Z">
        <w:r>
          <w:rPr>
            <w:rFonts w:ascii="PingFang SC" w:hAnsi="PingFang SC" w:eastAsia="PingFang SC" w:cs="PingFang SC"/>
            <w:spacing w:val="-3"/>
            <w:sz w:val="21"/>
            <w:szCs w:val="21"/>
          </w:rPr>
          <w:t>目前还没有药物可以治愈大疱性表皮松解症，或显著减轻疾病的严重程度。提高患者的生活质量主要靠仔细的护理，而且主要是在家里由家属护理。面对疾病，整个家庭应该团结起来共同承担患者的护理工作。</w:t>
        </w:r>
      </w:ins>
    </w:p>
    <w:p w14:paraId="1C1C3263">
      <w:pPr>
        <w:autoSpaceDE/>
        <w:autoSpaceDN/>
        <w:spacing w:before="5" w:line="176" w:lineRule="auto"/>
        <w:ind w:left="40" w:right="23" w:firstLine="420"/>
        <w:jc w:val="both"/>
        <w:rPr>
          <w:ins w:id="2301" w:author="零 [2]" w:date="2025-11-22T15:37:36Z"/>
          <w:rFonts w:ascii="PingFang SC" w:hAnsi="PingFang SC" w:eastAsia="PingFang SC" w:cs="PingFang SC"/>
          <w:spacing w:val="-3"/>
          <w:sz w:val="21"/>
          <w:szCs w:val="21"/>
        </w:rPr>
      </w:pPr>
      <w:ins w:id="2302" w:author="零 [2]" w:date="2025-11-22T15:37:36Z">
        <w:r>
          <w:rPr>
            <w:rFonts w:ascii="PingFang SC" w:hAnsi="PingFang SC" w:eastAsia="PingFang SC" w:cs="PingFang SC"/>
            <w:spacing w:val="-3"/>
            <w:sz w:val="21"/>
            <w:szCs w:val="21"/>
          </w:rPr>
          <w:t>多数患者可以通过正确和细致的护理，达到可接受的生活质量，并且多数家庭可以承担护理用敷料的费用。用心护理可以减轻患者的 痛苦。护理大疱性表皮松解症患者主要的困难是需要付出很多时间，相信有爱心的父母都能做到。当然时间是最珍贵的资源，有时候需要 患者父母调整原先的人生目标和职业规划。</w:t>
        </w:r>
      </w:ins>
    </w:p>
    <w:p w14:paraId="5629432D">
      <w:pPr>
        <w:autoSpaceDE/>
        <w:autoSpaceDN/>
        <w:spacing w:before="5" w:line="176" w:lineRule="auto"/>
        <w:ind w:left="40" w:right="23" w:firstLine="420"/>
        <w:jc w:val="both"/>
        <w:rPr>
          <w:ins w:id="2303" w:author="零 [2]" w:date="2025-11-22T15:37:36Z"/>
          <w:rFonts w:ascii="PingFang SC" w:hAnsi="PingFang SC" w:eastAsia="PingFang SC" w:cs="PingFang SC"/>
          <w:spacing w:val="-3"/>
          <w:sz w:val="21"/>
          <w:szCs w:val="21"/>
        </w:rPr>
      </w:pPr>
      <w:ins w:id="2304" w:author="零 [2]" w:date="2025-11-22T15:37:36Z">
        <w:r>
          <w:rPr>
            <w:rFonts w:ascii="PingFang SC" w:hAnsi="PingFang SC" w:eastAsia="PingFang SC" w:cs="PingFang SC"/>
            <w:spacing w:val="-3"/>
            <w:sz w:val="21"/>
            <w:szCs w:val="21"/>
          </w:rPr>
          <w:t>蝴蝶宝贝关爱中心有专业医护人员和经验丰富的父母可以为您和患儿提供帮助，可以教您护理的方法，有时也发放捐赠的敷料。患者和患者家属也可以通过我们的 QQ 群互相交流。 虽然有时疾病会让您感到很无助，但您并不孤独，我们一直和您在一起！</w:t>
        </w:r>
      </w:ins>
    </w:p>
    <w:p w14:paraId="22692CFA">
      <w:pPr>
        <w:spacing w:before="5" w:line="175" w:lineRule="auto"/>
        <w:ind w:left="43" w:right="24" w:hanging="6"/>
        <w:jc w:val="both"/>
        <w:rPr>
          <w:ins w:id="2305" w:author="零 [2]" w:date="2025-11-22T15:37:36Z"/>
          <w:rFonts w:ascii="PingFang SC" w:hAnsi="PingFang SC" w:eastAsia="PingFang SC" w:cs="PingFang SC"/>
          <w:sz w:val="21"/>
          <w:szCs w:val="21"/>
        </w:rPr>
      </w:pPr>
      <w:ins w:id="2306" w:author="零 [2]" w:date="2025-11-22T15:37:36Z">
        <w:r>
          <w:rPr>
            <w:rFonts w:ascii="PingFang SC" w:hAnsi="PingFang SC" w:eastAsia="PingFang SC" w:cs="PingFang SC"/>
            <w:spacing w:val="-3"/>
            <w:sz w:val="21"/>
            <w:szCs w:val="21"/>
          </w:rPr>
          <w:t>想了解更多信息和及时资讯，请认真阅读蝴蝶宝贝关爱中心的网站（</w:t>
        </w:r>
      </w:ins>
      <w:ins w:id="2307" w:author="零 [2]" w:date="2025-11-22T15:37:36Z">
        <w:r>
          <w:rPr>
            <w:rFonts w:ascii="PingFang SC" w:hAnsi="PingFang SC" w:eastAsia="PingFang SC" w:cs="PingFang SC"/>
            <w:spacing w:val="-3"/>
          </w:rPr>
          <w:fldChar w:fldCharType="begin"/>
        </w:r>
      </w:ins>
      <w:ins w:id="2308" w:author="零 [2]" w:date="2025-11-22T15:37:36Z">
        <w:r>
          <w:rPr>
            <w:rFonts w:ascii="PingFang SC" w:hAnsi="PingFang SC" w:eastAsia="PingFang SC" w:cs="PingFang SC"/>
            <w:spacing w:val="-3"/>
          </w:rPr>
          <w:instrText xml:space="preserve"> HYPERLINK "http://www.debra.org.cn/" </w:instrText>
        </w:r>
      </w:ins>
      <w:ins w:id="2309" w:author="零 [2]" w:date="2025-11-22T15:37:36Z">
        <w:r>
          <w:rPr>
            <w:rFonts w:ascii="PingFang SC" w:hAnsi="PingFang SC" w:eastAsia="PingFang SC" w:cs="PingFang SC"/>
            <w:spacing w:val="-3"/>
          </w:rPr>
          <w:fldChar w:fldCharType="separate"/>
        </w:r>
      </w:ins>
      <w:ins w:id="2310" w:author="零 [2]" w:date="2025-11-22T15:37:36Z">
        <w:r>
          <w:rPr>
            <w:rFonts w:ascii="PingFang SC" w:hAnsi="PingFang SC" w:eastAsia="PingFang SC" w:cs="PingFang SC"/>
            <w:color w:val="000000"/>
            <w:spacing w:val="-3"/>
            <w:sz w:val="21"/>
            <w:szCs w:val="21"/>
            <w:u w:val="none" w:color="auto"/>
          </w:rPr>
          <w:t>http://www.debra.org.cn</w:t>
        </w:r>
      </w:ins>
      <w:ins w:id="2311" w:author="零 [2]" w:date="2025-11-22T15:37:36Z">
        <w:r>
          <w:rPr>
            <w:rFonts w:ascii="PingFang SC" w:hAnsi="PingFang SC" w:eastAsia="PingFang SC" w:cs="PingFang SC"/>
            <w:color w:val="000000"/>
            <w:spacing w:val="-3"/>
            <w:sz w:val="21"/>
            <w:szCs w:val="21"/>
            <w:u w:val="none" w:color="auto"/>
          </w:rPr>
          <w:fldChar w:fldCharType="end"/>
        </w:r>
      </w:ins>
      <w:ins w:id="2312" w:author="零 [2]" w:date="2025-11-22T15:37:36Z">
        <w:r>
          <w:rPr>
            <w:rFonts w:ascii="PingFang SC" w:hAnsi="PingFang SC" w:eastAsia="PingFang SC" w:cs="PingFang SC"/>
            <w:spacing w:val="-3"/>
            <w:w w:val="100"/>
            <w:sz w:val="21"/>
            <w:szCs w:val="21"/>
          </w:rPr>
          <w:t>），</w:t>
        </w:r>
      </w:ins>
      <w:ins w:id="2313" w:author="零 [2]" w:date="2025-11-22T15:37:36Z">
        <w:r>
          <w:rPr>
            <w:rFonts w:ascii="PingFang SC" w:hAnsi="PingFang SC" w:eastAsia="PingFang SC" w:cs="PingFang SC"/>
            <w:spacing w:val="-3"/>
            <w:sz w:val="21"/>
            <w:szCs w:val="21"/>
          </w:rPr>
          <w:t xml:space="preserve">并可关注微信公众号（DebRA-China）。 </w:t>
        </w:r>
      </w:ins>
      <w:ins w:id="2314" w:author="零 [2]" w:date="2025-11-22T15:37:36Z">
        <w:r>
          <w:rPr>
            <w:rFonts w:ascii="PingFang SC" w:hAnsi="PingFang SC" w:eastAsia="PingFang SC" w:cs="PingFang SC"/>
            <w:sz w:val="21"/>
            <w:szCs w:val="21"/>
          </w:rPr>
          <w:t>建议患者和家属从网站地图（</w:t>
        </w:r>
      </w:ins>
      <w:ins w:id="2315" w:author="零 [2]" w:date="2025-11-22T15:37:36Z">
        <w:r>
          <w:rPr/>
          <w:fldChar w:fldCharType="begin"/>
        </w:r>
      </w:ins>
      <w:ins w:id="2316" w:author="零 [2]" w:date="2025-11-22T15:37:36Z">
        <w:r>
          <w:rPr/>
          <w:instrText xml:space="preserve"> HYPERLINK "http://www.debra.org.cn/sitemap/" </w:instrText>
        </w:r>
      </w:ins>
      <w:ins w:id="2317" w:author="零 [2]" w:date="2025-11-22T15:37:36Z">
        <w:r>
          <w:rPr/>
          <w:fldChar w:fldCharType="separate"/>
        </w:r>
      </w:ins>
      <w:ins w:id="2318" w:author="零 [2]" w:date="2025-11-22T15:37:36Z">
        <w:r>
          <w:rPr>
            <w:rFonts w:ascii="PingFang SC" w:hAnsi="PingFang SC" w:eastAsia="PingFang SC" w:cs="PingFang SC"/>
            <w:color w:val="0000FF"/>
            <w:sz w:val="21"/>
            <w:szCs w:val="21"/>
            <w:u w:val="single" w:color="auto"/>
          </w:rPr>
          <w:t>http://www.debra.org.cn/site</w:t>
        </w:r>
      </w:ins>
      <w:ins w:id="2319" w:author="零 [2]" w:date="2025-11-22T15:37:36Z">
        <w:r>
          <w:rPr>
            <w:rFonts w:ascii="PingFang SC" w:hAnsi="PingFang SC" w:eastAsia="PingFang SC" w:cs="PingFang SC"/>
            <w:color w:val="0000FF"/>
            <w:spacing w:val="-1"/>
            <w:sz w:val="21"/>
            <w:szCs w:val="21"/>
            <w:u w:val="single" w:color="auto"/>
          </w:rPr>
          <w:t>map/</w:t>
        </w:r>
      </w:ins>
      <w:ins w:id="2320" w:author="零 [2]" w:date="2025-11-22T15:37:36Z">
        <w:r>
          <w:rPr>
            <w:rFonts w:ascii="PingFang SC" w:hAnsi="PingFang SC" w:eastAsia="PingFang SC" w:cs="PingFang SC"/>
            <w:color w:val="0000FF"/>
            <w:spacing w:val="-1"/>
            <w:sz w:val="21"/>
            <w:szCs w:val="21"/>
            <w:u w:val="single" w:color="auto"/>
          </w:rPr>
          <w:fldChar w:fldCharType="end"/>
        </w:r>
      </w:ins>
      <w:ins w:id="2321" w:author="零 [2]" w:date="2025-11-22T15:37:36Z">
        <w:r>
          <w:rPr>
            <w:rFonts w:ascii="PingFang SC" w:hAnsi="PingFang SC" w:eastAsia="PingFang SC" w:cs="PingFang SC"/>
            <w:spacing w:val="-1"/>
            <w:sz w:val="21"/>
            <w:szCs w:val="21"/>
          </w:rPr>
          <w:t>）</w:t>
        </w:r>
      </w:ins>
      <w:ins w:id="2322" w:author="零 [2]" w:date="2025-11-22T15:37:36Z">
        <w:r>
          <w:rPr>
            <w:rFonts w:ascii="PingFang SC" w:hAnsi="PingFang SC" w:eastAsia="PingFang SC" w:cs="PingFang SC"/>
            <w:sz w:val="21"/>
            <w:szCs w:val="21"/>
          </w:rPr>
          <w:t xml:space="preserve">  </w:t>
        </w:r>
      </w:ins>
      <w:ins w:id="2323" w:author="零 [2]" w:date="2025-11-22T15:37:36Z">
        <w:r>
          <w:rPr>
            <w:rFonts w:ascii="PingFang SC" w:hAnsi="PingFang SC" w:eastAsia="PingFang SC" w:cs="PingFang SC"/>
            <w:spacing w:val="-2"/>
            <w:sz w:val="21"/>
            <w:szCs w:val="21"/>
          </w:rPr>
          <w:t>开始阅读。如使用手机，可扫下面的二维码。</w:t>
        </w:r>
      </w:ins>
    </w:p>
    <w:p w14:paraId="33AFA427">
      <w:pPr>
        <w:spacing w:line="1698" w:lineRule="exact"/>
        <w:ind w:firstLine="444"/>
        <w:rPr>
          <w:ins w:id="2324" w:author="零 [2]" w:date="2025-11-22T15:37:36Z"/>
        </w:rPr>
      </w:pPr>
      <w:ins w:id="2325" w:author="零 [2]" w:date="2025-11-22T15:37:36Z">
        <w:r>
          <w:rPr/>
          <w:drawing>
            <wp:anchor distT="0" distB="0" distL="0" distR="0" simplePos="0" relativeHeight="251712512" behindDoc="0" locked="0" layoutInCell="1" allowOverlap="1">
              <wp:simplePos x="0" y="0"/>
              <wp:positionH relativeFrom="column">
                <wp:posOffset>1456690</wp:posOffset>
              </wp:positionH>
              <wp:positionV relativeFrom="paragraph">
                <wp:posOffset>0</wp:posOffset>
              </wp:positionV>
              <wp:extent cx="1090295" cy="1077595"/>
              <wp:effectExtent l="0" t="0" r="1905" b="14605"/>
              <wp:wrapNone/>
              <wp:docPr id="1" name="IM 4"/>
              <wp:cNvGraphicFramePr/>
              <a:graphic xmlns:a="http://schemas.openxmlformats.org/drawingml/2006/main">
                <a:graphicData uri="http://schemas.openxmlformats.org/drawingml/2006/picture">
                  <pic:pic xmlns:pic="http://schemas.openxmlformats.org/drawingml/2006/picture">
                    <pic:nvPicPr>
                      <pic:cNvPr id="1" name="IM 4"/>
                      <pic:cNvPicPr/>
                    </pic:nvPicPr>
                    <pic:blipFill>
                      <a:blip r:embed="rId93"/>
                      <a:stretch>
                        <a:fillRect/>
                      </a:stretch>
                    </pic:blipFill>
                    <pic:spPr>
                      <a:xfrm>
                        <a:off x="0" y="0"/>
                        <a:ext cx="1090295" cy="1077912"/>
                      </a:xfrm>
                      <a:prstGeom prst="rect">
                        <a:avLst/>
                      </a:prstGeom>
                    </pic:spPr>
                  </pic:pic>
                </a:graphicData>
              </a:graphic>
            </wp:anchor>
          </w:drawing>
        </w:r>
      </w:ins>
      <w:ins w:id="2327" w:author="零 [2]" w:date="2025-11-22T15:37:36Z">
        <w:r>
          <w:rPr/>
          <w:drawing>
            <wp:anchor distT="0" distB="0" distL="0" distR="0" simplePos="0" relativeHeight="251711488" behindDoc="0" locked="0" layoutInCell="1" allowOverlap="1">
              <wp:simplePos x="0" y="0"/>
              <wp:positionH relativeFrom="column">
                <wp:posOffset>2619375</wp:posOffset>
              </wp:positionH>
              <wp:positionV relativeFrom="paragraph">
                <wp:posOffset>0</wp:posOffset>
              </wp:positionV>
              <wp:extent cx="1090930" cy="1078230"/>
              <wp:effectExtent l="0" t="0" r="1270" b="13970"/>
              <wp:wrapNone/>
              <wp:docPr id="38" name="IM 6"/>
              <wp:cNvGraphicFramePr/>
              <a:graphic xmlns:a="http://schemas.openxmlformats.org/drawingml/2006/main">
                <a:graphicData uri="http://schemas.openxmlformats.org/drawingml/2006/picture">
                  <pic:pic xmlns:pic="http://schemas.openxmlformats.org/drawingml/2006/picture">
                    <pic:nvPicPr>
                      <pic:cNvPr id="38" name="IM 6"/>
                      <pic:cNvPicPr/>
                    </pic:nvPicPr>
                    <pic:blipFill>
                      <a:blip r:embed="rId94"/>
                      <a:stretch>
                        <a:fillRect/>
                      </a:stretch>
                    </pic:blipFill>
                    <pic:spPr>
                      <a:xfrm>
                        <a:off x="0" y="0"/>
                        <a:ext cx="1090866" cy="1078014"/>
                      </a:xfrm>
                      <a:prstGeom prst="rect">
                        <a:avLst/>
                      </a:prstGeom>
                    </pic:spPr>
                  </pic:pic>
                </a:graphicData>
              </a:graphic>
            </wp:anchor>
          </w:drawing>
        </w:r>
      </w:ins>
      <w:ins w:id="2329" w:author="零 [2]" w:date="2025-11-22T15:37:36Z">
        <w:r>
          <w:rPr>
            <w:position w:val="-33"/>
          </w:rPr>
          <w:drawing>
            <wp:inline distT="0" distB="0" distL="0" distR="0">
              <wp:extent cx="1101725" cy="1077595"/>
              <wp:effectExtent l="0" t="0" r="15875" b="14605"/>
              <wp:docPr id="39" name="IM 8"/>
              <wp:cNvGraphicFramePr/>
              <a:graphic xmlns:a="http://schemas.openxmlformats.org/drawingml/2006/main">
                <a:graphicData uri="http://schemas.openxmlformats.org/drawingml/2006/picture">
                  <pic:pic xmlns:pic="http://schemas.openxmlformats.org/drawingml/2006/picture">
                    <pic:nvPicPr>
                      <pic:cNvPr id="39" name="IM 8"/>
                      <pic:cNvPicPr/>
                    </pic:nvPicPr>
                    <pic:blipFill>
                      <a:blip r:embed="rId95"/>
                      <a:stretch>
                        <a:fillRect/>
                      </a:stretch>
                    </pic:blipFill>
                    <pic:spPr>
                      <a:xfrm>
                        <a:off x="0" y="0"/>
                        <a:ext cx="1102232" cy="1078014"/>
                      </a:xfrm>
                      <a:prstGeom prst="rect">
                        <a:avLst/>
                      </a:prstGeom>
                    </pic:spPr>
                  </pic:pic>
                </a:graphicData>
              </a:graphic>
            </wp:inline>
          </w:drawing>
        </w:r>
      </w:ins>
    </w:p>
    <w:p w14:paraId="6F22CAC7">
      <w:pPr>
        <w:spacing w:before="30" w:line="192" w:lineRule="auto"/>
        <w:ind w:left="797"/>
        <w:rPr>
          <w:ins w:id="2331" w:author="零 [2]" w:date="2025-11-22T15:37:36Z"/>
          <w:rFonts w:ascii="PingFang SC" w:hAnsi="PingFang SC" w:eastAsia="PingFang SC" w:cs="PingFang SC"/>
          <w:sz w:val="21"/>
          <w:szCs w:val="21"/>
        </w:rPr>
      </w:pPr>
      <w:ins w:id="2332" w:author="零 [2]" w:date="2025-11-22T15:37:36Z">
        <w:r>
          <w:rPr>
            <w:rFonts w:ascii="PingFang SC" w:hAnsi="PingFang SC" w:eastAsia="PingFang SC" w:cs="PingFang SC"/>
            <w:spacing w:val="-2"/>
            <w:sz w:val="21"/>
            <w:szCs w:val="21"/>
          </w:rPr>
          <w:t>主页二维码</w:t>
        </w:r>
      </w:ins>
      <w:ins w:id="2333" w:author="零 [2]" w:date="2025-11-22T15:37:36Z">
        <w:r>
          <w:rPr>
            <w:rFonts w:ascii="PingFang SC" w:hAnsi="PingFang SC" w:eastAsia="PingFang SC" w:cs="PingFang SC"/>
            <w:spacing w:val="7"/>
            <w:sz w:val="21"/>
            <w:szCs w:val="21"/>
          </w:rPr>
          <w:t xml:space="preserve">         </w:t>
        </w:r>
      </w:ins>
      <w:ins w:id="2334" w:author="零 [2]" w:date="2025-11-22T15:37:36Z">
        <w:r>
          <w:rPr>
            <w:rFonts w:ascii="PingFang SC" w:hAnsi="PingFang SC" w:eastAsia="PingFang SC" w:cs="PingFang SC"/>
            <w:spacing w:val="-2"/>
            <w:sz w:val="21"/>
            <w:szCs w:val="21"/>
          </w:rPr>
          <w:t>微信号二维码</w:t>
        </w:r>
      </w:ins>
      <w:ins w:id="2335" w:author="零 [2]" w:date="2025-11-22T15:37:36Z">
        <w:r>
          <w:rPr>
            <w:rFonts w:ascii="PingFang SC" w:hAnsi="PingFang SC" w:eastAsia="PingFang SC" w:cs="PingFang SC"/>
            <w:spacing w:val="3"/>
            <w:sz w:val="21"/>
            <w:szCs w:val="21"/>
          </w:rPr>
          <w:t xml:space="preserve">           </w:t>
        </w:r>
      </w:ins>
      <w:ins w:id="2336" w:author="零 [2]" w:date="2025-11-22T15:37:36Z">
        <w:r>
          <w:rPr>
            <w:rFonts w:ascii="PingFang SC" w:hAnsi="PingFang SC" w:eastAsia="PingFang SC" w:cs="PingFang SC"/>
            <w:spacing w:val="-2"/>
            <w:sz w:val="21"/>
            <w:szCs w:val="21"/>
          </w:rPr>
          <w:t>网站地图</w:t>
        </w:r>
      </w:ins>
    </w:p>
    <w:p w14:paraId="30416A69">
      <w:pPr>
        <w:spacing w:line="192" w:lineRule="auto"/>
        <w:rPr>
          <w:ins w:id="2337" w:author="零 [2]" w:date="2025-11-22T15:37:36Z"/>
          <w:rFonts w:ascii="PingFang SC" w:hAnsi="PingFang SC" w:eastAsia="PingFang SC" w:cs="PingFang SC"/>
          <w:sz w:val="21"/>
          <w:szCs w:val="21"/>
        </w:rPr>
        <w:sectPr>
          <w:headerReference r:id="rId81" w:type="default"/>
          <w:footerReference r:id="rId82" w:type="default"/>
          <w:pgSz w:w="8391" w:h="11909"/>
          <w:pgMar w:top="883" w:right="890" w:bottom="937" w:left="1051" w:header="869" w:footer="715" w:gutter="0"/>
          <w:cols w:space="720" w:num="1"/>
        </w:sectPr>
      </w:pPr>
    </w:p>
    <w:p w14:paraId="14950F71">
      <w:pPr>
        <w:spacing w:before="164" w:line="186" w:lineRule="auto"/>
        <w:ind w:left="44"/>
        <w:outlineLvl w:val="2"/>
        <w:rPr>
          <w:rFonts w:ascii="PingFang SC" w:hAnsi="PingFang SC" w:eastAsia="PingFang SC" w:cs="PingFang SC"/>
          <w:sz w:val="36"/>
          <w:szCs w:val="36"/>
        </w:rPr>
      </w:pPr>
      <w:del w:id="2338" w:author="零 [2]" w:date="2025-11-22T15:42:12Z">
        <w:r>
          <w:rPr>
            <w:rFonts w:ascii="PingFang SC" w:hAnsi="PingFang SC" w:eastAsia="PingFang SC" w:cs="PingFang SC"/>
            <w:b/>
            <w:bCs/>
            <w:spacing w:val="-11"/>
            <w:sz w:val="36"/>
            <w:szCs w:val="36"/>
          </w:rPr>
          <w:delText>9</w:delText>
        </w:r>
      </w:del>
      <w:del w:id="2339" w:author="零 [2]" w:date="2025-11-22T15:42:12Z">
        <w:r>
          <w:rPr>
            <w:rFonts w:ascii="PingFang SC" w:hAnsi="PingFang SC" w:eastAsia="PingFang SC" w:cs="PingFang SC"/>
            <w:spacing w:val="17"/>
            <w:sz w:val="36"/>
            <w:szCs w:val="36"/>
          </w:rPr>
          <w:delText xml:space="preserve"> </w:delText>
        </w:r>
      </w:del>
      <w:r>
        <w:rPr>
          <w:rFonts w:ascii="PingFang SC" w:hAnsi="PingFang SC" w:eastAsia="PingFang SC" w:cs="PingFang SC"/>
          <w:spacing w:val="17"/>
          <w:sz w:val="36"/>
          <w:szCs w:val="36"/>
        </w:rPr>
        <w:t xml:space="preserve"> </w:t>
      </w:r>
      <w:r>
        <w:rPr>
          <w:rFonts w:ascii="PingFang SC" w:hAnsi="PingFang SC" w:eastAsia="PingFang SC" w:cs="PingFang SC"/>
          <w:b/>
          <w:bCs/>
          <w:spacing w:val="-11"/>
          <w:sz w:val="36"/>
          <w:szCs w:val="36"/>
        </w:rPr>
        <w:t>蝴蝶宝贝关爱中心</w:t>
      </w:r>
      <w:bookmarkEnd w:id="142"/>
      <w:bookmarkEnd w:id="143"/>
    </w:p>
    <w:p w14:paraId="2DA38E5E">
      <w:pPr>
        <w:spacing w:before="2" w:line="179" w:lineRule="auto"/>
        <w:ind w:left="56" w:right="1" w:firstLine="404"/>
        <w:rPr>
          <w:rFonts w:ascii="PingFang SC" w:hAnsi="PingFang SC" w:eastAsia="PingFang SC" w:cs="PingFang SC"/>
          <w:sz w:val="21"/>
          <w:szCs w:val="21"/>
        </w:rPr>
      </w:pPr>
      <w:r>
        <w:rPr>
          <w:rFonts w:ascii="PingFang SC" w:hAnsi="PingFang SC" w:eastAsia="PingFang SC" w:cs="PingFang SC"/>
          <w:spacing w:val="-3"/>
          <w:sz w:val="21"/>
          <w:szCs w:val="21"/>
        </w:rPr>
        <w:t>上海德博蝴蝶宝贝关爱中心于</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2014</w:t>
      </w:r>
      <w:r>
        <w:rPr>
          <w:rFonts w:ascii="PingFang SC" w:hAnsi="PingFang SC" w:eastAsia="PingFang SC" w:cs="PingFang SC"/>
          <w:spacing w:val="-27"/>
          <w:sz w:val="21"/>
          <w:szCs w:val="21"/>
        </w:rPr>
        <w:t xml:space="preserve"> </w:t>
      </w:r>
      <w:r>
        <w:rPr>
          <w:rFonts w:ascii="PingFang SC" w:hAnsi="PingFang SC" w:eastAsia="PingFang SC" w:cs="PingFang SC"/>
          <w:spacing w:val="-3"/>
          <w:sz w:val="21"/>
          <w:szCs w:val="21"/>
        </w:rPr>
        <w:t>年 11</w:t>
      </w:r>
      <w:r>
        <w:rPr>
          <w:rFonts w:ascii="PingFang SC" w:hAnsi="PingFang SC" w:eastAsia="PingFang SC" w:cs="PingFang SC"/>
          <w:spacing w:val="-24"/>
          <w:sz w:val="21"/>
          <w:szCs w:val="21"/>
        </w:rPr>
        <w:t xml:space="preserve"> </w:t>
      </w:r>
      <w:r>
        <w:rPr>
          <w:rFonts w:ascii="PingFang SC" w:hAnsi="PingFang SC" w:eastAsia="PingFang SC" w:cs="PingFang SC"/>
          <w:spacing w:val="-3"/>
          <w:sz w:val="21"/>
          <w:szCs w:val="21"/>
        </w:rPr>
        <w:t>月在上海市社</w:t>
      </w:r>
      <w:r>
        <w:rPr>
          <w:rFonts w:ascii="PingFang SC" w:hAnsi="PingFang SC" w:eastAsia="PingFang SC" w:cs="PingFang SC"/>
          <w:spacing w:val="-4"/>
          <w:sz w:val="21"/>
          <w:szCs w:val="21"/>
        </w:rPr>
        <w:t>团局注册。</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中心致力于：</w:t>
      </w:r>
    </w:p>
    <w:p w14:paraId="23905E3B">
      <w:pPr>
        <w:spacing w:before="31"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4"/>
          <w:sz w:val="21"/>
          <w:szCs w:val="21"/>
        </w:rPr>
        <w:t xml:space="preserve">    </w:t>
      </w:r>
      <w:r>
        <w:rPr>
          <w:rFonts w:ascii="PingFang SC" w:hAnsi="PingFang SC" w:eastAsia="PingFang SC" w:cs="PingFang SC"/>
          <w:spacing w:val="-8"/>
          <w:sz w:val="21"/>
          <w:szCs w:val="21"/>
        </w:rPr>
        <w:t>为大疱性表皮松解症患者及家庭提供帮助，</w:t>
      </w:r>
    </w:p>
    <w:p w14:paraId="18568045">
      <w:pPr>
        <w:spacing w:before="27"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     向全社会宣传该疾病相关知识，</w:t>
      </w:r>
    </w:p>
    <w:p w14:paraId="4AB50887">
      <w:pPr>
        <w:spacing w:before="22" w:line="201"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6"/>
          <w:sz w:val="21"/>
          <w:szCs w:val="21"/>
        </w:rPr>
        <w:t xml:space="preserve">    </w:t>
      </w:r>
      <w:r>
        <w:rPr>
          <w:rFonts w:ascii="PingFang SC" w:hAnsi="PingFang SC" w:eastAsia="PingFang SC" w:cs="PingFang SC"/>
          <w:spacing w:val="-8"/>
          <w:sz w:val="21"/>
          <w:szCs w:val="21"/>
        </w:rPr>
        <w:t>推动医疗机构为患者提供更好的服务。</w:t>
      </w:r>
    </w:p>
    <w:p w14:paraId="7D3ADBF4">
      <w:pPr>
        <w:spacing w:before="17" w:line="181" w:lineRule="auto"/>
        <w:ind w:left="40" w:right="177" w:firstLine="420"/>
        <w:rPr>
          <w:rFonts w:ascii="PingFang SC" w:hAnsi="PingFang SC" w:eastAsia="PingFang SC" w:cs="PingFang SC"/>
          <w:sz w:val="21"/>
          <w:szCs w:val="21"/>
        </w:rPr>
      </w:pPr>
      <w:r>
        <w:drawing>
          <wp:anchor distT="0" distB="0" distL="0" distR="0" simplePos="0" relativeHeight="251687936" behindDoc="0" locked="0" layoutInCell="1" allowOverlap="1">
            <wp:simplePos x="0" y="0"/>
            <wp:positionH relativeFrom="column">
              <wp:posOffset>3070225</wp:posOffset>
            </wp:positionH>
            <wp:positionV relativeFrom="paragraph">
              <wp:posOffset>339090</wp:posOffset>
            </wp:positionV>
            <wp:extent cx="904240" cy="90424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209"/>
                    <a:stretch>
                      <a:fillRect/>
                    </a:stretch>
                  </pic:blipFill>
                  <pic:spPr>
                    <a:xfrm>
                      <a:off x="0" y="0"/>
                      <a:ext cx="904240" cy="904240"/>
                    </a:xfrm>
                    <a:prstGeom prst="rect">
                      <a:avLst/>
                    </a:prstGeom>
                  </pic:spPr>
                </pic:pic>
              </a:graphicData>
            </a:graphic>
          </wp:anchor>
        </w:drawing>
      </w:r>
      <w:r>
        <w:rPr>
          <w:rFonts w:ascii="PingFang SC" w:hAnsi="PingFang SC" w:eastAsia="PingFang SC" w:cs="PingFang SC"/>
          <w:spacing w:val="-4"/>
          <w:sz w:val="21"/>
          <w:szCs w:val="21"/>
        </w:rPr>
        <w:t>蝴蝶宝贝关爱中心有 5 名理事，一名监事，一名</w:t>
      </w:r>
      <w:r>
        <w:rPr>
          <w:rFonts w:ascii="PingFang SC" w:hAnsi="PingFang SC" w:eastAsia="PingFang SC" w:cs="PingFang SC"/>
          <w:spacing w:val="-5"/>
          <w:sz w:val="21"/>
          <w:szCs w:val="21"/>
        </w:rPr>
        <w:t>全职的主任。这</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些人中有患者家属、医生和爱心人士。</w:t>
      </w:r>
    </w:p>
    <w:p w14:paraId="27BA2F41">
      <w:pPr>
        <w:spacing w:before="28" w:line="178" w:lineRule="auto"/>
        <w:ind w:left="37" w:right="1820" w:firstLine="423"/>
        <w:jc w:val="both"/>
        <w:rPr>
          <w:rFonts w:ascii="PingFang SC" w:hAnsi="PingFang SC" w:eastAsia="PingFang SC" w:cs="PingFang SC"/>
          <w:sz w:val="21"/>
          <w:szCs w:val="21"/>
        </w:rPr>
      </w:pPr>
      <w:r>
        <w:rPr>
          <w:rFonts w:ascii="PingFang SC" w:hAnsi="PingFang SC" w:eastAsia="PingFang SC" w:cs="PingFang SC"/>
          <w:spacing w:val="-2"/>
          <w:sz w:val="21"/>
          <w:szCs w:val="21"/>
        </w:rPr>
        <w:t>蝴蝶宝贝关爱中心不以盈利为目的，所有收入</w:t>
      </w:r>
      <w:r>
        <w:rPr>
          <w:rFonts w:ascii="PingFang SC" w:hAnsi="PingFang SC" w:eastAsia="PingFang SC" w:cs="PingFang SC"/>
          <w:spacing w:val="5"/>
          <w:sz w:val="21"/>
          <w:szCs w:val="21"/>
        </w:rPr>
        <w:t xml:space="preserve"> </w:t>
      </w:r>
      <w:r>
        <w:rPr>
          <w:rFonts w:ascii="PingFang SC" w:hAnsi="PingFang SC" w:eastAsia="PingFang SC" w:cs="PingFang SC"/>
          <w:spacing w:val="-2"/>
          <w:sz w:val="21"/>
          <w:szCs w:val="21"/>
        </w:rPr>
        <w:t>全部用于公益目的。中心的运营经费，来自公众捐</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赠和公益项目。</w:t>
      </w:r>
    </w:p>
    <w:p w14:paraId="6CAAF489">
      <w:pPr>
        <w:spacing w:before="29" w:line="181" w:lineRule="auto"/>
        <w:ind w:left="39" w:right="1820" w:firstLine="440"/>
        <w:rPr>
          <w:rFonts w:ascii="PingFang SC" w:hAnsi="PingFang SC" w:eastAsia="PingFang SC" w:cs="PingFang SC"/>
          <w:sz w:val="21"/>
          <w:szCs w:val="21"/>
        </w:rPr>
      </w:pPr>
      <w:r>
        <w:rPr>
          <w:rFonts w:ascii="PingFang SC" w:hAnsi="PingFang SC" w:eastAsia="PingFang SC" w:cs="PingFang SC"/>
          <w:spacing w:val="-3"/>
          <w:sz w:val="21"/>
          <w:szCs w:val="21"/>
        </w:rPr>
        <w:t>中心组织机构、财务等信息都公开在主页上。</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扫描右侧二维码就可以看到。</w:t>
      </w:r>
    </w:p>
    <w:p w14:paraId="1EE8E455">
      <w:pPr>
        <w:pStyle w:val="4"/>
        <w:spacing w:line="270" w:lineRule="auto"/>
      </w:pPr>
    </w:p>
    <w:p w14:paraId="2DC1A78A">
      <w:pPr>
        <w:spacing w:before="96" w:line="191" w:lineRule="auto"/>
        <w:ind w:left="479"/>
        <w:outlineLvl w:val="0"/>
        <w:rPr>
          <w:rFonts w:ascii="PingFang SC" w:hAnsi="PingFang SC" w:eastAsia="PingFang SC" w:cs="PingFang SC"/>
          <w:sz w:val="21"/>
          <w:szCs w:val="21"/>
        </w:rPr>
      </w:pPr>
      <w:bookmarkStart w:id="144" w:name="_Toc2000662637"/>
      <w:bookmarkStart w:id="145" w:name="_Toc218794060"/>
      <w:bookmarkStart w:id="146" w:name="_Toc939005309"/>
      <w:bookmarkStart w:id="147" w:name="_Toc800725023"/>
      <w:r>
        <w:rPr>
          <w:rFonts w:ascii="PingFang SC" w:hAnsi="PingFang SC" w:eastAsia="PingFang SC" w:cs="PingFang SC"/>
          <w:b/>
          <w:bCs/>
          <w:spacing w:val="-3"/>
          <w:sz w:val="21"/>
          <w:szCs w:val="21"/>
        </w:rPr>
        <w:t>中心的主要工作内容及对患者的帮助</w:t>
      </w:r>
      <w:bookmarkEnd w:id="144"/>
      <w:bookmarkEnd w:id="145"/>
      <w:bookmarkEnd w:id="146"/>
      <w:bookmarkEnd w:id="147"/>
    </w:p>
    <w:p w14:paraId="627E3BF2">
      <w:pPr>
        <w:spacing w:before="27" w:line="191" w:lineRule="auto"/>
        <w:ind w:left="479"/>
        <w:rPr>
          <w:rFonts w:ascii="PingFang SC" w:hAnsi="PingFang SC" w:eastAsia="PingFang SC" w:cs="PingFang SC"/>
          <w:sz w:val="21"/>
          <w:szCs w:val="21"/>
        </w:rPr>
      </w:pPr>
      <w:r>
        <w:rPr>
          <w:rFonts w:ascii="PingFang SC" w:hAnsi="PingFang SC" w:eastAsia="PingFang SC" w:cs="PingFang SC"/>
          <w:spacing w:val="-1"/>
          <w:sz w:val="21"/>
          <w:szCs w:val="21"/>
        </w:rPr>
        <w:t>中心的工作围绕我们章程中规定的业务范围开展。</w:t>
      </w:r>
    </w:p>
    <w:p w14:paraId="6AE7B50A">
      <w:pPr>
        <w:spacing w:before="34" w:line="177" w:lineRule="auto"/>
        <w:ind w:left="36" w:right="178"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我们首先翻译了大量 EB 护理和治疗的文献</w:t>
      </w:r>
      <w:r>
        <w:rPr>
          <w:rFonts w:ascii="PingFang SC" w:hAnsi="PingFang SC" w:eastAsia="PingFang SC" w:cs="PingFang SC"/>
          <w:spacing w:val="-3"/>
          <w:sz w:val="21"/>
          <w:szCs w:val="21"/>
        </w:rPr>
        <w:t>，帮助医生和患者了</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解 EB，</w:t>
      </w:r>
      <w:r>
        <w:rPr>
          <w:rFonts w:ascii="PingFang SC" w:hAnsi="PingFang SC" w:eastAsia="PingFang SC" w:cs="PingFang SC"/>
          <w:spacing w:val="-36"/>
          <w:sz w:val="21"/>
          <w:szCs w:val="21"/>
        </w:rPr>
        <w:t xml:space="preserve"> </w:t>
      </w:r>
      <w:r>
        <w:rPr>
          <w:rFonts w:ascii="PingFang SC" w:hAnsi="PingFang SC" w:eastAsia="PingFang SC" w:cs="PingFang SC"/>
          <w:spacing w:val="-7"/>
          <w:sz w:val="21"/>
          <w:szCs w:val="21"/>
        </w:rPr>
        <w:t>同时还组织 EB 医生的研讨会，使尽可能多的皮肤科医生能诊</w:t>
      </w:r>
      <w:r>
        <w:rPr>
          <w:rFonts w:ascii="PingFang SC" w:hAnsi="PingFang SC" w:eastAsia="PingFang SC" w:cs="PingFang SC"/>
          <w:sz w:val="21"/>
          <w:szCs w:val="21"/>
        </w:rPr>
        <w:t xml:space="preserve"> </w:t>
      </w:r>
      <w:r>
        <w:rPr>
          <w:rFonts w:ascii="PingFang SC" w:hAnsi="PingFang SC" w:eastAsia="PingFang SC" w:cs="PingFang SC"/>
          <w:spacing w:val="-20"/>
          <w:sz w:val="21"/>
          <w:szCs w:val="21"/>
        </w:rPr>
        <w:t>治</w:t>
      </w:r>
      <w:r>
        <w:rPr>
          <w:rFonts w:ascii="PingFang SC" w:hAnsi="PingFang SC" w:eastAsia="PingFang SC" w:cs="PingFang SC"/>
          <w:spacing w:val="-9"/>
          <w:sz w:val="21"/>
          <w:szCs w:val="21"/>
        </w:rPr>
        <w:t xml:space="preserve"> </w:t>
      </w:r>
      <w:r>
        <w:rPr>
          <w:rFonts w:ascii="PingFang SC" w:hAnsi="PingFang SC" w:eastAsia="PingFang SC" w:cs="PingFang SC"/>
          <w:spacing w:val="-20"/>
          <w:sz w:val="21"/>
          <w:szCs w:val="21"/>
        </w:rPr>
        <w:t>EB。</w:t>
      </w:r>
    </w:p>
    <w:p w14:paraId="5AE4084A">
      <w:pPr>
        <w:spacing w:before="32" w:line="175" w:lineRule="auto"/>
        <w:ind w:left="36" w:right="182"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我们还指导患者的家庭护理，开办护理培训班，通过提高护理水</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平提高患者的生活质量。在蝴蝶宝贝关爱中心的主页上可以观看护理</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教学视频，也可以查看或下载护理指南和其它资料。</w:t>
      </w:r>
    </w:p>
    <w:p w14:paraId="3D862AFA">
      <w:pPr>
        <w:spacing w:before="44" w:line="178" w:lineRule="auto"/>
        <w:ind w:left="37" w:firstLine="423"/>
        <w:jc w:val="both"/>
        <w:rPr>
          <w:rFonts w:ascii="PingFang SC" w:hAnsi="PingFang SC" w:eastAsia="PingFang SC" w:cs="PingFang SC"/>
          <w:sz w:val="21"/>
          <w:szCs w:val="21"/>
        </w:rPr>
      </w:pPr>
      <w:r>
        <w:rPr>
          <w:rFonts w:ascii="PingFang SC" w:hAnsi="PingFang SC" w:eastAsia="PingFang SC" w:cs="PingFang SC"/>
          <w:spacing w:val="-1"/>
          <w:sz w:val="21"/>
          <w:szCs w:val="21"/>
        </w:rPr>
        <w:t>法国优格公司自 2015 年连续几年来向</w:t>
      </w:r>
      <w:r>
        <w:rPr>
          <w:rFonts w:ascii="PingFang SC" w:hAnsi="PingFang SC" w:eastAsia="PingFang SC" w:cs="PingFang SC"/>
          <w:spacing w:val="-2"/>
          <w:sz w:val="21"/>
          <w:szCs w:val="21"/>
        </w:rPr>
        <w:t>蝴蝶宝贝关爱中心捐赠了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大量优质敷料，我们收到辅料后以公开公平的方式发放</w:t>
      </w:r>
      <w:r>
        <w:rPr>
          <w:rFonts w:ascii="PingFang SC" w:hAnsi="PingFang SC" w:eastAsia="PingFang SC" w:cs="PingFang SC"/>
          <w:spacing w:val="-4"/>
          <w:sz w:val="21"/>
          <w:szCs w:val="21"/>
        </w:rPr>
        <w:t>给全国的患者。</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相关记录可在中心网站上查看。</w:t>
      </w:r>
    </w:p>
    <w:p w14:paraId="62AD0A32">
      <w:pPr>
        <w:spacing w:before="28" w:line="178" w:lineRule="auto"/>
        <w:ind w:left="38" w:right="177" w:firstLine="422"/>
        <w:jc w:val="both"/>
        <w:rPr>
          <w:rFonts w:ascii="PingFang SC" w:hAnsi="PingFang SC" w:eastAsia="PingFang SC" w:cs="PingFang SC"/>
          <w:sz w:val="21"/>
          <w:szCs w:val="21"/>
        </w:rPr>
      </w:pPr>
      <w:r>
        <w:rPr>
          <w:rFonts w:ascii="PingFang SC" w:hAnsi="PingFang SC" w:eastAsia="PingFang SC" w:cs="PingFang SC"/>
          <w:spacing w:val="-2"/>
          <w:sz w:val="21"/>
          <w:szCs w:val="21"/>
        </w:rPr>
        <w:t>我们还针对公众和政府部门宣传 EB 这种疾病</w:t>
      </w:r>
      <w:r>
        <w:rPr>
          <w:rFonts w:ascii="PingFang SC" w:hAnsi="PingFang SC" w:eastAsia="PingFang SC" w:cs="PingFang SC"/>
          <w:spacing w:val="-3"/>
          <w:sz w:val="21"/>
          <w:szCs w:val="21"/>
        </w:rPr>
        <w:t>，希望能唤起公众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的爱心及医保对患者更多的支持。我们相信未来 EB 患者</w:t>
      </w:r>
      <w:r>
        <w:rPr>
          <w:rFonts w:ascii="PingFang SC" w:hAnsi="PingFang SC" w:eastAsia="PingFang SC" w:cs="PingFang SC"/>
          <w:spacing w:val="-3"/>
          <w:sz w:val="21"/>
          <w:szCs w:val="21"/>
        </w:rPr>
        <w:t>能得到整个</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社会更好的扶助。</w:t>
      </w:r>
    </w:p>
    <w:p w14:paraId="3D602B37">
      <w:pPr>
        <w:spacing w:line="178" w:lineRule="auto"/>
        <w:rPr>
          <w:rFonts w:ascii="PingFang SC" w:hAnsi="PingFang SC" w:eastAsia="PingFang SC" w:cs="PingFang SC"/>
          <w:sz w:val="21"/>
          <w:szCs w:val="21"/>
        </w:rPr>
        <w:sectPr>
          <w:headerReference r:id="rId83" w:type="default"/>
          <w:footerReference r:id="rId84" w:type="default"/>
          <w:pgSz w:w="8391" w:h="11909"/>
          <w:pgMar w:top="883" w:right="890" w:bottom="937" w:left="1051" w:header="869" w:footer="716" w:gutter="0"/>
          <w:cols w:space="720" w:num="1"/>
        </w:sectPr>
      </w:pPr>
    </w:p>
    <w:p w14:paraId="091768C0">
      <w:pPr>
        <w:pStyle w:val="4"/>
        <w:spacing w:line="321" w:lineRule="auto"/>
      </w:pPr>
    </w:p>
    <w:p w14:paraId="1B915AB6">
      <w:pPr>
        <w:spacing w:before="95" w:line="246" w:lineRule="exact"/>
        <w:ind w:left="460"/>
        <w:rPr>
          <w:rFonts w:ascii="PingFang SC" w:hAnsi="PingFang SC" w:eastAsia="PingFang SC" w:cs="PingFang SC"/>
          <w:sz w:val="21"/>
          <w:szCs w:val="21"/>
        </w:rPr>
      </w:pPr>
      <w:r>
        <w:rPr>
          <w:rFonts w:ascii="PingFang SC" w:hAnsi="PingFang SC" w:eastAsia="PingFang SC" w:cs="PingFang SC"/>
          <w:b/>
          <w:bCs/>
          <w:spacing w:val="-4"/>
          <w:sz w:val="21"/>
          <w:szCs w:val="21"/>
        </w:rPr>
        <w:t>联系方式</w:t>
      </w:r>
    </w:p>
    <w:p w14:paraId="28AFB64F">
      <w:pPr>
        <w:spacing w:before="3" w:line="236" w:lineRule="auto"/>
        <w:ind w:left="483" w:right="2293" w:hanging="4"/>
        <w:rPr>
          <w:rFonts w:ascii="PingFang SC" w:hAnsi="PingFang SC" w:eastAsia="PingFang SC" w:cs="PingFang SC"/>
          <w:sz w:val="21"/>
          <w:szCs w:val="21"/>
        </w:rPr>
      </w:pPr>
      <w:r>
        <w:rPr>
          <w:rFonts w:ascii="PingFang SC" w:hAnsi="PingFang SC" w:eastAsia="PingFang SC" w:cs="PingFang SC"/>
          <w:spacing w:val="-1"/>
          <w:sz w:val="21"/>
          <w:szCs w:val="21"/>
        </w:rPr>
        <w:t>中心网站：</w:t>
      </w:r>
      <w:r>
        <w:fldChar w:fldCharType="begin"/>
      </w:r>
      <w:r>
        <w:instrText xml:space="preserve"> HYPERLINK "http://www.debra.org.cn/" </w:instrText>
      </w:r>
      <w:r>
        <w:fldChar w:fldCharType="separate"/>
      </w:r>
      <w:r>
        <w:rPr>
          <w:rFonts w:ascii="PingFang SC" w:hAnsi="PingFang SC" w:eastAsia="PingFang SC" w:cs="PingFang SC"/>
          <w:color w:val="0000FF"/>
          <w:spacing w:val="-1"/>
          <w:sz w:val="21"/>
          <w:szCs w:val="21"/>
          <w:u w:val="single" w:color="auto"/>
        </w:rPr>
        <w:t>http://www.debra.org.cn/</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color w:val="0000FF"/>
          <w:spacing w:val="12"/>
          <w:sz w:val="21"/>
          <w:szCs w:val="21"/>
        </w:rPr>
        <w:t xml:space="preserve"> </w:t>
      </w:r>
      <w:r>
        <w:rPr>
          <w:rFonts w:ascii="PingFang SC" w:hAnsi="PingFang SC" w:eastAsia="PingFang SC" w:cs="PingFang SC"/>
          <w:spacing w:val="-8"/>
          <w:sz w:val="21"/>
          <w:szCs w:val="21"/>
        </w:rPr>
        <w:t>电邮：</w:t>
      </w:r>
      <w:r>
        <w:fldChar w:fldCharType="begin"/>
      </w:r>
      <w:r>
        <w:instrText xml:space="preserve"> HYPERLINK "mailto:debra_china@163.com" </w:instrText>
      </w:r>
      <w:r>
        <w:fldChar w:fldCharType="separate"/>
      </w:r>
      <w:r>
        <w:rPr>
          <w:rFonts w:ascii="PingFang SC" w:hAnsi="PingFang SC" w:eastAsia="PingFang SC" w:cs="PingFang SC"/>
          <w:color w:val="0000FF"/>
          <w:spacing w:val="-8"/>
          <w:sz w:val="21"/>
          <w:szCs w:val="21"/>
          <w:u w:val="single" w:color="auto"/>
        </w:rPr>
        <w:t>debra_china@163.com</w:t>
      </w:r>
      <w:r>
        <w:rPr>
          <w:rFonts w:ascii="PingFang SC" w:hAnsi="PingFang SC" w:eastAsia="PingFang SC" w:cs="PingFang SC"/>
          <w:color w:val="0000FF"/>
          <w:spacing w:val="-8"/>
          <w:sz w:val="21"/>
          <w:szCs w:val="21"/>
          <w:u w:val="single" w:color="auto"/>
        </w:rPr>
        <w:fldChar w:fldCharType="end"/>
      </w:r>
    </w:p>
    <w:p w14:paraId="14C4D8F1">
      <w:pPr>
        <w:spacing w:before="3" w:line="192" w:lineRule="auto"/>
        <w:ind w:left="458"/>
        <w:rPr>
          <w:rFonts w:ascii="PingFang SC" w:hAnsi="PingFang SC" w:eastAsia="PingFang SC" w:cs="PingFang SC"/>
          <w:sz w:val="21"/>
          <w:szCs w:val="21"/>
        </w:rPr>
      </w:pPr>
      <w:r>
        <w:drawing>
          <wp:anchor distT="0" distB="0" distL="0" distR="0" simplePos="0" relativeHeight="251688960" behindDoc="0" locked="0" layoutInCell="1" allowOverlap="1">
            <wp:simplePos x="0" y="0"/>
            <wp:positionH relativeFrom="column">
              <wp:posOffset>2779395</wp:posOffset>
            </wp:positionH>
            <wp:positionV relativeFrom="paragraph">
              <wp:posOffset>158750</wp:posOffset>
            </wp:positionV>
            <wp:extent cx="1195070" cy="118491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10"/>
                    <a:stretch>
                      <a:fillRect/>
                    </a:stretch>
                  </pic:blipFill>
                  <pic:spPr>
                    <a:xfrm>
                      <a:off x="0" y="0"/>
                      <a:ext cx="1194968" cy="1184783"/>
                    </a:xfrm>
                    <a:prstGeom prst="rect">
                      <a:avLst/>
                    </a:prstGeom>
                  </pic:spPr>
                </pic:pic>
              </a:graphicData>
            </a:graphic>
          </wp:anchor>
        </w:drawing>
      </w:r>
      <w:r>
        <w:rPr>
          <w:rFonts w:ascii="PingFang SC" w:hAnsi="PingFang SC" w:eastAsia="PingFang SC" w:cs="PingFang SC"/>
          <w:spacing w:val="-17"/>
          <w:sz w:val="21"/>
          <w:szCs w:val="21"/>
        </w:rPr>
        <w:t>QQ 群：</w:t>
      </w:r>
      <w:r>
        <w:rPr>
          <w:rFonts w:ascii="PingFang SC" w:hAnsi="PingFang SC" w:eastAsia="PingFang SC" w:cs="PingFang SC"/>
          <w:spacing w:val="-48"/>
          <w:sz w:val="21"/>
          <w:szCs w:val="21"/>
        </w:rPr>
        <w:t xml:space="preserve"> </w:t>
      </w:r>
      <w:r>
        <w:rPr>
          <w:rFonts w:ascii="PingFang SC" w:hAnsi="PingFang SC" w:eastAsia="PingFang SC" w:cs="PingFang SC"/>
          <w:spacing w:val="-17"/>
          <w:sz w:val="21"/>
          <w:szCs w:val="21"/>
        </w:rPr>
        <w:t>518194022</w:t>
      </w:r>
    </w:p>
    <w:p w14:paraId="0AFF39B0">
      <w:pPr>
        <w:spacing w:before="30" w:line="191" w:lineRule="auto"/>
        <w:ind w:left="460"/>
        <w:rPr>
          <w:rFonts w:ascii="PingFang SC" w:hAnsi="PingFang SC" w:eastAsia="PingFang SC" w:cs="PingFang SC"/>
          <w:sz w:val="21"/>
          <w:szCs w:val="21"/>
        </w:rPr>
      </w:pPr>
      <w:r>
        <w:rPr>
          <w:rFonts w:ascii="PingFang SC" w:hAnsi="PingFang SC" w:eastAsia="PingFang SC" w:cs="PingFang SC"/>
          <w:spacing w:val="-11"/>
          <w:sz w:val="21"/>
          <w:szCs w:val="21"/>
        </w:rPr>
        <w:t>护理咨询热线：</w:t>
      </w:r>
      <w:r>
        <w:rPr>
          <w:rFonts w:ascii="PingFang SC" w:hAnsi="PingFang SC" w:eastAsia="PingFang SC" w:cs="PingFang SC"/>
          <w:spacing w:val="-36"/>
          <w:sz w:val="21"/>
          <w:szCs w:val="21"/>
        </w:rPr>
        <w:t xml:space="preserve"> </w:t>
      </w:r>
      <w:r>
        <w:rPr>
          <w:rFonts w:ascii="PingFang SC" w:hAnsi="PingFang SC" w:eastAsia="PingFang SC" w:cs="PingFang SC"/>
          <w:spacing w:val="-11"/>
          <w:sz w:val="21"/>
          <w:szCs w:val="21"/>
        </w:rPr>
        <w:t>139</w:t>
      </w:r>
      <w:r>
        <w:rPr>
          <w:rFonts w:ascii="PingFang SC" w:hAnsi="PingFang SC" w:eastAsia="PingFang SC" w:cs="PingFang SC"/>
          <w:spacing w:val="59"/>
          <w:sz w:val="21"/>
          <w:szCs w:val="21"/>
        </w:rPr>
        <w:t xml:space="preserve"> </w:t>
      </w:r>
      <w:r>
        <w:rPr>
          <w:rFonts w:ascii="PingFang SC" w:hAnsi="PingFang SC" w:eastAsia="PingFang SC" w:cs="PingFang SC"/>
          <w:spacing w:val="-11"/>
          <w:sz w:val="21"/>
          <w:szCs w:val="21"/>
        </w:rPr>
        <w:t>1850</w:t>
      </w:r>
      <w:r>
        <w:rPr>
          <w:rFonts w:ascii="PingFang SC" w:hAnsi="PingFang SC" w:eastAsia="PingFang SC" w:cs="PingFang SC"/>
          <w:spacing w:val="48"/>
          <w:sz w:val="21"/>
          <w:szCs w:val="21"/>
        </w:rPr>
        <w:t xml:space="preserve"> </w:t>
      </w:r>
      <w:r>
        <w:rPr>
          <w:rFonts w:ascii="PingFang SC" w:hAnsi="PingFang SC" w:eastAsia="PingFang SC" w:cs="PingFang SC"/>
          <w:spacing w:val="-11"/>
          <w:sz w:val="21"/>
          <w:szCs w:val="21"/>
        </w:rPr>
        <w:t>3042</w:t>
      </w:r>
    </w:p>
    <w:p w14:paraId="32F0636F">
      <w:pPr>
        <w:spacing w:before="27" w:line="178" w:lineRule="auto"/>
        <w:ind w:left="37" w:right="2154" w:firstLine="423"/>
        <w:rPr>
          <w:rFonts w:ascii="PingFang SC" w:hAnsi="PingFang SC" w:eastAsia="PingFang SC" w:cs="PingFang SC"/>
          <w:sz w:val="21"/>
          <w:szCs w:val="21"/>
        </w:rPr>
      </w:pPr>
      <w:r>
        <w:rPr>
          <w:rFonts w:ascii="PingFang SC" w:hAnsi="PingFang SC" w:eastAsia="PingFang SC" w:cs="PingFang SC"/>
          <w:spacing w:val="-5"/>
          <w:sz w:val="21"/>
          <w:szCs w:val="21"/>
        </w:rPr>
        <w:t>蝴蝶宝贝关爱中心申请了微信公众号。可</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通过微信号或扫描二维码关注。</w:t>
      </w:r>
      <w:r>
        <w:rPr>
          <w:rFonts w:ascii="PingFang SC" w:hAnsi="PingFang SC" w:eastAsia="PingFang SC" w:cs="PingFang SC"/>
          <w:spacing w:val="79"/>
          <w:w w:val="101"/>
          <w:sz w:val="21"/>
          <w:szCs w:val="21"/>
        </w:rPr>
        <w:t xml:space="preserve"> </w:t>
      </w:r>
      <w:r>
        <w:rPr>
          <w:rFonts w:ascii="PingFang SC" w:hAnsi="PingFang SC" w:eastAsia="PingFang SC" w:cs="PingFang SC"/>
          <w:spacing w:val="-1"/>
          <w:sz w:val="21"/>
          <w:szCs w:val="21"/>
        </w:rPr>
        <w:t>关注我们的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微信号可获得最新的消息。</w:t>
      </w:r>
    </w:p>
    <w:p w14:paraId="2DD6410A">
      <w:pPr>
        <w:spacing w:before="27" w:line="219" w:lineRule="auto"/>
        <w:ind w:left="462" w:right="3867" w:hanging="3"/>
        <w:rPr>
          <w:sz w:val="21"/>
          <w:szCs w:val="21"/>
        </w:rPr>
      </w:pPr>
      <w:r>
        <w:rPr>
          <w:rFonts w:ascii="PingFang SC" w:hAnsi="PingFang SC" w:eastAsia="PingFang SC" w:cs="PingFang SC"/>
          <w:spacing w:val="-14"/>
          <w:sz w:val="21"/>
          <w:szCs w:val="21"/>
        </w:rPr>
        <w:t>微信号：DebRA-China</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二维码：</w:t>
      </w:r>
      <w:r>
        <w:rPr>
          <w:rFonts w:ascii="PingFang SC" w:hAnsi="PingFang SC" w:eastAsia="PingFang SC" w:cs="PingFang SC"/>
          <w:spacing w:val="-40"/>
          <w:sz w:val="21"/>
          <w:szCs w:val="21"/>
        </w:rPr>
        <w:t xml:space="preserve"> </w:t>
      </w:r>
      <w:r>
        <w:rPr>
          <w:sz w:val="21"/>
          <w:szCs w:val="21"/>
        </w:rPr>
        <w:drawing>
          <wp:inline distT="0" distB="0" distL="0" distR="0">
            <wp:extent cx="131445" cy="9842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11"/>
                    <a:stretch>
                      <a:fillRect/>
                    </a:stretch>
                  </pic:blipFill>
                  <pic:spPr>
                    <a:xfrm>
                      <a:off x="0" y="0"/>
                      <a:ext cx="131832" cy="98438"/>
                    </a:xfrm>
                    <a:prstGeom prst="rect">
                      <a:avLst/>
                    </a:prstGeom>
                  </pic:spPr>
                </pic:pic>
              </a:graphicData>
            </a:graphic>
          </wp:inline>
        </w:drawing>
      </w:r>
    </w:p>
    <w:p w14:paraId="7D386598">
      <w:pPr>
        <w:spacing w:before="306" w:line="191" w:lineRule="auto"/>
        <w:ind w:left="459"/>
        <w:outlineLvl w:val="0"/>
        <w:rPr>
          <w:rFonts w:ascii="PingFang SC" w:hAnsi="PingFang SC" w:eastAsia="PingFang SC" w:cs="PingFang SC"/>
          <w:sz w:val="21"/>
          <w:szCs w:val="21"/>
        </w:rPr>
      </w:pPr>
      <w:bookmarkStart w:id="148" w:name="_Toc779762756"/>
      <w:bookmarkStart w:id="149" w:name="_Toc4906560"/>
      <w:bookmarkStart w:id="150" w:name="_Toc1985478980"/>
      <w:bookmarkStart w:id="151" w:name="_Toc1652929459"/>
      <w:r>
        <w:rPr>
          <w:rFonts w:ascii="PingFang SC" w:hAnsi="PingFang SC" w:eastAsia="PingFang SC" w:cs="PingFang SC"/>
          <w:b/>
          <w:bCs/>
          <w:spacing w:val="-2"/>
          <w:sz w:val="21"/>
          <w:szCs w:val="21"/>
        </w:rPr>
        <w:t>手机上浏览主页内容及检索</w:t>
      </w:r>
      <w:bookmarkEnd w:id="148"/>
      <w:bookmarkEnd w:id="149"/>
      <w:bookmarkEnd w:id="150"/>
      <w:bookmarkEnd w:id="151"/>
    </w:p>
    <w:p w14:paraId="0C2114C2">
      <w:pPr>
        <w:spacing w:before="33" w:line="177" w:lineRule="auto"/>
        <w:ind w:left="37" w:firstLine="441"/>
        <w:jc w:val="both"/>
        <w:rPr>
          <w:rFonts w:ascii="PingFang SC" w:hAnsi="PingFang SC" w:eastAsia="PingFang SC" w:cs="PingFang SC"/>
          <w:sz w:val="21"/>
          <w:szCs w:val="21"/>
        </w:rPr>
      </w:pPr>
      <w:r>
        <w:rPr>
          <w:rFonts w:ascii="PingFang SC" w:hAnsi="PingFang SC" w:eastAsia="PingFang SC" w:cs="PingFang SC"/>
          <w:spacing w:val="-2"/>
          <w:sz w:val="21"/>
          <w:szCs w:val="21"/>
        </w:rPr>
        <w:t>中心的主页上内容非常丰富，您可以在主页上浏览或下载资料，</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继续深入地学习 EB 相关知识，也可以搜索您感兴趣的主题</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。手</w:t>
      </w:r>
      <w:r>
        <w:rPr>
          <w:rFonts w:ascii="PingFang SC" w:hAnsi="PingFang SC" w:eastAsia="PingFang SC" w:cs="PingFang SC"/>
          <w:spacing w:val="-4"/>
          <w:sz w:val="21"/>
          <w:szCs w:val="21"/>
        </w:rPr>
        <w:t>机的</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使用方法参看下图：</w:t>
      </w:r>
    </w:p>
    <w:p w14:paraId="30BBC8F6">
      <w:pPr>
        <w:spacing w:before="5" w:line="3072" w:lineRule="exact"/>
        <w:ind w:firstLine="28"/>
      </w:pPr>
      <w:r>
        <w:rPr>
          <w:position w:val="-61"/>
        </w:rPr>
        <w:drawing>
          <wp:inline distT="0" distB="0" distL="0" distR="0">
            <wp:extent cx="3955415" cy="195072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12"/>
                    <a:stretch>
                      <a:fillRect/>
                    </a:stretch>
                  </pic:blipFill>
                  <pic:spPr>
                    <a:xfrm>
                      <a:off x="0" y="0"/>
                      <a:ext cx="3955795" cy="1950720"/>
                    </a:xfrm>
                    <a:prstGeom prst="rect">
                      <a:avLst/>
                    </a:prstGeom>
                  </pic:spPr>
                </pic:pic>
              </a:graphicData>
            </a:graphic>
          </wp:inline>
        </w:drawing>
      </w:r>
    </w:p>
    <w:p w14:paraId="6D4AAEE2">
      <w:pPr>
        <w:pStyle w:val="4"/>
        <w:spacing w:line="329" w:lineRule="auto"/>
      </w:pPr>
    </w:p>
    <w:p w14:paraId="7C2D43F9">
      <w:pPr>
        <w:spacing w:before="96" w:line="191" w:lineRule="auto"/>
        <w:ind w:left="460"/>
        <w:outlineLvl w:val="0"/>
        <w:rPr>
          <w:rFonts w:ascii="PingFang SC" w:hAnsi="PingFang SC" w:eastAsia="PingFang SC" w:cs="PingFang SC"/>
          <w:sz w:val="21"/>
          <w:szCs w:val="21"/>
        </w:rPr>
      </w:pPr>
      <w:bookmarkStart w:id="152" w:name="_Toc196826127"/>
      <w:bookmarkStart w:id="153" w:name="_Toc936959821"/>
      <w:bookmarkStart w:id="154" w:name="_Toc1527426098"/>
      <w:bookmarkStart w:id="155" w:name="_Toc860175334"/>
      <w:r>
        <w:rPr>
          <w:rFonts w:ascii="PingFang SC" w:hAnsi="PingFang SC" w:eastAsia="PingFang SC" w:cs="PingFang SC"/>
          <w:b/>
          <w:bCs/>
          <w:spacing w:val="-2"/>
          <w:sz w:val="21"/>
          <w:szCs w:val="21"/>
        </w:rPr>
        <w:t>支持蝴蝶宝贝关爱中心</w:t>
      </w:r>
      <w:bookmarkEnd w:id="152"/>
      <w:bookmarkEnd w:id="153"/>
      <w:bookmarkEnd w:id="154"/>
      <w:bookmarkEnd w:id="155"/>
    </w:p>
    <w:p w14:paraId="55F48A87">
      <w:pPr>
        <w:spacing w:before="32" w:line="180" w:lineRule="auto"/>
        <w:ind w:left="37" w:right="53" w:firstLine="423"/>
        <w:rPr>
          <w:rFonts w:ascii="PingFang SC" w:hAnsi="PingFang SC" w:eastAsia="PingFang SC" w:cs="PingFang SC"/>
          <w:sz w:val="21"/>
          <w:szCs w:val="21"/>
        </w:rPr>
      </w:pPr>
      <w:r>
        <w:rPr>
          <w:rFonts w:ascii="PingFang SC" w:hAnsi="PingFang SC" w:eastAsia="PingFang SC" w:cs="PingFang SC"/>
          <w:spacing w:val="-3"/>
          <w:sz w:val="21"/>
          <w:szCs w:val="21"/>
        </w:rPr>
        <w:t>蝴蝶宝贝关爱中心作为一家公益机构，收入来源于各种捐赠。</w:t>
      </w:r>
      <w:r>
        <w:rPr>
          <w:rFonts w:ascii="PingFang SC" w:hAnsi="PingFang SC" w:eastAsia="PingFang SC" w:cs="PingFang SC"/>
          <w:b/>
          <w:bCs/>
          <w:spacing w:val="-3"/>
          <w:sz w:val="21"/>
          <w:szCs w:val="21"/>
        </w:rPr>
        <w:t>可</w:t>
      </w:r>
      <w:r>
        <w:rPr>
          <w:rFonts w:ascii="PingFang SC" w:hAnsi="PingFang SC" w:eastAsia="PingFang SC" w:cs="PingFang SC"/>
          <w:spacing w:val="7"/>
          <w:sz w:val="21"/>
          <w:szCs w:val="21"/>
        </w:rPr>
        <w:t xml:space="preserve"> </w:t>
      </w:r>
      <w:r>
        <w:rPr>
          <w:rFonts w:ascii="PingFang SC" w:hAnsi="PingFang SC" w:eastAsia="PingFang SC" w:cs="PingFang SC"/>
          <w:b/>
          <w:bCs/>
          <w:spacing w:val="-1"/>
          <w:sz w:val="21"/>
          <w:szCs w:val="21"/>
        </w:rPr>
        <w:t>通过中心网站或微信公众号捐款</w:t>
      </w:r>
      <w:r>
        <w:rPr>
          <w:rFonts w:ascii="PingFang SC" w:hAnsi="PingFang SC" w:eastAsia="PingFang SC" w:cs="PingFang SC"/>
          <w:spacing w:val="-1"/>
          <w:sz w:val="21"/>
          <w:szCs w:val="21"/>
        </w:rPr>
        <w:t>支持蝴蝶宝贝和关爱中</w:t>
      </w:r>
      <w:r>
        <w:rPr>
          <w:rFonts w:ascii="PingFang SC" w:hAnsi="PingFang SC" w:eastAsia="PingFang SC" w:cs="PingFang SC"/>
          <w:spacing w:val="-2"/>
          <w:sz w:val="21"/>
          <w:szCs w:val="21"/>
        </w:rPr>
        <w:t>心。</w:t>
      </w:r>
    </w:p>
    <w:p w14:paraId="44F1DD32">
      <w:pPr>
        <w:spacing w:line="180" w:lineRule="auto"/>
        <w:rPr>
          <w:rFonts w:ascii="PingFang SC" w:hAnsi="PingFang SC" w:eastAsia="PingFang SC" w:cs="PingFang SC"/>
          <w:sz w:val="21"/>
          <w:szCs w:val="21"/>
        </w:rPr>
        <w:sectPr>
          <w:headerReference r:id="rId85" w:type="default"/>
          <w:footerReference r:id="rId86" w:type="default"/>
          <w:pgSz w:w="8391" w:h="11909"/>
          <w:pgMar w:top="883" w:right="1017" w:bottom="937" w:left="1051" w:header="869" w:footer="716" w:gutter="0"/>
          <w:cols w:space="720" w:num="1"/>
        </w:sectPr>
      </w:pPr>
    </w:p>
    <w:p w14:paraId="3C352C82">
      <w:pPr>
        <w:pStyle w:val="4"/>
        <w:spacing w:line="341" w:lineRule="auto"/>
      </w:pPr>
    </w:p>
    <w:p w14:paraId="472D91EE">
      <w:pPr>
        <w:spacing w:before="164" w:line="184" w:lineRule="auto"/>
        <w:ind w:left="181"/>
        <w:outlineLvl w:val="0"/>
        <w:rPr>
          <w:rFonts w:ascii="PingFang SC" w:hAnsi="PingFang SC" w:eastAsia="PingFang SC" w:cs="PingFang SC"/>
          <w:sz w:val="36"/>
          <w:szCs w:val="36"/>
        </w:rPr>
      </w:pPr>
      <w:bookmarkStart w:id="156" w:name="_Toc106926934"/>
      <w:bookmarkStart w:id="157" w:name="_Toc931900109"/>
      <w:bookmarkStart w:id="158" w:name="_Toc2133611743"/>
      <w:bookmarkStart w:id="159" w:name="_Toc430912848"/>
      <w:r>
        <w:rPr>
          <w:rFonts w:ascii="PingFang SC" w:hAnsi="PingFang SC" w:eastAsia="PingFang SC" w:cs="PingFang SC"/>
          <w:b/>
          <w:bCs/>
          <w:spacing w:val="-9"/>
          <w:sz w:val="36"/>
          <w:szCs w:val="36"/>
        </w:rPr>
        <w:t>免责声明</w:t>
      </w:r>
      <w:bookmarkEnd w:id="156"/>
      <w:bookmarkEnd w:id="157"/>
      <w:bookmarkEnd w:id="158"/>
      <w:bookmarkEnd w:id="159"/>
    </w:p>
    <w:p w14:paraId="504C8F9A">
      <w:pPr>
        <w:spacing w:before="4" w:line="174" w:lineRule="auto"/>
        <w:ind w:left="166" w:right="1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本指南提供的信息是关于大疱性表皮松解症病理和护理</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方法的当前主流知识。一方面医学在不断的发展变化中，今</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天认为正确的信息未来可能会被修改。另一方面本指南的编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辑可能对当前的医学信息了解的不全面，同时在编辑的过程</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中还可能存在笔误等疏漏。是否接受本文中的信息最终依赖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于您自己的判断。</w:t>
      </w:r>
    </w:p>
    <w:p w14:paraId="473B73DA">
      <w:pPr>
        <w:spacing w:before="28" w:line="178" w:lineRule="auto"/>
        <w:ind w:left="167" w:right="153" w:firstLine="447"/>
        <w:jc w:val="both"/>
        <w:rPr>
          <w:rFonts w:ascii="PingFang SC" w:hAnsi="PingFang SC" w:eastAsia="PingFang SC" w:cs="PingFang SC"/>
          <w:sz w:val="21"/>
          <w:szCs w:val="21"/>
        </w:rPr>
      </w:pPr>
      <w:r>
        <w:rPr>
          <w:rFonts w:ascii="PingFang SC" w:hAnsi="PingFang SC" w:eastAsia="PingFang SC" w:cs="PingFang SC"/>
          <w:spacing w:val="2"/>
          <w:sz w:val="21"/>
          <w:szCs w:val="21"/>
        </w:rPr>
        <w:t>由于各人情况不同，文章中提到的药品、材料和护理方</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法的效果也因人而异。药品、材料和方法是否适用，</w:t>
      </w:r>
      <w:r>
        <w:rPr>
          <w:rFonts w:ascii="PingFang SC" w:hAnsi="PingFang SC" w:eastAsia="PingFang SC" w:cs="PingFang SC"/>
          <w:spacing w:val="-34"/>
          <w:sz w:val="21"/>
          <w:szCs w:val="21"/>
        </w:rPr>
        <w:t xml:space="preserve"> </w:t>
      </w:r>
      <w:r>
        <w:rPr>
          <w:rFonts w:ascii="PingFang SC" w:hAnsi="PingFang SC" w:eastAsia="PingFang SC" w:cs="PingFang SC"/>
          <w:spacing w:val="2"/>
          <w:sz w:val="21"/>
          <w:szCs w:val="21"/>
        </w:rPr>
        <w:t>需要您</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自己判断。</w:t>
      </w:r>
    </w:p>
    <w:p w14:paraId="47D39206">
      <w:pPr>
        <w:spacing w:before="24" w:line="177" w:lineRule="auto"/>
        <w:ind w:left="166" w:right="15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大疱性表皮松解症患者及家属应按主治医生的要求进行</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治疗和护理，</w:t>
      </w:r>
      <w:r>
        <w:rPr>
          <w:rFonts w:ascii="PingFang SC" w:hAnsi="PingFang SC" w:eastAsia="PingFang SC" w:cs="PingFang SC"/>
          <w:spacing w:val="-35"/>
          <w:sz w:val="21"/>
          <w:szCs w:val="21"/>
        </w:rPr>
        <w:t xml:space="preserve"> </w:t>
      </w:r>
      <w:r>
        <w:rPr>
          <w:rFonts w:ascii="PingFang SC" w:hAnsi="PingFang SC" w:eastAsia="PingFang SC" w:cs="PingFang SC"/>
          <w:spacing w:val="2"/>
          <w:sz w:val="21"/>
          <w:szCs w:val="21"/>
        </w:rPr>
        <w:t>本指南将有助于理解、学习和执行主治医生的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要求。依据我国相关法律，蝴蝶宝贝关爱中心和本指南的编</w:t>
      </w:r>
      <w:r>
        <w:rPr>
          <w:rFonts w:ascii="PingFang SC" w:hAnsi="PingFang SC" w:eastAsia="PingFang SC" w:cs="PingFang SC"/>
          <w:spacing w:val="12"/>
          <w:sz w:val="21"/>
          <w:szCs w:val="21"/>
        </w:rPr>
        <w:t xml:space="preserve"> </w:t>
      </w:r>
      <w:r>
        <w:rPr>
          <w:rFonts w:ascii="PingFang SC" w:hAnsi="PingFang SC" w:eastAsia="PingFang SC" w:cs="PingFang SC"/>
          <w:spacing w:val="-2"/>
          <w:sz w:val="21"/>
          <w:szCs w:val="21"/>
        </w:rPr>
        <w:t>辑对在护理中出现的任何结果不负有任何责任。</w:t>
      </w:r>
    </w:p>
    <w:p w14:paraId="64E0A8EF">
      <w:pPr>
        <w:spacing w:line="177" w:lineRule="auto"/>
        <w:rPr>
          <w:rFonts w:ascii="PingFang SC" w:hAnsi="PingFang SC" w:eastAsia="PingFang SC" w:cs="PingFang SC"/>
          <w:sz w:val="21"/>
          <w:szCs w:val="21"/>
        </w:rPr>
        <w:sectPr>
          <w:headerReference r:id="rId87" w:type="default"/>
          <w:footerReference r:id="rId88" w:type="default"/>
          <w:pgSz w:w="8391" w:h="11909"/>
          <w:pgMar w:top="883" w:right="1258" w:bottom="400" w:left="1258" w:header="869" w:footer="0" w:gutter="0"/>
          <w:cols w:space="720" w:num="1"/>
        </w:sectPr>
      </w:pPr>
    </w:p>
    <w:p w14:paraId="04F75053">
      <w:pPr>
        <w:spacing w:line="11893" w:lineRule="exact"/>
      </w:pPr>
      <w:r>
        <w:pict>
          <v:shape id="_x0000_s1027" o:spid="_x0000_s1027" style="position:absolute;left:0pt;margin-left:69.4pt;margin-top:43.3pt;height:0.75pt;width:280.95pt;z-index:-251626496;mso-width-relative:page;mso-height-relative:page;" fillcolor="#000000" filled="t" stroked="f" coordsize="5619,15" path="m0,14l5618,14,5618,0,0,0,0,14xe">
            <v:path/>
            <v:fill on="t" focussize="0,0"/>
            <v:stroke on="f"/>
            <v:imagedata o:title=""/>
            <o:lock v:ext="edit"/>
          </v:shape>
        </w:pict>
      </w:r>
      <w:r>
        <w:rPr>
          <w:position w:val="-237"/>
        </w:rPr>
        <w:drawing>
          <wp:inline distT="0" distB="0" distL="0" distR="0">
            <wp:extent cx="5327650" cy="755205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13"/>
                    <a:stretch>
                      <a:fillRect/>
                    </a:stretch>
                  </pic:blipFill>
                  <pic:spPr>
                    <a:xfrm>
                      <a:off x="0" y="0"/>
                      <a:ext cx="5327650" cy="7552276"/>
                    </a:xfrm>
                    <a:prstGeom prst="rect">
                      <a:avLst/>
                    </a:prstGeom>
                  </pic:spPr>
                </pic:pic>
              </a:graphicData>
            </a:graphic>
          </wp:inline>
        </w:drawing>
      </w:r>
    </w:p>
    <w:p w14:paraId="7CEDC3B0"/>
    <w:p w14:paraId="39AAA4D0"/>
    <w:p w14:paraId="636791E0"/>
    <w:p w14:paraId="6A779163"/>
    <w:p w14:paraId="03A4C1A0"/>
    <w:p w14:paraId="39D8B6C7"/>
    <w:p w14:paraId="72E2F700"/>
    <w:p w14:paraId="11800E63"/>
    <w:p w14:paraId="2365D6C2"/>
    <w:sectPr>
      <w:headerReference r:id="rId89" w:type="default"/>
      <w:footerReference r:id="rId90" w:type="default"/>
      <w:pgSz w:w="8391" w:h="11909"/>
      <w:pgMar w:top="1" w:right="0" w:bottom="4" w:left="0" w:header="0" w:footer="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零 [2]" w:date="2025-11-21T13:26:24Z" w:initials="">
    <w:p w14:paraId="2D70A581">
      <w:pPr>
        <w:pStyle w:val="3"/>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D70A58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PingFang SC">
    <w:panose1 w:val="020B0400000000000000"/>
    <w:charset w:val="86"/>
    <w:family w:val="auto"/>
    <w:pitch w:val="default"/>
    <w:sig w:usb0="A00002FF" w:usb1="7ACFFDFB" w:usb2="00000017" w:usb3="00000000" w:csb0="00040001" w:csb1="00000000"/>
  </w:font>
  <w:font w:name="PingFang SC Semibold">
    <w:panose1 w:val="020B0400000000000000"/>
    <w:charset w:val="86"/>
    <w:family w:val="auto"/>
    <w:pitch w:val="default"/>
    <w:sig w:usb0="A00002FF" w:usb1="7ACFFDFB" w:usb2="00000017" w:usb3="00000000" w:csb0="00040001" w:csb1="00000000"/>
  </w:font>
  <w:font w:name="var(--dsw-font-markdown-table-h">
    <w:altName w:val="苹方-简"/>
    <w:panose1 w:val="00000000000000000000"/>
    <w:charset w:val="00"/>
    <w:family w:val="auto"/>
    <w:pitch w:val="default"/>
    <w:sig w:usb0="00000000" w:usb1="00000000" w:usb2="00000000" w:usb3="00000000" w:csb0="00000000" w:csb1="00000000"/>
  </w:font>
  <w:font w:name="var(--dsw-font-markdown-table)">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31466B">
    <w:pPr>
      <w:spacing w:line="14" w:lineRule="auto"/>
      <w:rPr>
        <w:rFonts w:ascii="Arial"/>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7B2CC">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19</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1ABE1">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20</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E295">
    <w:pPr>
      <w:spacing w:line="212"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4851C">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23</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BA97A">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29</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F875F">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10</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4F94D">
    <w:pPr>
      <w:spacing w:line="212" w:lineRule="exact"/>
      <w:ind w:left="3286"/>
      <w:rPr>
        <w:rFonts w:ascii="PingFang SC" w:hAnsi="PingFang SC" w:eastAsia="PingFang SC" w:cs="PingFang SC"/>
        <w:sz w:val="18"/>
        <w:szCs w:val="18"/>
      </w:rPr>
    </w:pPr>
    <w:r>
      <w:rPr>
        <w:rFonts w:ascii="PingFang SC" w:hAnsi="PingFang SC" w:eastAsia="PingFang SC" w:cs="PingFang SC"/>
        <w:spacing w:val="8"/>
        <w:position w:val="-4"/>
        <w:sz w:val="18"/>
        <w:szCs w:val="18"/>
      </w:rPr>
      <w:t>11</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E07DF5">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12</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09B9F">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13</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40AD5">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98C6F">
    <w:pPr>
      <w:spacing w:line="212" w:lineRule="exact"/>
      <w:ind w:left="3329"/>
      <w:rPr>
        <w:rFonts w:ascii="PingFang SC" w:hAnsi="PingFang SC" w:eastAsia="PingFang SC" w:cs="PingFang SC"/>
        <w:sz w:val="18"/>
        <w:szCs w:val="18"/>
      </w:rPr>
    </w:pPr>
    <w:r>
      <w:rPr>
        <w:rFonts w:ascii="PingFang SC" w:hAnsi="PingFang SC" w:eastAsia="PingFang SC" w:cs="PingFang SC"/>
        <w:position w:val="-4"/>
        <w:sz w:val="18"/>
        <w:szCs w:val="18"/>
      </w:rPr>
      <w:t>1</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34CE3">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28</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DB23A6">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30</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1382A">
    <w:pPr>
      <w:spacing w:line="212"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42</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C582F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32</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10D93">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33</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C533E">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34</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1D932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35</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8F8A02">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36</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8035B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38</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493E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36467">
    <w:pPr>
      <w:spacing w:before="1" w:line="198" w:lineRule="auto"/>
      <w:ind w:left="3285"/>
      <w:rPr>
        <w:rFonts w:ascii="PingFang SC" w:hAnsi="PingFang SC" w:eastAsia="PingFang SC" w:cs="PingFang SC"/>
        <w:sz w:val="18"/>
        <w:szCs w:val="18"/>
      </w:rPr>
    </w:pPr>
    <w:r>
      <w:rPr>
        <w:rFonts w:ascii="PingFang SC" w:hAnsi="PingFang SC" w:eastAsia="PingFang SC" w:cs="PingFang SC"/>
        <w:spacing w:val="24"/>
        <w:w w:val="125"/>
        <w:sz w:val="18"/>
        <w:szCs w:val="18"/>
      </w:rPr>
      <w:t>ii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6609D">
    <w:pPr>
      <w:spacing w:line="209" w:lineRule="exact"/>
      <w:ind w:left="3276"/>
      <w:rPr>
        <w:rFonts w:ascii="PingFang SC" w:hAnsi="PingFang SC" w:eastAsia="PingFang SC" w:cs="PingFang SC"/>
        <w:sz w:val="18"/>
        <w:szCs w:val="18"/>
      </w:rPr>
    </w:pPr>
    <w:r>
      <w:rPr>
        <w:rFonts w:ascii="PingFang SC" w:hAnsi="PingFang SC" w:eastAsia="PingFang SC" w:cs="PingFang SC"/>
        <w:spacing w:val="-10"/>
        <w:position w:val="-4"/>
        <w:sz w:val="18"/>
        <w:szCs w:val="18"/>
      </w:rPr>
      <w:t>57</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B45E7">
    <w:pPr>
      <w:spacing w:line="213" w:lineRule="exact"/>
      <w:ind w:left="3272"/>
      <w:rPr>
        <w:rFonts w:ascii="PingFang SC" w:hAnsi="PingFang SC" w:eastAsia="PingFang SC" w:cs="PingFang SC"/>
        <w:sz w:val="18"/>
        <w:szCs w:val="18"/>
      </w:rPr>
    </w:pPr>
    <w:r>
      <w:rPr>
        <w:rFonts w:ascii="PingFang SC" w:hAnsi="PingFang SC" w:eastAsia="PingFang SC" w:cs="PingFang SC"/>
        <w:spacing w:val="-8"/>
        <w:position w:val="-4"/>
        <w:sz w:val="18"/>
        <w:szCs w:val="18"/>
      </w:rPr>
      <w:t>47</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B23F5">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48</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C37A8">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49</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D9D4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50</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6FC02">
    <w:pPr>
      <w:spacing w:line="211" w:lineRule="exact"/>
      <w:ind w:left="3276"/>
      <w:rPr>
        <w:rFonts w:ascii="PingFang SC" w:hAnsi="PingFang SC" w:eastAsia="PingFang SC" w:cs="PingFang SC"/>
        <w:sz w:val="18"/>
        <w:szCs w:val="18"/>
      </w:rPr>
    </w:pPr>
    <w:r>
      <w:rPr>
        <w:rFonts w:ascii="PingFang SC" w:hAnsi="PingFang SC" w:eastAsia="PingFang SC" w:cs="PingFang SC"/>
        <w:spacing w:val="-3"/>
        <w:position w:val="-4"/>
        <w:sz w:val="18"/>
        <w:szCs w:val="18"/>
      </w:rPr>
      <w:t>51</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02CD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60</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772A3">
    <w:pPr>
      <w:spacing w:line="211" w:lineRule="exact"/>
      <w:ind w:left="3274"/>
      <w:rPr>
        <w:rFonts w:ascii="PingFang SC" w:hAnsi="PingFang SC" w:eastAsia="PingFang SC" w:cs="PingFang SC"/>
        <w:sz w:val="18"/>
        <w:szCs w:val="18"/>
      </w:rPr>
    </w:pPr>
    <w:r>
      <w:rPr>
        <w:rFonts w:ascii="PingFang SC" w:hAnsi="PingFang SC" w:eastAsia="PingFang SC" w:cs="PingFang SC"/>
        <w:spacing w:val="-2"/>
        <w:position w:val="-4"/>
        <w:sz w:val="18"/>
        <w:szCs w:val="18"/>
      </w:rPr>
      <w:t>61</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DFD52">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62</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412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63</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74E919">
    <w:pPr>
      <w:spacing w:line="212" w:lineRule="exact"/>
      <w:ind w:left="3318"/>
      <w:rPr>
        <w:rFonts w:ascii="PingFang SC" w:hAnsi="PingFang SC" w:eastAsia="PingFang SC" w:cs="PingFang SC"/>
        <w:sz w:val="18"/>
        <w:szCs w:val="18"/>
      </w:rPr>
    </w:pPr>
    <w:r>
      <w:rPr>
        <w:rFonts w:ascii="PingFang SC" w:hAnsi="PingFang SC" w:eastAsia="PingFang SC" w:cs="PingFang SC"/>
        <w:position w:val="-4"/>
        <w:sz w:val="18"/>
        <w:szCs w:val="18"/>
      </w:rPr>
      <w:t>2</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467EA">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64</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4D748B">
    <w:pPr>
      <w:spacing w:line="212" w:lineRule="exact"/>
      <w:ind w:left="3272"/>
      <w:rPr>
        <w:rFonts w:ascii="PingFang SC" w:hAnsi="PingFang SC" w:eastAsia="PingFang SC" w:cs="PingFang SC"/>
        <w:sz w:val="18"/>
        <w:szCs w:val="18"/>
      </w:rPr>
    </w:pPr>
    <w:r>
      <w:rPr>
        <w:rFonts w:ascii="PingFang SC" w:hAnsi="PingFang SC" w:eastAsia="PingFang SC" w:cs="PingFang SC"/>
        <w:spacing w:val="-7"/>
        <w:w w:val="97"/>
        <w:position w:val="-4"/>
        <w:sz w:val="18"/>
        <w:szCs w:val="18"/>
      </w:rPr>
      <w:t>44</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7503D">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46</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E23B84">
    <w:pPr>
      <w:spacing w:line="212" w:lineRule="exact"/>
      <w:ind w:left="3318"/>
      <w:rPr>
        <w:ins w:id="3" w:author="零 [2]" w:date="2025-11-22T15:37:36Z"/>
        <w:rFonts w:ascii="PingFang SC" w:hAnsi="PingFang SC" w:eastAsia="PingFang SC" w:cs="PingFang SC"/>
        <w:sz w:val="18"/>
        <w:szCs w:val="18"/>
      </w:rPr>
    </w:pPr>
    <w:ins w:id="4" w:author="零 [2]" w:date="2025-11-22T15:37:36Z">
      <w:r>
        <w:rPr>
          <w:rFonts w:ascii="PingFang SC" w:hAnsi="PingFang SC" w:eastAsia="PingFang SC" w:cs="PingFang SC"/>
          <w:position w:val="-4"/>
          <w:sz w:val="18"/>
          <w:szCs w:val="18"/>
        </w:rPr>
        <w:t>2</w:t>
      </w:r>
    </w:ins>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05AAA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69</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73FDA">
    <w:pPr>
      <w:spacing w:line="211" w:lineRule="exact"/>
      <w:ind w:left="3277"/>
      <w:rPr>
        <w:rFonts w:ascii="PingFang SC" w:hAnsi="PingFang SC" w:eastAsia="PingFang SC" w:cs="PingFang SC"/>
        <w:sz w:val="18"/>
        <w:szCs w:val="18"/>
      </w:rPr>
    </w:pPr>
    <w:r>
      <w:rPr>
        <w:rFonts w:ascii="PingFang SC" w:hAnsi="PingFang SC" w:eastAsia="PingFang SC" w:cs="PingFang SC"/>
        <w:spacing w:val="-9"/>
        <w:position w:val="-4"/>
        <w:sz w:val="18"/>
        <w:szCs w:val="18"/>
      </w:rPr>
      <w:t>70</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C6B44">
    <w:pPr>
      <w:spacing w:line="14" w:lineRule="auto"/>
      <w:rPr>
        <w:rFonts w:ascii="Arial"/>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821683">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FDB19">
    <w:pPr>
      <w:spacing w:line="212" w:lineRule="exact"/>
      <w:ind w:left="3320"/>
      <w:rPr>
        <w:rFonts w:ascii="PingFang SC" w:hAnsi="PingFang SC" w:eastAsia="PingFang SC" w:cs="PingFang SC"/>
        <w:sz w:val="18"/>
        <w:szCs w:val="18"/>
      </w:rPr>
    </w:pPr>
    <w:r>
      <w:rPr>
        <w:rFonts w:ascii="PingFang SC" w:hAnsi="PingFang SC" w:eastAsia="PingFang SC" w:cs="PingFang SC"/>
        <w:position w:val="-4"/>
        <w:sz w:val="18"/>
        <w:szCs w:val="18"/>
      </w:rPr>
      <w:t>7</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D6227">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14</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17B85">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15</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55559">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39CC4B">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C6C1A">
    <w:pPr>
      <w:spacing w:line="14" w:lineRule="auto"/>
      <w:rPr>
        <w:rFonts w:ascii="Arial"/>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47509">
    <w:pPr>
      <w:pStyle w:val="4"/>
      <w:spacing w:line="46" w:lineRule="auto"/>
      <w:rPr>
        <w:sz w:val="2"/>
      </w:rPr>
    </w:pPr>
    <w:r>
      <w:pict>
        <v:shape id="_x0000_s2066" o:spid="_x0000_s2066" style="position:absolute;left:0pt;margin-left:52.55pt;margin-top:43.4pt;height:0.75pt;width:314.6pt;mso-position-horizontal-relative:page;mso-position-vertical-relative:page;z-index:251669504;mso-width-relative:page;mso-height-relative:page;" fillcolor="#000000" filled="t" stroked="f" coordsize="6292,15" o:allowincell="f" path="m0,14l6291,14,6291,0,0,0,0,14xe">
          <v:path/>
          <v:fill on="t" focussize="0,0"/>
          <v:stroke on="f"/>
          <v:imagedata o:title=""/>
          <o:lock v:ext="edi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8CF3D0">
    <w:pPr>
      <w:pStyle w:val="4"/>
      <w:spacing w:line="46" w:lineRule="auto"/>
      <w:rPr>
        <w:sz w:val="2"/>
      </w:rPr>
    </w:pPr>
    <w:r>
      <mc:AlternateContent>
        <mc:Choice Requires="wps">
          <w:drawing>
            <wp:anchor distT="0" distB="0" distL="114300" distR="114300" simplePos="0" relativeHeight="251698176"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53" name="任意多边形 53"/>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698176;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DuOQwLFwIAAH4EAAAO&#10;AAAAAAAAAAEAIAAAACQBAABkcnMvZTJvRG9jLnhtbFBLBQYAAAAABgAGAFkBAACtBQAAAAA=&#10;" path="m0,14l6291,14,6291,0,0,0,0,14xe">
              <v:fill on="t" focussize="0,0"/>
              <v:stroke on="f"/>
              <v:imagedata o:title=""/>
              <o:lock v:ext="edit" aspectratio="f"/>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DECE8">
    <w:pPr>
      <w:pStyle w:val="4"/>
      <w:spacing w:line="46" w:lineRule="auto"/>
      <w:rPr>
        <w:sz w:val="2"/>
      </w:rPr>
    </w:pPr>
    <w:r>
      <mc:AlternateContent>
        <mc:Choice Requires="wps">
          <w:drawing>
            <wp:anchor distT="0" distB="0" distL="114300" distR="114300" simplePos="0" relativeHeight="251692032"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29" name="任意多边形 29"/>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692032;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DQb0BgFwIAAH4EAAAO&#10;AAAAAAAAAAEAIAAAACQBAABkcnMvZTJvRG9jLnhtbFBLBQYAAAAABgAGAFkBAACtBQAAAAA=&#10;" path="m0,14l6291,14,6291,0,0,0,0,14xe">
              <v:fill on="t" focussize="0,0"/>
              <v:stroke on="f"/>
              <v:imagedata o:title=""/>
              <o:lock v:ext="edit" aspectratio="f"/>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18807E">
    <w:pPr>
      <w:pStyle w:val="4"/>
      <w:spacing w:line="46" w:lineRule="auto"/>
      <w:rPr>
        <w:sz w:val="2"/>
      </w:rPr>
    </w:pPr>
    <w:r>
      <mc:AlternateContent>
        <mc:Choice Requires="wps">
          <w:drawing>
            <wp:anchor distT="0" distB="0" distL="114300" distR="114300" simplePos="0" relativeHeight="251693056"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1" name="任意多边形 31"/>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693056;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vDxhFNUAAAAJAQAADwAAAAAA&#10;AAABACAAAAAiAAAAZHJzL2Rvd25yZXYueG1sUEsBAhQAFAAAAAgAh07iQOOE7nAWAgAAfgQAAA4A&#10;AAAAAAAAAQAgAAAAJAEAAGRycy9lMm9Eb2MueG1sUEsFBgAAAAAGAAYAWQEAAKwFAAAAAA==&#10;" path="m0,14l6291,14,6291,0,0,0,0,14xe">
              <v:fill on="t" focussize="0,0"/>
              <v:stroke on="f"/>
              <v:imagedata o:title=""/>
              <o:lock v:ext="edit" aspectratio="f"/>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776D6E">
    <w:pPr>
      <w:pStyle w:val="4"/>
      <w:spacing w:line="46" w:lineRule="auto"/>
      <w:rPr>
        <w:sz w:val="2"/>
      </w:rPr>
    </w:pPr>
    <w:r>
      <mc:AlternateContent>
        <mc:Choice Requires="wps">
          <w:drawing>
            <wp:anchor distT="0" distB="0" distL="114300" distR="114300" simplePos="0" relativeHeight="251691008"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3" name="任意多边形 33"/>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691008;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BgZPeXFwIAAH4EAAAO&#10;AAAAAAAAAAEAIAAAACQBAABkcnMvZTJvRG9jLnhtbFBLBQYAAAAABgAGAFkBAACtBQAAAAA=&#10;" path="m0,14l6291,14,6291,0,0,0,0,14xe">
              <v:fill on="t" focussize="0,0"/>
              <v:stroke on="f"/>
              <v:imagedata o:title=""/>
              <o:lock v:ext="edit" aspectratio="f"/>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8637B">
    <w:pPr>
      <w:pStyle w:val="4"/>
      <w:spacing w:line="46" w:lineRule="auto"/>
      <w:rPr>
        <w:sz w:val="2"/>
      </w:rPr>
    </w:pPr>
    <w:r>
      <w:pict>
        <v:shape id="_x0000_s2069" o:spid="_x0000_s206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1167D3">
    <w:pPr>
      <w:pStyle w:val="4"/>
      <w:spacing w:line="46" w:lineRule="auto"/>
      <w:rPr>
        <w:sz w:val="2"/>
      </w:rPr>
    </w:pPr>
    <w:r>
      <w:pict>
        <v:shape id="_x0000_s2071" o:spid="_x0000_s2071" style="position:absolute;left:0pt;margin-left:52.55pt;margin-top:43.4pt;height:0.75pt;width:314.6pt;mso-position-horizontal-relative:page;mso-position-vertical-relative:page;z-index:251670528;mso-width-relative:page;mso-height-relative:page;" fillcolor="#000000" filled="t" stroked="f" coordsize="6292,15" o:allowincell="f" path="m0,14l6291,14,6291,0,0,0,0,14xe">
          <v:path/>
          <v:fill on="t" focussize="0,0"/>
          <v:stroke on="f"/>
          <v:imagedata o:title=""/>
          <o:lock v:ext="edi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EC90D">
    <w:pPr>
      <w:pStyle w:val="4"/>
      <w:spacing w:line="46" w:lineRule="auto"/>
      <w:rPr>
        <w:sz w:val="2"/>
      </w:rPr>
    </w:pPr>
    <w:r>
      <w:pict>
        <v:shape id="_x0000_s2073" o:spid="_x0000_s2073" style="position:absolute;left:0pt;margin-left:52.55pt;margin-top:43.4pt;height:0.75pt;width:314.6pt;mso-position-horizontal-relative:page;mso-position-vertical-relative:page;z-index:251672576;mso-width-relative:page;mso-height-relative:page;" fillcolor="#000000" filled="t" stroked="f" coordsize="6292,15" o:allowincell="f" path="m0,14l6291,14,6291,0,0,0,0,14xe">
          <v:path/>
          <v:fill on="t" focussize="0,0"/>
          <v:stroke on="f"/>
          <v:imagedata o:title=""/>
          <o:lock v:ext="edit"/>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7F7FE">
    <w:pPr>
      <w:pStyle w:val="4"/>
      <w:spacing w:line="46" w:lineRule="auto"/>
      <w:rPr>
        <w:sz w:val="2"/>
      </w:rPr>
    </w:pPr>
    <w:r>
      <mc:AlternateContent>
        <mc:Choice Requires="wps">
          <w:drawing>
            <wp:anchor distT="0" distB="0" distL="114300" distR="114300" simplePos="0" relativeHeight="251697152"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95" name="任意多边形 95"/>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697152;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B3o9AbFwIAAH4EAAAO&#10;AAAAAAAAAAEAIAAAACQBAABkcnMvZTJvRG9jLnhtbFBLBQYAAAAABgAGAFkBAACtBQAAAAA=&#10;" path="m0,14l6291,14,6291,0,0,0,0,14xe">
              <v:fill on="t" focussize="0,0"/>
              <v:stroke on="f"/>
              <v:imagedata o:title=""/>
              <o:lock v:ext="edit" aspectratio="f"/>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2D1BD">
    <w:pPr>
      <w:pStyle w:val="4"/>
      <w:spacing w:line="46" w:lineRule="auto"/>
      <w:rPr>
        <w:sz w:val="2"/>
      </w:rPr>
    </w:pPr>
    <w:r>
      <w:pict>
        <v:shape id="_x0000_s2075" o:spid="_x0000_s2075" style="position:absolute;left:0pt;margin-left:52.55pt;margin-top:43.4pt;height:0.75pt;width:314.6pt;mso-position-horizontal-relative:page;mso-position-vertical-relative:page;z-index:251673600;mso-width-relative:page;mso-height-relative:page;" fillcolor="#000000" filled="t" stroked="f" coordsize="6292,15" o:allowincell="f" path="m0,14l6291,14,6291,0,0,0,0,14xe">
          <v:path/>
          <v:fill on="t" focussize="0,0"/>
          <v:stroke on="f"/>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90B63">
    <w:pPr>
      <w:pStyle w:val="4"/>
      <w:spacing w:line="46" w:lineRule="auto"/>
      <w:rPr>
        <w:sz w:val="2"/>
      </w:rPr>
    </w:pPr>
    <w:r>
      <w:pict>
        <v:shape id="_x0000_s2049" o:spid="_x0000_s204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EFE757">
    <w:pPr>
      <w:pStyle w:val="4"/>
      <w:spacing w:line="46" w:lineRule="auto"/>
      <w:rPr>
        <w:sz w:val="2"/>
      </w:rPr>
    </w:pPr>
    <w:r>
      <w:pict>
        <v:shape id="_x0000_s2076" o:spid="_x0000_s2076"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587375">
    <w:pPr>
      <w:pStyle w:val="4"/>
      <w:spacing w:line="46" w:lineRule="auto"/>
      <w:rPr>
        <w:sz w:val="2"/>
      </w:rPr>
    </w:pPr>
    <w:r>
      <w:pict>
        <v:shape id="_x0000_s2077" o:spid="_x0000_s2077" style="position:absolute;left:0pt;margin-left:52.55pt;margin-top:43.4pt;height:0.75pt;width:314.6pt;mso-position-horizontal-relative:page;mso-position-vertical-relative:page;z-index:251674624;mso-width-relative:page;mso-height-relative:page;" fillcolor="#000000" filled="t" stroked="f" coordsize="6292,15" o:allowincell="f" path="m0,14l6291,14,6291,0,0,0,0,14xe">
          <v:path/>
          <v:fill on="t" focussize="0,0"/>
          <v:stroke on="f"/>
          <v:imagedata o:title=""/>
          <o:lock v:ext="edit"/>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AECCF1">
    <w:pPr>
      <w:pStyle w:val="4"/>
      <w:spacing w:line="46" w:lineRule="auto"/>
      <w:rPr>
        <w:sz w:val="2"/>
      </w:rPr>
    </w:pPr>
    <w:r>
      <w:pict>
        <v:shape id="_x0000_s2078" o:spid="_x0000_s2078" style="position:absolute;left:0pt;margin-left:52.55pt;margin-top:43.4pt;height:0.75pt;width:314.6pt;mso-position-horizontal-relative:page;mso-position-vertical-relative:page;z-index:251675648;mso-width-relative:page;mso-height-relative:page;" fillcolor="#000000" filled="t" stroked="f" coordsize="6292,15" o:allowincell="f" path="m0,14l6291,14,6291,0,0,0,0,14xe">
          <v:path/>
          <v:fill on="t" focussize="0,0"/>
          <v:stroke on="f"/>
          <v:imagedata o:title=""/>
          <o:lock v:ext="edi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CFB9D">
    <w:pPr>
      <w:pStyle w:val="4"/>
      <w:spacing w:line="46" w:lineRule="auto"/>
      <w:rPr>
        <w:sz w:val="2"/>
      </w:rPr>
    </w:pPr>
    <w:r>
      <w:pict>
        <v:shape id="_x0000_s2080" o:spid="_x0000_s2080"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C3C2E5">
    <w:pPr>
      <w:pStyle w:val="4"/>
      <w:spacing w:line="46" w:lineRule="auto"/>
      <w:rPr>
        <w:sz w:val="2"/>
      </w:rPr>
    </w:pPr>
    <w:r>
      <mc:AlternateContent>
        <mc:Choice Requires="wps">
          <w:drawing>
            <wp:anchor distT="0" distB="0" distL="114300" distR="114300" simplePos="0" relativeHeight="251705344"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16" name="任意多边形 16"/>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05344;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8PGEU1QAAAAkBAAAPAAAAAAAA&#10;AAEAIAAAACIAAABkcnMvZG93bnJldi54bWxQSwECFAAUAAAACACHTuJAPBvXaBUCAAB+BAAADgAA&#10;AAAAAAABACAAAAAkAQAAZHJzL2Uyb0RvYy54bWxQSwUGAAAAAAYABgBZAQAAqwUAAAAA&#10;" path="m0,14l6291,14,6291,0,0,0,0,14xe">
              <v:fill on="t" focussize="0,0"/>
              <v:stroke on="f"/>
              <v:imagedata o:title=""/>
              <o:lock v:ext="edit" aspectratio="f"/>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48D87D">
    <w:pPr>
      <w:pStyle w:val="4"/>
      <w:spacing w:line="46" w:lineRule="auto"/>
      <w:rPr>
        <w:sz w:val="2"/>
      </w:rPr>
    </w:pPr>
    <w:r>
      <w:pict>
        <v:shape id="_x0000_s2087" o:spid="_x0000_s2087" style="position:absolute;left:0pt;margin-left:52.55pt;margin-top:43.4pt;height:0.75pt;width:314.6pt;mso-position-horizontal-relative:page;mso-position-vertical-relative:page;z-index:251667456;mso-width-relative:page;mso-height-relative:page;" fillcolor="#000000" filled="t" stroked="f" coordsize="6292,15" o:allowincell="f" path="m0,14l6291,14,6291,0,0,0,0,14xe">
          <v:path/>
          <v:fill on="t" focussize="0,0"/>
          <v:stroke on="f"/>
          <v:imagedata o:title=""/>
          <o:lock v:ext="edit"/>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92E04">
    <w:pPr>
      <w:pStyle w:val="4"/>
      <w:spacing w:line="46" w:lineRule="auto"/>
      <w:rPr>
        <w:sz w:val="2"/>
      </w:rPr>
    </w:pPr>
    <w:r>
      <w:pict>
        <v:shape id="_x0000_s2088" o:spid="_x0000_s2088" style="position:absolute;left:0pt;margin-left:52.55pt;margin-top:43.4pt;height:0.75pt;width:314.6pt;mso-position-horizontal-relative:page;mso-position-vertical-relative:page;z-index:251676672;mso-width-relative:page;mso-height-relative:page;" fillcolor="#000000" filled="t" stroked="f" coordsize="6292,15" o:allowincell="f" path="m0,14l6291,14,6291,0,0,0,0,14xe">
          <v:path/>
          <v:fill on="t" focussize="0,0"/>
          <v:stroke on="f"/>
          <v:imagedata o:title=""/>
          <o:lock v:ext="edit"/>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6F373F">
    <w:pPr>
      <w:pStyle w:val="4"/>
      <w:spacing w:line="46" w:lineRule="auto"/>
      <w:rPr>
        <w:sz w:val="2"/>
      </w:rPr>
    </w:pPr>
    <w:r>
      <w:pict>
        <v:shape id="_x0000_s2089" o:spid="_x0000_s208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783EE">
    <w:pPr>
      <w:pStyle w:val="4"/>
      <w:spacing w:line="46" w:lineRule="auto"/>
      <w:rPr>
        <w:sz w:val="2"/>
      </w:rPr>
    </w:pPr>
    <w:r>
      <w:pict>
        <v:shape id="_x0000_s2098" o:spid="_x0000_s2098" style="position:absolute;left:0pt;margin-left:52.55pt;margin-top:43.4pt;height:0.75pt;width:314.6pt;mso-position-horizontal-relative:page;mso-position-vertical-relative:page;z-index:251677696;mso-width-relative:page;mso-height-relative:page;" fillcolor="#000000" filled="t" stroked="f" coordsize="6292,15" o:allowincell="f" path="m0,14l6291,14,6291,0,0,0,0,14xe">
          <v:path/>
          <v:fill on="t" focussize="0,0"/>
          <v:stroke on="f"/>
          <v:imagedata o:title=""/>
          <o:lock v:ext="edit"/>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05088">
    <w:pPr>
      <w:pStyle w:val="4"/>
      <w:spacing w:line="46" w:lineRule="auto"/>
      <w:rPr>
        <w:sz w:val="2"/>
      </w:rPr>
    </w:pPr>
    <w:r>
      <w:pict>
        <v:shape id="_x0000_s2099" o:spid="_x0000_s209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8B5B7">
    <w:pPr>
      <w:pStyle w:val="4"/>
      <w:spacing w:line="46" w:lineRule="auto"/>
      <w:rPr>
        <w:sz w:val="2"/>
      </w:rPr>
    </w:pPr>
    <w:r>
      <w:pict>
        <v:shape id="_x0000_s2050" o:spid="_x0000_s2050"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BA87CC">
    <w:pPr>
      <w:pStyle w:val="4"/>
      <w:spacing w:line="46" w:lineRule="auto"/>
      <w:rPr>
        <w:sz w:val="2"/>
      </w:rPr>
    </w:pPr>
    <w:r>
      <w:pict>
        <v:shape id="_x0000_s2100" o:spid="_x0000_s2100" style="position:absolute;left:0pt;margin-left:52.55pt;margin-top:43.4pt;height:0.75pt;width:314.6pt;mso-position-horizontal-relative:page;mso-position-vertical-relative:page;z-index:251663360;mso-width-relative:page;mso-height-relative:page;" fillcolor="#000000" filled="t" stroked="f" coordsize="6292,15" o:allowincell="f" path="m0,14l6291,14,6291,0,0,0,0,14xe">
          <v:path/>
          <v:fill on="t" focussize="0,0"/>
          <v:stroke on="f"/>
          <v:imagedata o:title=""/>
          <o:lock v:ext="edit"/>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7D29E6">
    <w:pPr>
      <w:pStyle w:val="4"/>
      <w:spacing w:line="46" w:lineRule="auto"/>
      <w:rPr>
        <w:sz w:val="2"/>
      </w:rPr>
    </w:pPr>
    <w:r>
      <mc:AlternateContent>
        <mc:Choice Requires="wps">
          <w:drawing>
            <wp:anchor distT="0" distB="0" distL="114300" distR="114300" simplePos="0" relativeHeight="251704320"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4" name="任意多边形 34"/>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04320;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DFMJj7FwIAAH4EAAAO&#10;AAAAAAAAAAEAIAAAACQBAABkcnMvZTJvRG9jLnhtbFBLBQYAAAAABgAGAFkBAACtBQAAAAA=&#10;" path="m0,14l6291,14,6291,0,0,0,0,14xe">
              <v:fill on="t" focussize="0,0"/>
              <v:stroke on="f"/>
              <v:imagedata o:title=""/>
              <o:lock v:ext="edit" aspectratio="f"/>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17AB4">
    <w:pPr>
      <w:pStyle w:val="4"/>
      <w:spacing w:line="46" w:lineRule="auto"/>
      <w:rPr>
        <w:sz w:val="2"/>
      </w:rPr>
    </w:pPr>
    <w:r>
      <mc:AlternateContent>
        <mc:Choice Requires="wps">
          <w:drawing>
            <wp:anchor distT="0" distB="0" distL="114300" distR="114300" simplePos="0" relativeHeight="251703296"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6" name="任意多边形 36"/>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03296;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BG0IEcFwIAAH4EAAAO&#10;AAAAAAAAAAEAIAAAACQBAABkcnMvZTJvRG9jLnhtbFBLBQYAAAAABgAGAFkBAACtBQAAAAA=&#10;" path="m0,14l6291,14,6291,0,0,0,0,14xe">
              <v:fill on="t" focussize="0,0"/>
              <v:stroke on="f"/>
              <v:imagedata o:title=""/>
              <o:lock v:ext="edit" aspectratio="f"/>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38CD4">
    <w:pPr>
      <w:pStyle w:val="4"/>
      <w:spacing w:line="46" w:lineRule="auto"/>
      <w:rPr>
        <w:ins w:id="0" w:author="零 [2]" w:date="2025-11-22T15:37:36Z"/>
        <w:sz w:val="2"/>
      </w:rPr>
    </w:pPr>
    <w:ins w:id="1" w:author="零 [2]" w:date="2025-11-22T15:37:36Z">
      <w:r>
        <w:rPr/>
        <mc:AlternateContent>
          <mc:Choice Requires="wps">
            <w:drawing>
              <wp:anchor distT="0" distB="0" distL="114300" distR="114300" simplePos="0" relativeHeight="251713536"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49" name="任意多边形 49"/>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13536;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vDxhFNUAAAAJAQAADwAAAAAA&#10;AAABACAAAAAiAAAAZHJzL2Rvd25yZXYueG1sUEsBAhQAFAAAAAgAh07iQF4yu/wWAgAAfgQAAA4A&#10;AAAAAAAAAQAgAAAAJAEAAGRycy9lMm9Eb2MueG1sUEsFBgAAAAAGAAYAWQEAAKwFAAAAAA==&#10;" path="m0,14l6291,14,6291,0,0,0,0,14xe">
                <v:fill on="t" focussize="0,0"/>
                <v:stroke on="f"/>
                <v:imagedata o:title=""/>
                <o:lock v:ext="edit" aspectratio="f"/>
              </v:shape>
            </w:pict>
          </mc:Fallback>
        </mc:AlternateContent>
      </w:r>
    </w:ins>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32167">
    <w:pPr>
      <w:pStyle w:val="4"/>
      <w:spacing w:line="46" w:lineRule="auto"/>
      <w:rPr>
        <w:sz w:val="2"/>
      </w:rPr>
    </w:pPr>
    <w:r>
      <w:pict>
        <v:shape id="_x0000_s2105" o:spid="_x0000_s2105"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C4543">
    <w:pPr>
      <w:pStyle w:val="4"/>
      <w:spacing w:line="46" w:lineRule="auto"/>
      <w:rPr>
        <w:sz w:val="2"/>
      </w:rPr>
    </w:pPr>
    <w:r>
      <w:pict>
        <v:shape id="_x0000_s2106" o:spid="_x0000_s2106" style="position:absolute;left:0pt;margin-left:52.55pt;margin-top:43.4pt;height:0.75pt;width:314.6pt;mso-position-horizontal-relative:page;mso-position-vertical-relative:page;z-index:251663360;mso-width-relative:page;mso-height-relative:page;" fillcolor="#000000" filled="t" stroked="f" coordsize="6292,15" o:allowincell="f" path="m0,14l6291,14,6291,0,0,0,0,14xe">
          <v:path/>
          <v:fill on="t" focussize="0,0"/>
          <v:stroke on="f"/>
          <v:imagedata o:title=""/>
          <o:lock v:ext="edit"/>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65E8A">
    <w:pPr>
      <w:pStyle w:val="4"/>
      <w:spacing w:line="46" w:lineRule="auto"/>
      <w:rPr>
        <w:sz w:val="2"/>
      </w:rPr>
    </w:pPr>
    <w:r>
      <w:pict>
        <v:shape id="_x0000_s2107" o:spid="_x0000_s2107" style="position:absolute;left:0pt;margin-left:69.4pt;margin-top:43.4pt;height:0.75pt;width:280.95pt;mso-position-horizontal-relative:page;mso-position-vertical-relative:page;z-index:251680768;mso-width-relative:page;mso-height-relative:page;" fillcolor="#000000" filled="t" stroked="f" coordsize="5619,15" o:allowincell="f" path="m0,14l5618,14,5618,0,0,0,0,14xe">
          <v:path/>
          <v:fill on="t" focussize="0,0"/>
          <v:stroke on="f"/>
          <v:imagedata o:title=""/>
          <o:lock v:ext="edit"/>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945B7">
    <w:pPr>
      <w:spacing w:line="14" w:lineRule="auto"/>
      <w:rPr>
        <w:rFonts w:ascii="Arial"/>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97E11">
    <w:pPr>
      <w:pStyle w:val="4"/>
      <w:spacing w:line="46" w:lineRule="auto"/>
      <w:rPr>
        <w:sz w:val="2"/>
      </w:rPr>
    </w:pPr>
    <w:r>
      <w:pict>
        <v:shape id="_x0000_s2054" o:spid="_x0000_s2054" style="position:absolute;left:0pt;margin-left:52.55pt;margin-top:43.4pt;height:0.75pt;width:314.6pt;mso-position-horizontal-relative:page;mso-position-vertical-relative:page;z-index:251664384;mso-width-relative:page;mso-height-relative:page;" fillcolor="#000000" filled="t" stroked="f" coordsize="6292,15" o:allowincell="f" path="m0,14l6291,14,6291,0,0,0,0,14xe">
          <v:path/>
          <v:fill on="t" focussize="0,0"/>
          <v:stroke on="f"/>
          <v:imagedata o:title=""/>
          <o:lock v:ext="edit"/>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7A95E">
    <w:pPr>
      <w:pStyle w:val="4"/>
      <w:spacing w:line="46" w:lineRule="auto"/>
      <w:rPr>
        <w:sz w:val="2"/>
      </w:rPr>
    </w:pPr>
    <w:r>
      <w:pict>
        <v:shape id="_x0000_s2060" o:spid="_x0000_s2060" style="position:absolute;left:0pt;margin-left:52.55pt;margin-top:43.4pt;height:0.75pt;width:314.6pt;mso-position-horizontal-relative:page;mso-position-vertical-relative:page;z-index:251665408;mso-width-relative:page;mso-height-relative:page;" fillcolor="#000000" filled="t" stroked="f" coordsize="6292,15" o:allowincell="f" path="m0,14l6291,14,6291,0,0,0,0,14xe">
          <v:path/>
          <v:fill on="t" focussize="0,0"/>
          <v:stroke on="f"/>
          <v:imagedata o:title=""/>
          <o:lock v:ext="edi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5BCBD">
    <w:pPr>
      <w:pStyle w:val="4"/>
      <w:spacing w:line="46" w:lineRule="auto"/>
      <w:rPr>
        <w:sz w:val="2"/>
      </w:rPr>
    </w:pPr>
    <w:r>
      <w:pict>
        <v:shape id="_x0000_s2061" o:spid="_x0000_s2061"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897418">
    <w:pPr>
      <w:pStyle w:val="4"/>
      <w:spacing w:line="46" w:lineRule="auto"/>
      <w:rPr>
        <w:sz w:val="2"/>
      </w:rPr>
    </w:pPr>
    <w:r>
      <w:pict>
        <v:shape id="_x0000_s2062" o:spid="_x0000_s2062" style="position:absolute;left:0pt;margin-left:52.55pt;margin-top:43.4pt;height:0.75pt;width:314.6pt;mso-position-horizontal-relative:page;mso-position-vertical-relative:page;z-index:251666432;mso-width-relative:page;mso-height-relative:page;" fillcolor="#000000" filled="t" stroked="f" coordsize="6292,15" o:allowincell="f" path="m0,14l6291,14,6291,0,0,0,0,14xe">
          <v:path/>
          <v:fill on="t" focussize="0,0"/>
          <v:stroke on="f"/>
          <v:imagedata o:title=""/>
          <o:lock v:ext="edi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EA4AE">
    <w:pPr>
      <w:pStyle w:val="4"/>
      <w:spacing w:line="46" w:lineRule="auto"/>
      <w:rPr>
        <w:sz w:val="2"/>
      </w:rPr>
    </w:pPr>
    <w:r>
      <w:pict>
        <v:shape id="_x0000_s2063" o:spid="_x0000_s2063" style="position:absolute;left:0pt;margin-left:52.55pt;margin-top:43.4pt;height:0.75pt;width:314.6pt;mso-position-horizontal-relative:page;mso-position-vertical-relative:page;z-index:251667456;mso-width-relative:page;mso-height-relative:page;" fillcolor="#000000" filled="t" stroked="f" coordsize="6292,15" o:allowincell="f" path="m0,14l6291,14,6291,0,0,0,0,14xe">
          <v:path/>
          <v:fill on="t" focussize="0,0"/>
          <v:stroke on="f"/>
          <v:imagedata o:title=""/>
          <o:lock v:ext="edi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870E3">
    <w:pPr>
      <w:pStyle w:val="4"/>
      <w:spacing w:line="46" w:lineRule="auto"/>
      <w:rPr>
        <w:sz w:val="2"/>
      </w:rPr>
    </w:pPr>
    <w:r>
      <w:pict>
        <v:shape id="_x0000_s2065" o:spid="_x0000_s2065" style="position:absolute;left:0pt;margin-left:52.55pt;margin-top:43.4pt;height:0.75pt;width:314.6pt;mso-position-horizontal-relative:page;mso-position-vertical-relative:page;z-index:251668480;mso-width-relative:page;mso-height-relative:page;" fillcolor="#000000" filled="t" stroked="f" coordsize="6292,15" o:allowincell="f" path="m0,14l6291,14,6291,0,0,0,0,14xe">
          <v:path/>
          <v:fill on="t" focussize="0,0"/>
          <v:stroke on="f"/>
          <v:imagedata o:title=""/>
          <o:lock v:ext="edit"/>
        </v:shape>
      </w:pict>
    </w: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零 [2]">
    <w15:presenceInfo w15:providerId="WPS Office" w15:userId="15551479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revisionView w:markup="0"/>
  <w:trackRevisions w:val="1"/>
  <w:documentProtection w:enforcement="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0BFD9FC8"/>
    <w:rsid w:val="1B399337"/>
    <w:rsid w:val="36F733D5"/>
    <w:rsid w:val="37F74D61"/>
    <w:rsid w:val="3ABF70B4"/>
    <w:rsid w:val="3B7F7633"/>
    <w:rsid w:val="3BF92BFE"/>
    <w:rsid w:val="3D34831A"/>
    <w:rsid w:val="3EDE9B4E"/>
    <w:rsid w:val="3F3FBBDA"/>
    <w:rsid w:val="3F8DC013"/>
    <w:rsid w:val="3FDA6899"/>
    <w:rsid w:val="3FF704FF"/>
    <w:rsid w:val="59EC5E84"/>
    <w:rsid w:val="5B99F79B"/>
    <w:rsid w:val="5EFEE5CA"/>
    <w:rsid w:val="5EFF35B2"/>
    <w:rsid w:val="6B2BF47C"/>
    <w:rsid w:val="6F77BD2B"/>
    <w:rsid w:val="76FF3734"/>
    <w:rsid w:val="777F8235"/>
    <w:rsid w:val="77BA939E"/>
    <w:rsid w:val="7D5C000D"/>
    <w:rsid w:val="7DFD92A0"/>
    <w:rsid w:val="7EFE8965"/>
    <w:rsid w:val="7FB62DCE"/>
    <w:rsid w:val="7FB7C359"/>
    <w:rsid w:val="7FFA49B2"/>
    <w:rsid w:val="7FFF38E9"/>
    <w:rsid w:val="A9B6F9AC"/>
    <w:rsid w:val="ABF63141"/>
    <w:rsid w:val="ABFF54E9"/>
    <w:rsid w:val="ACFEC015"/>
    <w:rsid w:val="AD7F5591"/>
    <w:rsid w:val="B7F13FA6"/>
    <w:rsid w:val="B7FF0E48"/>
    <w:rsid w:val="BD6535FD"/>
    <w:rsid w:val="D52789D0"/>
    <w:rsid w:val="D9F9C6F4"/>
    <w:rsid w:val="DBFBC4AF"/>
    <w:rsid w:val="DEFD012A"/>
    <w:rsid w:val="DFBF6E45"/>
    <w:rsid w:val="DFFFC7AE"/>
    <w:rsid w:val="E587A51A"/>
    <w:rsid w:val="EDF986B1"/>
    <w:rsid w:val="EEBFE56D"/>
    <w:rsid w:val="EFFA7A69"/>
    <w:rsid w:val="F2FF994E"/>
    <w:rsid w:val="F77D2868"/>
    <w:rsid w:val="F7B8617B"/>
    <w:rsid w:val="F7F162A7"/>
    <w:rsid w:val="F7FB9FB0"/>
    <w:rsid w:val="FBFD38EF"/>
    <w:rsid w:val="FC7FF6DC"/>
    <w:rsid w:val="FDFF9818"/>
    <w:rsid w:val="FF821C8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3">
    <w:name w:val="annotation text"/>
    <w:basedOn w:val="1"/>
    <w:uiPriority w:val="0"/>
    <w:pPr>
      <w:jc w:val="left"/>
    </w:pPr>
  </w:style>
  <w:style w:type="paragraph" w:styleId="4">
    <w:name w:val="Body Text"/>
    <w:basedOn w:val="1"/>
    <w:semiHidden/>
    <w:qFormat/>
    <w:uiPriority w:val="0"/>
    <w:rPr>
      <w:rFonts w:ascii="Arial" w:hAnsi="Arial" w:eastAsia="Arial" w:cs="Arial"/>
      <w:sz w:val="21"/>
      <w:szCs w:val="21"/>
      <w:lang w:val="en-US" w:eastAsia="en-US" w:bidi="ar-SA"/>
    </w:r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table" w:customStyle="1" w:styleId="13">
    <w:name w:val="Table Normal"/>
    <w:semiHidden/>
    <w:unhideWhenUsed/>
    <w:qFormat/>
    <w:uiPriority w:val="0"/>
    <w:tblPr>
      <w:tblCellMar>
        <w:top w:w="0" w:type="dxa"/>
        <w:left w:w="0" w:type="dxa"/>
        <w:bottom w:w="0" w:type="dxa"/>
        <w:right w:w="0" w:type="dxa"/>
      </w:tblCellMar>
    </w:tblPr>
  </w:style>
  <w:style w:type="paragraph" w:customStyle="1" w:styleId="14">
    <w:name w:val="WPSOffice手动目录 1"/>
    <w:uiPriority w:val="0"/>
    <w:pPr>
      <w:ind w:leftChars="0"/>
    </w:pPr>
    <w:rPr>
      <w:rFonts w:ascii="Times New Roman" w:hAnsi="Times New Roman" w:eastAsia="宋体" w:cs="Times New Roman"/>
      <w:sz w:val="20"/>
      <w:szCs w:val="20"/>
    </w:rPr>
  </w:style>
  <w:style w:type="paragraph" w:customStyle="1" w:styleId="15">
    <w:name w:val="WPSOffice手动目录 2"/>
    <w:uiPriority w:val="0"/>
    <w:pPr>
      <w:ind w:leftChars="200"/>
    </w:pPr>
    <w:rPr>
      <w:rFonts w:ascii="Times New Roman" w:hAnsi="Times New Roman" w:eastAsia="宋体" w:cs="Times New Roman"/>
      <w:sz w:val="20"/>
      <w:szCs w:val="20"/>
    </w:rPr>
  </w:style>
  <w:style w:type="paragraph" w:customStyle="1" w:styleId="16">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jpeg"/><Relationship Id="rId98" Type="http://schemas.openxmlformats.org/officeDocument/2006/relationships/image" Target="media/image7.jpeg"/><Relationship Id="rId97" Type="http://schemas.openxmlformats.org/officeDocument/2006/relationships/image" Target="media/image6.png"/><Relationship Id="rId96" Type="http://schemas.openxmlformats.org/officeDocument/2006/relationships/image" Target="media/image5.jpeg"/><Relationship Id="rId95" Type="http://schemas.openxmlformats.org/officeDocument/2006/relationships/image" Target="media/image4.png"/><Relationship Id="rId94" Type="http://schemas.openxmlformats.org/officeDocument/2006/relationships/image" Target="media/image3.png"/><Relationship Id="rId93" Type="http://schemas.openxmlformats.org/officeDocument/2006/relationships/image" Target="media/image2.png"/><Relationship Id="rId92" Type="http://schemas.openxmlformats.org/officeDocument/2006/relationships/image" Target="media/image1.jpeg"/><Relationship Id="rId91" Type="http://schemas.openxmlformats.org/officeDocument/2006/relationships/theme" Target="theme/theme1.xml"/><Relationship Id="rId90" Type="http://schemas.openxmlformats.org/officeDocument/2006/relationships/footer" Target="footer47.xml"/><Relationship Id="rId9" Type="http://schemas.openxmlformats.org/officeDocument/2006/relationships/footer" Target="footer2.xml"/><Relationship Id="rId89" Type="http://schemas.openxmlformats.org/officeDocument/2006/relationships/header" Target="header37.xml"/><Relationship Id="rId88" Type="http://schemas.openxmlformats.org/officeDocument/2006/relationships/footer" Target="footer46.xml"/><Relationship Id="rId87" Type="http://schemas.openxmlformats.org/officeDocument/2006/relationships/header" Target="header36.xml"/><Relationship Id="rId86" Type="http://schemas.openxmlformats.org/officeDocument/2006/relationships/footer" Target="footer45.xml"/><Relationship Id="rId85" Type="http://schemas.openxmlformats.org/officeDocument/2006/relationships/header" Target="header35.xml"/><Relationship Id="rId84" Type="http://schemas.openxmlformats.org/officeDocument/2006/relationships/footer" Target="footer44.xml"/><Relationship Id="rId83" Type="http://schemas.openxmlformats.org/officeDocument/2006/relationships/header" Target="header34.xml"/><Relationship Id="rId82" Type="http://schemas.openxmlformats.org/officeDocument/2006/relationships/footer" Target="footer43.xml"/><Relationship Id="rId81" Type="http://schemas.openxmlformats.org/officeDocument/2006/relationships/header" Target="header33.xml"/><Relationship Id="rId80" Type="http://schemas.openxmlformats.org/officeDocument/2006/relationships/footer" Target="footer42.xml"/><Relationship Id="rId8" Type="http://schemas.openxmlformats.org/officeDocument/2006/relationships/footer" Target="footer1.xml"/><Relationship Id="rId79" Type="http://schemas.openxmlformats.org/officeDocument/2006/relationships/header" Target="header32.xml"/><Relationship Id="rId78" Type="http://schemas.openxmlformats.org/officeDocument/2006/relationships/footer" Target="footer41.xml"/><Relationship Id="rId77" Type="http://schemas.openxmlformats.org/officeDocument/2006/relationships/header" Target="header31.xml"/><Relationship Id="rId76" Type="http://schemas.openxmlformats.org/officeDocument/2006/relationships/footer" Target="footer40.xml"/><Relationship Id="rId75" Type="http://schemas.openxmlformats.org/officeDocument/2006/relationships/header" Target="header30.xml"/><Relationship Id="rId74" Type="http://schemas.openxmlformats.org/officeDocument/2006/relationships/footer" Target="footer39.xml"/><Relationship Id="rId73" Type="http://schemas.openxmlformats.org/officeDocument/2006/relationships/footer" Target="footer38.xml"/><Relationship Id="rId72" Type="http://schemas.openxmlformats.org/officeDocument/2006/relationships/footer" Target="footer37.xml"/><Relationship Id="rId71" Type="http://schemas.openxmlformats.org/officeDocument/2006/relationships/header" Target="header29.xml"/><Relationship Id="rId70" Type="http://schemas.openxmlformats.org/officeDocument/2006/relationships/footer" Target="footer36.xml"/><Relationship Id="rId7" Type="http://schemas.openxmlformats.org/officeDocument/2006/relationships/header" Target="header1.xml"/><Relationship Id="rId69" Type="http://schemas.openxmlformats.org/officeDocument/2006/relationships/header" Target="header28.xml"/><Relationship Id="rId68" Type="http://schemas.openxmlformats.org/officeDocument/2006/relationships/footer" Target="footer35.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header" Target="header27.xml"/><Relationship Id="rId64" Type="http://schemas.openxmlformats.org/officeDocument/2006/relationships/footer" Target="footer32.xml"/><Relationship Id="rId63" Type="http://schemas.openxmlformats.org/officeDocument/2006/relationships/header" Target="header26.xml"/><Relationship Id="rId62" Type="http://schemas.openxmlformats.org/officeDocument/2006/relationships/footer" Target="footer31.xml"/><Relationship Id="rId61" Type="http://schemas.openxmlformats.org/officeDocument/2006/relationships/header" Target="header25.xml"/><Relationship Id="rId60" Type="http://schemas.openxmlformats.org/officeDocument/2006/relationships/footer" Target="footer30.xml"/><Relationship Id="rId6" Type="http://schemas.openxmlformats.org/officeDocument/2006/relationships/endnotes" Target="endnotes.xml"/><Relationship Id="rId59" Type="http://schemas.openxmlformats.org/officeDocument/2006/relationships/header" Target="header24.xml"/><Relationship Id="rId58" Type="http://schemas.openxmlformats.org/officeDocument/2006/relationships/footer" Target="footer29.xml"/><Relationship Id="rId57" Type="http://schemas.openxmlformats.org/officeDocument/2006/relationships/footer" Target="footer28.xml"/><Relationship Id="rId56" Type="http://schemas.openxmlformats.org/officeDocument/2006/relationships/header" Target="header23.xml"/><Relationship Id="rId55" Type="http://schemas.openxmlformats.org/officeDocument/2006/relationships/footer" Target="footer27.xml"/><Relationship Id="rId54" Type="http://schemas.openxmlformats.org/officeDocument/2006/relationships/header" Target="header22.xml"/><Relationship Id="rId53" Type="http://schemas.openxmlformats.org/officeDocument/2006/relationships/footer" Target="footer26.xml"/><Relationship Id="rId52" Type="http://schemas.openxmlformats.org/officeDocument/2006/relationships/header" Target="header21.xml"/><Relationship Id="rId51" Type="http://schemas.openxmlformats.org/officeDocument/2006/relationships/footer" Target="footer25.xml"/><Relationship Id="rId50" Type="http://schemas.openxmlformats.org/officeDocument/2006/relationships/footer" Target="footer24.xml"/><Relationship Id="rId5" Type="http://schemas.openxmlformats.org/officeDocument/2006/relationships/footnotes" Target="footnotes.xml"/><Relationship Id="rId49" Type="http://schemas.openxmlformats.org/officeDocument/2006/relationships/header" Target="header20.xml"/><Relationship Id="rId48" Type="http://schemas.openxmlformats.org/officeDocument/2006/relationships/footer" Target="footer23.xml"/><Relationship Id="rId47" Type="http://schemas.openxmlformats.org/officeDocument/2006/relationships/header" Target="header19.xml"/><Relationship Id="rId46" Type="http://schemas.openxmlformats.org/officeDocument/2006/relationships/footer" Target="footer22.xml"/><Relationship Id="rId45" Type="http://schemas.openxmlformats.org/officeDocument/2006/relationships/header" Target="header18.xml"/><Relationship Id="rId44" Type="http://schemas.openxmlformats.org/officeDocument/2006/relationships/footer" Target="footer21.xml"/><Relationship Id="rId43" Type="http://schemas.openxmlformats.org/officeDocument/2006/relationships/header" Target="header17.xml"/><Relationship Id="rId42" Type="http://schemas.openxmlformats.org/officeDocument/2006/relationships/footer" Target="footer20.xml"/><Relationship Id="rId41" Type="http://schemas.openxmlformats.org/officeDocument/2006/relationships/header" Target="header16.xml"/><Relationship Id="rId40" Type="http://schemas.openxmlformats.org/officeDocument/2006/relationships/footer" Target="footer19.xml"/><Relationship Id="rId4" Type="http://schemas.microsoft.com/office/2011/relationships/commentsExtended" Target="commentsExtended.xml"/><Relationship Id="rId39" Type="http://schemas.openxmlformats.org/officeDocument/2006/relationships/header" Target="header15.xml"/><Relationship Id="rId38" Type="http://schemas.openxmlformats.org/officeDocument/2006/relationships/footer" Target="footer18.xml"/><Relationship Id="rId37" Type="http://schemas.openxmlformats.org/officeDocument/2006/relationships/footer" Target="footer17.xml"/><Relationship Id="rId36" Type="http://schemas.openxmlformats.org/officeDocument/2006/relationships/header" Target="header14.xml"/><Relationship Id="rId35" Type="http://schemas.openxmlformats.org/officeDocument/2006/relationships/footer" Target="footer16.xml"/><Relationship Id="rId34" Type="http://schemas.openxmlformats.org/officeDocument/2006/relationships/header" Target="header13.xml"/><Relationship Id="rId33" Type="http://schemas.openxmlformats.org/officeDocument/2006/relationships/footer" Target="footer15.xml"/><Relationship Id="rId32" Type="http://schemas.openxmlformats.org/officeDocument/2006/relationships/header" Target="header12.xml"/><Relationship Id="rId31" Type="http://schemas.openxmlformats.org/officeDocument/2006/relationships/footer" Target="footer14.xml"/><Relationship Id="rId30" Type="http://schemas.openxmlformats.org/officeDocument/2006/relationships/header" Target="header11.xml"/><Relationship Id="rId3" Type="http://schemas.openxmlformats.org/officeDocument/2006/relationships/comments" Target="comments.xml"/><Relationship Id="rId29" Type="http://schemas.openxmlformats.org/officeDocument/2006/relationships/footer" Target="footer13.xml"/><Relationship Id="rId28" Type="http://schemas.openxmlformats.org/officeDocument/2006/relationships/header" Target="header10.xml"/><Relationship Id="rId27" Type="http://schemas.openxmlformats.org/officeDocument/2006/relationships/footer" Target="footer12.xml"/><Relationship Id="rId26" Type="http://schemas.openxmlformats.org/officeDocument/2006/relationships/header" Target="header9.xml"/><Relationship Id="rId25" Type="http://schemas.openxmlformats.org/officeDocument/2006/relationships/footer" Target="footer11.xml"/><Relationship Id="rId24" Type="http://schemas.openxmlformats.org/officeDocument/2006/relationships/header" Target="header8.xml"/><Relationship Id="rId23" Type="http://schemas.openxmlformats.org/officeDocument/2006/relationships/footer" Target="footer10.xml"/><Relationship Id="rId22" Type="http://schemas.openxmlformats.org/officeDocument/2006/relationships/header" Target="header7.xml"/><Relationship Id="rId216" Type="http://schemas.microsoft.com/office/2011/relationships/people" Target="people.xml"/><Relationship Id="rId215" Type="http://schemas.openxmlformats.org/officeDocument/2006/relationships/fontTable" Target="fontTable.xml"/><Relationship Id="rId214" Type="http://schemas.openxmlformats.org/officeDocument/2006/relationships/customXml" Target="../customXml/item1.xml"/><Relationship Id="rId213" Type="http://schemas.openxmlformats.org/officeDocument/2006/relationships/image" Target="media/image122.jpeg"/><Relationship Id="rId212" Type="http://schemas.openxmlformats.org/officeDocument/2006/relationships/image" Target="media/image121.png"/><Relationship Id="rId211" Type="http://schemas.openxmlformats.org/officeDocument/2006/relationships/image" Target="media/image120.png"/><Relationship Id="rId210" Type="http://schemas.openxmlformats.org/officeDocument/2006/relationships/image" Target="media/image119.png"/><Relationship Id="rId21" Type="http://schemas.openxmlformats.org/officeDocument/2006/relationships/footer" Target="footer9.xml"/><Relationship Id="rId209" Type="http://schemas.openxmlformats.org/officeDocument/2006/relationships/image" Target="media/image118.jpeg"/><Relationship Id="rId208" Type="http://schemas.openxmlformats.org/officeDocument/2006/relationships/image" Target="media/image117.png"/><Relationship Id="rId207" Type="http://schemas.openxmlformats.org/officeDocument/2006/relationships/image" Target="media/image116.png"/><Relationship Id="rId206" Type="http://schemas.openxmlformats.org/officeDocument/2006/relationships/image" Target="media/image115.png"/><Relationship Id="rId205" Type="http://schemas.openxmlformats.org/officeDocument/2006/relationships/image" Target="media/image114.png"/><Relationship Id="rId204" Type="http://schemas.openxmlformats.org/officeDocument/2006/relationships/image" Target="media/image113.png"/><Relationship Id="rId203" Type="http://schemas.openxmlformats.org/officeDocument/2006/relationships/image" Target="media/image112.jpeg"/><Relationship Id="rId202" Type="http://schemas.openxmlformats.org/officeDocument/2006/relationships/image" Target="media/image111.png"/><Relationship Id="rId201" Type="http://schemas.openxmlformats.org/officeDocument/2006/relationships/image" Target="media/image110.png"/><Relationship Id="rId200" Type="http://schemas.openxmlformats.org/officeDocument/2006/relationships/image" Target="media/image109.png"/><Relationship Id="rId20" Type="http://schemas.openxmlformats.org/officeDocument/2006/relationships/footer" Target="footer8.xml"/><Relationship Id="rId2" Type="http://schemas.openxmlformats.org/officeDocument/2006/relationships/settings" Target="settings.xml"/><Relationship Id="rId199" Type="http://schemas.openxmlformats.org/officeDocument/2006/relationships/image" Target="media/image108.png"/><Relationship Id="rId198" Type="http://schemas.openxmlformats.org/officeDocument/2006/relationships/image" Target="media/image107.jpeg"/><Relationship Id="rId197" Type="http://schemas.openxmlformats.org/officeDocument/2006/relationships/image" Target="media/image106.jpeg"/><Relationship Id="rId196" Type="http://schemas.openxmlformats.org/officeDocument/2006/relationships/image" Target="media/image105.png"/><Relationship Id="rId195" Type="http://schemas.openxmlformats.org/officeDocument/2006/relationships/image" Target="media/image104.jpeg"/><Relationship Id="rId194" Type="http://schemas.openxmlformats.org/officeDocument/2006/relationships/image" Target="media/image103.png"/><Relationship Id="rId193" Type="http://schemas.openxmlformats.org/officeDocument/2006/relationships/image" Target="media/image102.jpeg"/><Relationship Id="rId192" Type="http://schemas.openxmlformats.org/officeDocument/2006/relationships/image" Target="media/image101.jpeg"/><Relationship Id="rId191" Type="http://schemas.openxmlformats.org/officeDocument/2006/relationships/image" Target="media/image100.png"/><Relationship Id="rId190" Type="http://schemas.openxmlformats.org/officeDocument/2006/relationships/image" Target="media/image99.png"/><Relationship Id="rId19" Type="http://schemas.openxmlformats.org/officeDocument/2006/relationships/footer" Target="footer7.xml"/><Relationship Id="rId189" Type="http://schemas.openxmlformats.org/officeDocument/2006/relationships/image" Target="media/image98.png"/><Relationship Id="rId188" Type="http://schemas.openxmlformats.org/officeDocument/2006/relationships/image" Target="media/image97.png"/><Relationship Id="rId187" Type="http://schemas.openxmlformats.org/officeDocument/2006/relationships/image" Target="media/image96.png"/><Relationship Id="rId186" Type="http://schemas.openxmlformats.org/officeDocument/2006/relationships/image" Target="media/image95.png"/><Relationship Id="rId185" Type="http://schemas.openxmlformats.org/officeDocument/2006/relationships/image" Target="media/image94.png"/><Relationship Id="rId184" Type="http://schemas.openxmlformats.org/officeDocument/2006/relationships/image" Target="media/image93.png"/><Relationship Id="rId183" Type="http://schemas.openxmlformats.org/officeDocument/2006/relationships/image" Target="media/image92.png"/><Relationship Id="rId182" Type="http://schemas.openxmlformats.org/officeDocument/2006/relationships/image" Target="media/image91.png"/><Relationship Id="rId181" Type="http://schemas.openxmlformats.org/officeDocument/2006/relationships/image" Target="media/image90.png"/><Relationship Id="rId180" Type="http://schemas.openxmlformats.org/officeDocument/2006/relationships/image" Target="media/image89.png"/><Relationship Id="rId18" Type="http://schemas.openxmlformats.org/officeDocument/2006/relationships/header" Target="header6.xml"/><Relationship Id="rId179" Type="http://schemas.openxmlformats.org/officeDocument/2006/relationships/image" Target="media/image88.png"/><Relationship Id="rId178" Type="http://schemas.openxmlformats.org/officeDocument/2006/relationships/image" Target="media/image87.png"/><Relationship Id="rId177" Type="http://schemas.openxmlformats.org/officeDocument/2006/relationships/image" Target="media/image86.jpeg"/><Relationship Id="rId176" Type="http://schemas.openxmlformats.org/officeDocument/2006/relationships/image" Target="media/image85.png"/><Relationship Id="rId175" Type="http://schemas.openxmlformats.org/officeDocument/2006/relationships/image" Target="media/image84.png"/><Relationship Id="rId174" Type="http://schemas.openxmlformats.org/officeDocument/2006/relationships/image" Target="media/image83.jpeg"/><Relationship Id="rId173" Type="http://schemas.openxmlformats.org/officeDocument/2006/relationships/image" Target="media/image82.jpeg"/><Relationship Id="rId172" Type="http://schemas.openxmlformats.org/officeDocument/2006/relationships/image" Target="media/image81.jpeg"/><Relationship Id="rId171" Type="http://schemas.openxmlformats.org/officeDocument/2006/relationships/image" Target="media/image80.jpeg"/><Relationship Id="rId170" Type="http://schemas.openxmlformats.org/officeDocument/2006/relationships/image" Target="media/image79.jpeg"/><Relationship Id="rId17" Type="http://schemas.openxmlformats.org/officeDocument/2006/relationships/footer" Target="footer6.xml"/><Relationship Id="rId169" Type="http://schemas.openxmlformats.org/officeDocument/2006/relationships/image" Target="media/image78.jpeg"/><Relationship Id="rId168" Type="http://schemas.openxmlformats.org/officeDocument/2006/relationships/image" Target="media/image77.jpeg"/><Relationship Id="rId167" Type="http://schemas.openxmlformats.org/officeDocument/2006/relationships/image" Target="media/image76.png"/><Relationship Id="rId166" Type="http://schemas.openxmlformats.org/officeDocument/2006/relationships/image" Target="media/image75.jpeg"/><Relationship Id="rId165" Type="http://schemas.openxmlformats.org/officeDocument/2006/relationships/image" Target="media/image74.png"/><Relationship Id="rId164" Type="http://schemas.openxmlformats.org/officeDocument/2006/relationships/image" Target="media/image73.png"/><Relationship Id="rId163" Type="http://schemas.openxmlformats.org/officeDocument/2006/relationships/image" Target="media/image72.jpeg"/><Relationship Id="rId162" Type="http://schemas.openxmlformats.org/officeDocument/2006/relationships/image" Target="media/image71.png"/><Relationship Id="rId161" Type="http://schemas.openxmlformats.org/officeDocument/2006/relationships/image" Target="media/image70.png"/><Relationship Id="rId160" Type="http://schemas.openxmlformats.org/officeDocument/2006/relationships/image" Target="media/image69.jpeg"/><Relationship Id="rId16" Type="http://schemas.openxmlformats.org/officeDocument/2006/relationships/header" Target="header5.xml"/><Relationship Id="rId159" Type="http://schemas.openxmlformats.org/officeDocument/2006/relationships/image" Target="media/image68.png"/><Relationship Id="rId158" Type="http://schemas.openxmlformats.org/officeDocument/2006/relationships/image" Target="media/image67.jpeg"/><Relationship Id="rId157" Type="http://schemas.openxmlformats.org/officeDocument/2006/relationships/image" Target="media/image66.png"/><Relationship Id="rId156" Type="http://schemas.openxmlformats.org/officeDocument/2006/relationships/image" Target="media/image65.png"/><Relationship Id="rId155" Type="http://schemas.openxmlformats.org/officeDocument/2006/relationships/image" Target="media/image64.jpeg"/><Relationship Id="rId154" Type="http://schemas.openxmlformats.org/officeDocument/2006/relationships/image" Target="media/image63.jpeg"/><Relationship Id="rId153" Type="http://schemas.openxmlformats.org/officeDocument/2006/relationships/image" Target="media/image62.png"/><Relationship Id="rId152" Type="http://schemas.openxmlformats.org/officeDocument/2006/relationships/image" Target="media/image61.jpeg"/><Relationship Id="rId151" Type="http://schemas.openxmlformats.org/officeDocument/2006/relationships/image" Target="media/image60.jpeg"/><Relationship Id="rId150" Type="http://schemas.openxmlformats.org/officeDocument/2006/relationships/image" Target="media/image59.jpeg"/><Relationship Id="rId15" Type="http://schemas.openxmlformats.org/officeDocument/2006/relationships/footer" Target="footer5.xml"/><Relationship Id="rId149" Type="http://schemas.openxmlformats.org/officeDocument/2006/relationships/image" Target="media/image58.jpeg"/><Relationship Id="rId148" Type="http://schemas.openxmlformats.org/officeDocument/2006/relationships/image" Target="media/image57.jpeg"/><Relationship Id="rId147" Type="http://schemas.openxmlformats.org/officeDocument/2006/relationships/image" Target="media/image56.jpeg"/><Relationship Id="rId146" Type="http://schemas.openxmlformats.org/officeDocument/2006/relationships/image" Target="media/image55.jpeg"/><Relationship Id="rId145" Type="http://schemas.openxmlformats.org/officeDocument/2006/relationships/image" Target="media/image54.png"/><Relationship Id="rId144" Type="http://schemas.openxmlformats.org/officeDocument/2006/relationships/image" Target="media/image53.png"/><Relationship Id="rId143" Type="http://schemas.openxmlformats.org/officeDocument/2006/relationships/image" Target="media/image52.jpeg"/><Relationship Id="rId142" Type="http://schemas.openxmlformats.org/officeDocument/2006/relationships/image" Target="media/image51.png"/><Relationship Id="rId141" Type="http://schemas.openxmlformats.org/officeDocument/2006/relationships/image" Target="media/image50.jpeg"/><Relationship Id="rId140" Type="http://schemas.openxmlformats.org/officeDocument/2006/relationships/image" Target="media/image49.jpeg"/><Relationship Id="rId14" Type="http://schemas.openxmlformats.org/officeDocument/2006/relationships/header" Target="header4.xml"/><Relationship Id="rId139" Type="http://schemas.openxmlformats.org/officeDocument/2006/relationships/image" Target="media/image48.jpeg"/><Relationship Id="rId138" Type="http://schemas.openxmlformats.org/officeDocument/2006/relationships/image" Target="media/image47.png"/><Relationship Id="rId137" Type="http://schemas.openxmlformats.org/officeDocument/2006/relationships/image" Target="media/image46.png"/><Relationship Id="rId136" Type="http://schemas.openxmlformats.org/officeDocument/2006/relationships/image" Target="media/image45.jpeg"/><Relationship Id="rId135" Type="http://schemas.openxmlformats.org/officeDocument/2006/relationships/image" Target="media/image44.jpeg"/><Relationship Id="rId134" Type="http://schemas.openxmlformats.org/officeDocument/2006/relationships/image" Target="media/image43.png"/><Relationship Id="rId133" Type="http://schemas.openxmlformats.org/officeDocument/2006/relationships/image" Target="media/image42.jpeg"/><Relationship Id="rId132" Type="http://schemas.openxmlformats.org/officeDocument/2006/relationships/image" Target="media/image41.jpeg"/><Relationship Id="rId131" Type="http://schemas.openxmlformats.org/officeDocument/2006/relationships/image" Target="media/image40.jpeg"/><Relationship Id="rId130" Type="http://schemas.openxmlformats.org/officeDocument/2006/relationships/image" Target="media/image39.jpeg"/><Relationship Id="rId13" Type="http://schemas.openxmlformats.org/officeDocument/2006/relationships/footer" Target="footer4.xml"/><Relationship Id="rId129" Type="http://schemas.openxmlformats.org/officeDocument/2006/relationships/image" Target="media/image38.png"/><Relationship Id="rId128" Type="http://schemas.openxmlformats.org/officeDocument/2006/relationships/image" Target="media/image37.png"/><Relationship Id="rId127" Type="http://schemas.openxmlformats.org/officeDocument/2006/relationships/image" Target="media/image36.png"/><Relationship Id="rId126" Type="http://schemas.openxmlformats.org/officeDocument/2006/relationships/image" Target="media/image35.png"/><Relationship Id="rId125" Type="http://schemas.openxmlformats.org/officeDocument/2006/relationships/image" Target="media/image34.jpeg"/><Relationship Id="rId124" Type="http://schemas.openxmlformats.org/officeDocument/2006/relationships/image" Target="media/image33.png"/><Relationship Id="rId123" Type="http://schemas.openxmlformats.org/officeDocument/2006/relationships/image" Target="media/image32.png"/><Relationship Id="rId122" Type="http://schemas.openxmlformats.org/officeDocument/2006/relationships/image" Target="media/image31.jpeg"/><Relationship Id="rId121" Type="http://schemas.openxmlformats.org/officeDocument/2006/relationships/image" Target="media/image30.jpeg"/><Relationship Id="rId120" Type="http://schemas.openxmlformats.org/officeDocument/2006/relationships/image" Target="media/image29.jpeg"/><Relationship Id="rId12" Type="http://schemas.openxmlformats.org/officeDocument/2006/relationships/header" Target="header3.xml"/><Relationship Id="rId119" Type="http://schemas.openxmlformats.org/officeDocument/2006/relationships/image" Target="media/image28.jpeg"/><Relationship Id="rId118" Type="http://schemas.openxmlformats.org/officeDocument/2006/relationships/image" Target="media/image27.jpeg"/><Relationship Id="rId117" Type="http://schemas.openxmlformats.org/officeDocument/2006/relationships/image" Target="media/image26.png"/><Relationship Id="rId116" Type="http://schemas.openxmlformats.org/officeDocument/2006/relationships/image" Target="media/image25.png"/><Relationship Id="rId115" Type="http://schemas.openxmlformats.org/officeDocument/2006/relationships/image" Target="media/image24.jpeg"/><Relationship Id="rId114" Type="http://schemas.openxmlformats.org/officeDocument/2006/relationships/image" Target="media/image23.jpeg"/><Relationship Id="rId113" Type="http://schemas.openxmlformats.org/officeDocument/2006/relationships/image" Target="media/image22.png"/><Relationship Id="rId112" Type="http://schemas.openxmlformats.org/officeDocument/2006/relationships/image" Target="media/image21.jpeg"/><Relationship Id="rId111" Type="http://schemas.openxmlformats.org/officeDocument/2006/relationships/image" Target="media/image20.jpeg"/><Relationship Id="rId110" Type="http://schemas.openxmlformats.org/officeDocument/2006/relationships/image" Target="media/image19.png"/><Relationship Id="rId11" Type="http://schemas.openxmlformats.org/officeDocument/2006/relationships/footer" Target="footer3.xml"/><Relationship Id="rId109" Type="http://schemas.openxmlformats.org/officeDocument/2006/relationships/image" Target="media/image18.png"/><Relationship Id="rId108" Type="http://schemas.openxmlformats.org/officeDocument/2006/relationships/image" Target="media/image17.jpeg"/><Relationship Id="rId107" Type="http://schemas.openxmlformats.org/officeDocument/2006/relationships/image" Target="media/image16.jpeg"/><Relationship Id="rId106" Type="http://schemas.openxmlformats.org/officeDocument/2006/relationships/image" Target="media/image15.png"/><Relationship Id="rId105" Type="http://schemas.openxmlformats.org/officeDocument/2006/relationships/image" Target="media/image14.jpeg"/><Relationship Id="rId104" Type="http://schemas.openxmlformats.org/officeDocument/2006/relationships/image" Target="media/image13.jpeg"/><Relationship Id="rId103" Type="http://schemas.openxmlformats.org/officeDocument/2006/relationships/image" Target="media/image12.png"/><Relationship Id="rId102" Type="http://schemas.openxmlformats.org/officeDocument/2006/relationships/image" Target="media/image11.jpeg"/><Relationship Id="rId101" Type="http://schemas.openxmlformats.org/officeDocument/2006/relationships/image" Target="media/image10.jpeg"/><Relationship Id="rId100" Type="http://schemas.openxmlformats.org/officeDocument/2006/relationships/image" Target="media/image9.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60"/>
    <customShpInfo spid="_x0000_s2061"/>
    <customShpInfo spid="_x0000_s2062"/>
    <customShpInfo spid="_x0000_s2063"/>
    <customShpInfo spid="_x0000_s2065"/>
    <customShpInfo spid="_x0000_s2066"/>
    <customShpInfo spid="_x0000_s1026" textRotate="1"/>
    <customShpInfo spid="_x0000_s2069"/>
    <customShpInfo spid="_x0000_s2071"/>
    <customShpInfo spid="_x0000_s2073"/>
    <customShpInfo spid="_x0000_s2075"/>
    <customShpInfo spid="_x0000_s2076"/>
    <customShpInfo spid="_x0000_s2077"/>
    <customShpInfo spid="_x0000_s2078"/>
    <customShpInfo spid="_x0000_s2080"/>
    <customShpInfo spid="_x0000_s2087"/>
    <customShpInfo spid="_x0000_s2088"/>
    <customShpInfo spid="_x0000_s2089"/>
    <customShpInfo spid="_x0000_s2098"/>
    <customShpInfo spid="_x0000_s2099"/>
    <customShpInfo spid="_x0000_s2100"/>
    <customShpInfo spid="_x0000_s2105"/>
    <customShpInfo spid="_x0000_s2106"/>
    <customShpInfo spid="_x0000_s2107"/>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82</Pages>
  <TotalTime>2</TotalTime>
  <ScaleCrop>false</ScaleCrop>
  <LinksUpToDate>false</LinksUpToDate>
  <Application>WPS Office_7.2.2.8955_F1E327BC-269C-435d-A152-05C5408002CA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2025-11-15T19:18:00Z</dcterms:created>
  <dc:creator>微软用户</dc:creator>
  <cp:lastModifiedBy>零</cp:lastModifiedBy>
  <dcterms:modified xsi:type="dcterms:W3CDTF">2025-11-22T18:57:45Z</dcterms:modified>
  <dc:title>大疱性表皮松解症家庭护理指南-2017版</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2025-11-12T11:20:35Z</vt:filetime>
  </property>
  <property fmtid="{D5CDD505-2E9C-101B-9397-08002B2CF9AE}" pid="4" name="KSOProductBuildVer">
    <vt:lpwstr>2052-7.2.2.8955</vt:lpwstr>
  </property>
  <property fmtid="{D5CDD505-2E9C-101B-9397-08002B2CF9AE}" pid="5" name="ICV">
    <vt:lpwstr>D933DEBE708CC56F7D1B2169FE8D3ED2_43</vt:lpwstr>
  </property>
</Properties>
</file>