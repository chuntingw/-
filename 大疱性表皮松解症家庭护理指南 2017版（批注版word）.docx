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99B63BA">
      <w:pPr>
        <w:spacing w:line="11896" w:lineRule="exact"/>
      </w:pPr>
      <w:r>
        <w:pict>
          <v:shape id="_x0000_s1026" o:spid="_x0000_s1026" style="position:absolute;left:0pt;margin-left:52.55pt;margin-top:43.3pt;height:0.75pt;width:314.6pt;z-index:-251657216;mso-width-relative:page;mso-height-relative:page;" fillcolor="#000000" filled="t" stroked="f" coordsize="6292,15" path="m0,14l6291,14,6291,0,0,0,0,14xe">
            <v:path/>
            <v:fill on="t" focussize="0,0"/>
            <v:stroke on="f"/>
            <v:imagedata o:title=""/>
            <o:lock v:ext="edit"/>
          </v:shape>
        </w:pict>
      </w:r>
      <w:r>
        <w:rPr>
          <w:position w:val="-237"/>
        </w:rPr>
        <w:drawing>
          <wp:inline distT="0" distB="0" distL="0" distR="0">
            <wp:extent cx="5327650" cy="7553960"/>
            <wp:effectExtent l="0" t="0" r="0" b="0"/>
            <wp:docPr id="2" name="IM 2"/>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138"/>
                    <a:stretch>
                      <a:fillRect/>
                    </a:stretch>
                  </pic:blipFill>
                  <pic:spPr>
                    <a:xfrm>
                      <a:off x="0" y="0"/>
                      <a:ext cx="5327904" cy="7553986"/>
                    </a:xfrm>
                    <a:prstGeom prst="rect">
                      <a:avLst/>
                    </a:prstGeom>
                  </pic:spPr>
                </pic:pic>
              </a:graphicData>
            </a:graphic>
          </wp:inline>
        </w:drawing>
      </w:r>
    </w:p>
    <w:p w14:paraId="10BFA079">
      <w:pPr>
        <w:spacing w:line="11896" w:lineRule="exact"/>
        <w:sectPr>
          <w:headerReference r:id="rId7" w:type="default"/>
          <w:footerReference r:id="rId8" w:type="default"/>
          <w:pgSz w:w="8391" w:h="11909"/>
          <w:pgMar w:top="1" w:right="0" w:bottom="1" w:left="0" w:header="0" w:footer="0" w:gutter="0"/>
          <w:cols w:space="720" w:num="1"/>
        </w:sectPr>
      </w:pPr>
    </w:p>
    <w:p w14:paraId="121956C7">
      <w:pPr>
        <w:pStyle w:val="2"/>
        <w:spacing w:line="328" w:lineRule="auto"/>
      </w:pPr>
    </w:p>
    <w:p w14:paraId="63E28983">
      <w:pPr>
        <w:pStyle w:val="2"/>
        <w:spacing w:line="328" w:lineRule="auto"/>
      </w:pPr>
    </w:p>
    <w:p w14:paraId="0A497325">
      <w:pPr>
        <w:spacing w:before="95" w:line="177" w:lineRule="auto"/>
        <w:ind w:left="38" w:right="27" w:firstLine="422"/>
        <w:rPr>
          <w:rFonts w:ascii="PingFang SC" w:hAnsi="PingFang SC" w:eastAsia="PingFang SC" w:cs="PingFang SC"/>
          <w:sz w:val="21"/>
          <w:szCs w:val="21"/>
        </w:rPr>
      </w:pPr>
      <w:r>
        <w:rPr>
          <w:rFonts w:ascii="PingFang SC" w:hAnsi="PingFang SC" w:eastAsia="PingFang SC" w:cs="PingFang SC"/>
          <w:spacing w:val="5"/>
          <w:sz w:val="21"/>
          <w:szCs w:val="21"/>
        </w:rPr>
        <w:t>本指南中的部分内容和图片来自上海德博蝴蝶宝贝关爱</w:t>
      </w:r>
      <w:r>
        <w:rPr>
          <w:rFonts w:ascii="PingFang SC" w:hAnsi="PingFang SC" w:eastAsia="PingFang SC" w:cs="PingFang SC"/>
          <w:spacing w:val="4"/>
          <w:sz w:val="21"/>
          <w:szCs w:val="21"/>
        </w:rPr>
        <w:t>中心的</w:t>
      </w:r>
      <w:r>
        <w:rPr>
          <w:rFonts w:ascii="PingFang SC" w:hAnsi="PingFang SC" w:eastAsia="PingFang SC" w:cs="PingFang SC"/>
          <w:sz w:val="21"/>
          <w:szCs w:val="21"/>
        </w:rPr>
        <w:t xml:space="preserve"> </w:t>
      </w:r>
      <w:r>
        <w:rPr>
          <w:rFonts w:ascii="PingFang SC" w:hAnsi="PingFang SC" w:eastAsia="PingFang SC" w:cs="PingFang SC"/>
          <w:spacing w:val="-7"/>
          <w:sz w:val="21"/>
          <w:szCs w:val="21"/>
        </w:rPr>
        <w:t>主页（</w:t>
      </w:r>
      <w:r>
        <w:fldChar w:fldCharType="begin"/>
      </w:r>
      <w:r>
        <w:instrText xml:space="preserve"> HYPERLINK "http://www.debra.org.cn/" </w:instrText>
      </w:r>
      <w:r>
        <w:fldChar w:fldCharType="separate"/>
      </w:r>
      <w:r>
        <w:rPr>
          <w:rFonts w:ascii="PingFang SC" w:hAnsi="PingFang SC" w:eastAsia="PingFang SC" w:cs="PingFang SC"/>
          <w:color w:val="0000FF"/>
          <w:spacing w:val="-7"/>
          <w:sz w:val="21"/>
          <w:szCs w:val="21"/>
          <w:u w:val="single" w:color="auto"/>
        </w:rPr>
        <w:t>http://www.debra.org.cn/</w:t>
      </w:r>
      <w:r>
        <w:rPr>
          <w:rFonts w:ascii="PingFang SC" w:hAnsi="PingFang SC" w:eastAsia="PingFang SC" w:cs="PingFang SC"/>
          <w:color w:val="0000FF"/>
          <w:spacing w:val="-7"/>
          <w:sz w:val="21"/>
          <w:szCs w:val="21"/>
          <w:u w:val="single" w:color="auto"/>
        </w:rPr>
        <w:fldChar w:fldCharType="end"/>
      </w:r>
      <w:r>
        <w:rPr>
          <w:rFonts w:ascii="PingFang SC" w:hAnsi="PingFang SC" w:eastAsia="PingFang SC" w:cs="PingFang SC"/>
          <w:spacing w:val="-7"/>
          <w:sz w:val="21"/>
          <w:szCs w:val="21"/>
        </w:rPr>
        <w:t>）和患者、家属及</w:t>
      </w:r>
      <w:r>
        <w:rPr>
          <w:rFonts w:ascii="PingFang SC" w:hAnsi="PingFang SC" w:eastAsia="PingFang SC" w:cs="PingFang SC"/>
          <w:spacing w:val="-8"/>
          <w:sz w:val="21"/>
          <w:szCs w:val="21"/>
        </w:rPr>
        <w:t>医护人员的共享</w:t>
      </w:r>
      <w:r>
        <w:rPr>
          <w:rFonts w:ascii="PingFang SC" w:hAnsi="PingFang SC" w:eastAsia="PingFang SC" w:cs="PingFang SC"/>
          <w:spacing w:val="-41"/>
          <w:sz w:val="21"/>
          <w:szCs w:val="21"/>
        </w:rPr>
        <w:t xml:space="preserve"> </w:t>
      </w:r>
      <w:r>
        <w:rPr>
          <w:rFonts w:ascii="PingFang SC" w:hAnsi="PingFang SC" w:eastAsia="PingFang SC" w:cs="PingFang SC"/>
          <w:spacing w:val="-8"/>
          <w:sz w:val="21"/>
          <w:szCs w:val="21"/>
        </w:rPr>
        <w:t>。</w:t>
      </w:r>
      <w:r>
        <w:rPr>
          <w:rFonts w:ascii="PingFang SC" w:hAnsi="PingFang SC" w:eastAsia="PingFang SC" w:cs="PingFang SC"/>
          <w:sz w:val="21"/>
          <w:szCs w:val="21"/>
        </w:rPr>
        <w:t xml:space="preserve"> </w:t>
      </w:r>
      <w:r>
        <w:rPr>
          <w:rFonts w:ascii="PingFang SC" w:hAnsi="PingFang SC" w:eastAsia="PingFang SC" w:cs="PingFang SC"/>
          <w:spacing w:val="-1"/>
          <w:sz w:val="21"/>
          <w:szCs w:val="21"/>
        </w:rPr>
        <w:t>也有很多内容摘自相关的论文。</w:t>
      </w:r>
    </w:p>
    <w:p w14:paraId="21BB2554">
      <w:pPr>
        <w:spacing w:before="31" w:line="180" w:lineRule="auto"/>
        <w:ind w:left="56" w:right="21" w:firstLine="404"/>
        <w:rPr>
          <w:rFonts w:ascii="PingFang SC" w:hAnsi="PingFang SC" w:eastAsia="PingFang SC" w:cs="PingFang SC"/>
          <w:sz w:val="21"/>
          <w:szCs w:val="21"/>
        </w:rPr>
      </w:pPr>
      <w:r>
        <w:rPr>
          <w:rFonts w:ascii="PingFang SC" w:hAnsi="PingFang SC" w:eastAsia="PingFang SC" w:cs="PingFang SC"/>
          <w:spacing w:val="-2"/>
          <w:sz w:val="21"/>
          <w:szCs w:val="21"/>
        </w:rPr>
        <w:t>这一版在 2013 年版本的基础上增加了较多的内容和图片，也做</w:t>
      </w:r>
      <w:r>
        <w:rPr>
          <w:rFonts w:ascii="PingFang SC" w:hAnsi="PingFang SC" w:eastAsia="PingFang SC" w:cs="PingFang SC"/>
          <w:spacing w:val="17"/>
          <w:sz w:val="21"/>
          <w:szCs w:val="21"/>
        </w:rPr>
        <w:t xml:space="preserve"> </w:t>
      </w:r>
      <w:r>
        <w:rPr>
          <w:rFonts w:ascii="PingFang SC" w:hAnsi="PingFang SC" w:eastAsia="PingFang SC" w:cs="PingFang SC"/>
          <w:spacing w:val="-4"/>
          <w:sz w:val="21"/>
          <w:szCs w:val="21"/>
        </w:rPr>
        <w:t>了一些修正。</w:t>
      </w:r>
    </w:p>
    <w:p w14:paraId="311E940C">
      <w:pPr>
        <w:pStyle w:val="2"/>
        <w:spacing w:line="243" w:lineRule="auto"/>
      </w:pPr>
    </w:p>
    <w:p w14:paraId="4F4D5EF6">
      <w:pPr>
        <w:pStyle w:val="2"/>
        <w:spacing w:line="243" w:lineRule="auto"/>
      </w:pPr>
    </w:p>
    <w:p w14:paraId="7BD04482">
      <w:pPr>
        <w:pStyle w:val="2"/>
        <w:spacing w:line="243" w:lineRule="auto"/>
      </w:pPr>
    </w:p>
    <w:p w14:paraId="128E6571">
      <w:pPr>
        <w:pStyle w:val="2"/>
        <w:spacing w:line="244" w:lineRule="auto"/>
      </w:pPr>
    </w:p>
    <w:p w14:paraId="3A1A6D83">
      <w:pPr>
        <w:pStyle w:val="2"/>
        <w:spacing w:line="244" w:lineRule="auto"/>
      </w:pPr>
    </w:p>
    <w:p w14:paraId="687B3450">
      <w:pPr>
        <w:pStyle w:val="2"/>
        <w:spacing w:line="244" w:lineRule="auto"/>
      </w:pPr>
    </w:p>
    <w:p w14:paraId="65083F54">
      <w:pPr>
        <w:pStyle w:val="2"/>
        <w:spacing w:line="244" w:lineRule="auto"/>
      </w:pPr>
    </w:p>
    <w:p w14:paraId="3F658A7D">
      <w:pPr>
        <w:pStyle w:val="2"/>
        <w:spacing w:line="244" w:lineRule="auto"/>
      </w:pPr>
    </w:p>
    <w:p w14:paraId="77000762">
      <w:pPr>
        <w:pStyle w:val="2"/>
        <w:spacing w:line="244" w:lineRule="auto"/>
      </w:pPr>
    </w:p>
    <w:p w14:paraId="1AD3CBBC">
      <w:pPr>
        <w:pStyle w:val="2"/>
        <w:spacing w:line="244" w:lineRule="auto"/>
      </w:pPr>
    </w:p>
    <w:p w14:paraId="79A891F8">
      <w:pPr>
        <w:pStyle w:val="2"/>
        <w:spacing w:line="244" w:lineRule="auto"/>
      </w:pPr>
    </w:p>
    <w:p w14:paraId="2E0DC6D4">
      <w:pPr>
        <w:pStyle w:val="2"/>
        <w:spacing w:line="244" w:lineRule="auto"/>
      </w:pPr>
    </w:p>
    <w:p w14:paraId="39D8CD33">
      <w:pPr>
        <w:pStyle w:val="2"/>
        <w:spacing w:line="244" w:lineRule="auto"/>
      </w:pPr>
    </w:p>
    <w:p w14:paraId="52C937BB">
      <w:pPr>
        <w:pStyle w:val="2"/>
        <w:spacing w:line="244" w:lineRule="auto"/>
      </w:pPr>
    </w:p>
    <w:p w14:paraId="05C9C1E7">
      <w:pPr>
        <w:pStyle w:val="2"/>
        <w:spacing w:line="244" w:lineRule="auto"/>
      </w:pPr>
    </w:p>
    <w:p w14:paraId="00339CD3">
      <w:pPr>
        <w:pStyle w:val="2"/>
        <w:spacing w:line="244" w:lineRule="auto"/>
      </w:pPr>
    </w:p>
    <w:p w14:paraId="5A0B4E0A">
      <w:pPr>
        <w:pStyle w:val="2"/>
        <w:spacing w:line="244" w:lineRule="auto"/>
      </w:pPr>
    </w:p>
    <w:p w14:paraId="4F283604">
      <w:pPr>
        <w:pStyle w:val="2"/>
        <w:spacing w:line="244" w:lineRule="auto"/>
      </w:pPr>
    </w:p>
    <w:p w14:paraId="519F2B2A">
      <w:pPr>
        <w:pStyle w:val="2"/>
        <w:spacing w:line="244" w:lineRule="auto"/>
      </w:pPr>
    </w:p>
    <w:p w14:paraId="52B6B786">
      <w:pPr>
        <w:pStyle w:val="2"/>
        <w:spacing w:line="244" w:lineRule="auto"/>
      </w:pPr>
    </w:p>
    <w:p w14:paraId="7FD25D2B">
      <w:pPr>
        <w:pStyle w:val="2"/>
        <w:spacing w:line="244" w:lineRule="auto"/>
      </w:pPr>
    </w:p>
    <w:p w14:paraId="366E98D3">
      <w:pPr>
        <w:pStyle w:val="2"/>
        <w:spacing w:line="244" w:lineRule="auto"/>
      </w:pPr>
    </w:p>
    <w:p w14:paraId="26AB9844">
      <w:pPr>
        <w:pStyle w:val="2"/>
        <w:spacing w:line="244" w:lineRule="auto"/>
      </w:pPr>
    </w:p>
    <w:p w14:paraId="750CF93E">
      <w:pPr>
        <w:pStyle w:val="2"/>
        <w:spacing w:line="244" w:lineRule="auto"/>
      </w:pPr>
    </w:p>
    <w:p w14:paraId="5E731690">
      <w:pPr>
        <w:pStyle w:val="2"/>
        <w:spacing w:line="244" w:lineRule="auto"/>
      </w:pPr>
    </w:p>
    <w:p w14:paraId="7681AFAA">
      <w:pPr>
        <w:pStyle w:val="2"/>
        <w:spacing w:line="244" w:lineRule="auto"/>
      </w:pPr>
    </w:p>
    <w:p w14:paraId="5A91D8C3">
      <w:pPr>
        <w:pStyle w:val="2"/>
        <w:spacing w:line="244" w:lineRule="auto"/>
      </w:pPr>
    </w:p>
    <w:p w14:paraId="5004C5C4">
      <w:pPr>
        <w:spacing w:before="95" w:line="184" w:lineRule="auto"/>
        <w:ind w:left="485"/>
        <w:rPr>
          <w:rFonts w:ascii="PingFang SC" w:hAnsi="PingFang SC" w:eastAsia="PingFang SC" w:cs="PingFang SC"/>
          <w:sz w:val="21"/>
          <w:szCs w:val="21"/>
        </w:rPr>
      </w:pPr>
      <w:r>
        <w:rPr>
          <w:rFonts w:ascii="PingFang SC" w:hAnsi="PingFang SC" w:eastAsia="PingFang SC" w:cs="PingFang SC"/>
          <w:spacing w:val="-2"/>
          <w:sz w:val="21"/>
          <w:szCs w:val="21"/>
        </w:rPr>
        <w:t>内部资料，仅供交流，公益发放，欢迎传阅。</w:t>
      </w:r>
    </w:p>
    <w:p w14:paraId="7DC54589">
      <w:pPr>
        <w:spacing w:line="184" w:lineRule="auto"/>
        <w:rPr>
          <w:rFonts w:ascii="PingFang SC" w:hAnsi="PingFang SC" w:eastAsia="PingFang SC" w:cs="PingFang SC"/>
          <w:sz w:val="21"/>
          <w:szCs w:val="21"/>
        </w:rPr>
        <w:sectPr>
          <w:headerReference r:id="rId9" w:type="default"/>
          <w:pgSz w:w="8391" w:h="11909"/>
          <w:pgMar w:top="883" w:right="1047" w:bottom="400" w:left="1051" w:header="869" w:footer="0" w:gutter="0"/>
          <w:cols w:space="720" w:num="1"/>
        </w:sectPr>
      </w:pPr>
    </w:p>
    <w:p w14:paraId="53832206">
      <w:pPr>
        <w:pStyle w:val="2"/>
        <w:spacing w:line="371" w:lineRule="auto"/>
      </w:pPr>
    </w:p>
    <w:sdt>
      <w:sdtPr>
        <w:rPr>
          <w:rFonts w:ascii="PingFang SC" w:hAnsi="PingFang SC" w:eastAsia="PingFang SC" w:cs="PingFang SC"/>
          <w:sz w:val="27"/>
          <w:szCs w:val="27"/>
        </w:rPr>
        <w:id w:val="622669861"/>
        <w:docPartObj>
          <w:docPartGallery w:val="Table of Contents"/>
          <w:docPartUnique/>
        </w:docPartObj>
      </w:sdtPr>
      <w:sdtEndPr>
        <w:rPr>
          <w:rFonts w:ascii="PingFang SC" w:hAnsi="PingFang SC" w:eastAsia="PingFang SC" w:cs="PingFang SC"/>
          <w:sz w:val="21"/>
          <w:szCs w:val="21"/>
        </w:rPr>
      </w:sdtEndPr>
      <w:sdtContent>
        <w:p w14:paraId="2D9C260C">
          <w:pPr>
            <w:spacing w:before="122" w:line="157" w:lineRule="auto"/>
            <w:ind w:left="3137"/>
            <w:rPr>
              <w:rFonts w:ascii="PingFang SC" w:hAnsi="PingFang SC" w:eastAsia="PingFang SC" w:cs="PingFang SC"/>
              <w:sz w:val="27"/>
              <w:szCs w:val="27"/>
            </w:rPr>
          </w:pPr>
          <w:r>
            <w:rPr>
              <w:rFonts w:ascii="PingFang SC" w:hAnsi="PingFang SC" w:eastAsia="PingFang SC" w:cs="PingFang SC"/>
              <w:b/>
              <w:bCs/>
              <w:spacing w:val="-14"/>
              <w:sz w:val="27"/>
              <w:szCs w:val="27"/>
            </w:rPr>
            <w:t>目录</w:t>
          </w:r>
        </w:p>
        <w:p w14:paraId="1B083B9A">
          <w:pPr>
            <w:tabs>
              <w:tab w:val="right" w:leader="dot" w:pos="6267"/>
            </w:tabs>
            <w:spacing w:before="23" w:line="212" w:lineRule="exact"/>
            <w:ind w:left="52"/>
            <w:rPr>
              <w:rFonts w:ascii="PingFang SC" w:hAnsi="PingFang SC" w:eastAsia="PingFang SC" w:cs="PingFang SC"/>
              <w:sz w:val="21"/>
              <w:szCs w:val="21"/>
            </w:rPr>
          </w:pPr>
          <w:bookmarkStart w:id="0" w:name="bookmark1"/>
          <w:bookmarkEnd w:id="0"/>
          <w:r>
            <w:fldChar w:fldCharType="begin"/>
          </w:r>
          <w:r>
            <w:instrText xml:space="preserve"> HYPERLINK \l "bookmark2" </w:instrText>
          </w:r>
          <w:r>
            <w:fldChar w:fldCharType="separate"/>
          </w:r>
          <w:r>
            <w:rPr>
              <w:rFonts w:ascii="PingFang SC" w:hAnsi="PingFang SC" w:eastAsia="PingFang SC" w:cs="PingFang SC"/>
              <w:spacing w:val="-4"/>
              <w:position w:val="-1"/>
              <w:sz w:val="21"/>
              <w:szCs w:val="21"/>
            </w:rPr>
            <w:t>1</w:t>
          </w:r>
          <w:r>
            <w:rPr>
              <w:rFonts w:ascii="PingFang SC" w:hAnsi="PingFang SC" w:eastAsia="PingFang SC" w:cs="PingFang SC"/>
              <w:spacing w:val="13"/>
              <w:position w:val="-1"/>
              <w:sz w:val="21"/>
              <w:szCs w:val="21"/>
            </w:rPr>
            <w:t xml:space="preserve">    </w:t>
          </w:r>
          <w:r>
            <w:rPr>
              <w:rFonts w:ascii="PingFang SC" w:hAnsi="PingFang SC" w:eastAsia="PingFang SC" w:cs="PingFang SC"/>
              <w:spacing w:val="-4"/>
              <w:position w:val="-1"/>
              <w:sz w:val="21"/>
              <w:szCs w:val="21"/>
            </w:rPr>
            <w:t>前言</w:t>
          </w:r>
          <w:r>
            <w:rPr>
              <w:rFonts w:ascii="PingFang SC" w:hAnsi="PingFang SC" w:eastAsia="PingFang SC" w:cs="PingFang SC"/>
              <w:spacing w:val="22"/>
              <w:position w:val="-1"/>
              <w:sz w:val="21"/>
              <w:szCs w:val="21"/>
            </w:rPr>
            <w:t xml:space="preserve"> </w:t>
          </w:r>
          <w:r>
            <w:rPr>
              <w:rFonts w:ascii="PingFang SC" w:hAnsi="PingFang SC" w:eastAsia="PingFang SC" w:cs="PingFang SC"/>
              <w:position w:val="-1"/>
              <w:sz w:val="21"/>
              <w:szCs w:val="21"/>
            </w:rPr>
            <w:tab/>
          </w:r>
          <w:r>
            <w:rPr>
              <w:rFonts w:ascii="PingFang SC" w:hAnsi="PingFang SC" w:eastAsia="PingFang SC" w:cs="PingFang SC"/>
              <w:spacing w:val="-16"/>
              <w:position w:val="-1"/>
              <w:sz w:val="21"/>
              <w:szCs w:val="21"/>
            </w:rPr>
            <w:t xml:space="preserve"> </w:t>
          </w:r>
          <w:r>
            <w:rPr>
              <w:rFonts w:ascii="PingFang SC" w:hAnsi="PingFang SC" w:eastAsia="PingFang SC" w:cs="PingFang SC"/>
              <w:position w:val="-1"/>
              <w:sz w:val="21"/>
              <w:szCs w:val="21"/>
            </w:rPr>
            <w:t>1</w:t>
          </w:r>
          <w:r>
            <w:rPr>
              <w:rFonts w:ascii="PingFang SC" w:hAnsi="PingFang SC" w:eastAsia="PingFang SC" w:cs="PingFang SC"/>
              <w:position w:val="-1"/>
              <w:sz w:val="21"/>
              <w:szCs w:val="21"/>
            </w:rPr>
            <w:fldChar w:fldCharType="end"/>
          </w:r>
        </w:p>
        <w:p w14:paraId="1D796D80">
          <w:pPr>
            <w:tabs>
              <w:tab w:val="right" w:leader="dot" w:pos="6267"/>
            </w:tabs>
            <w:spacing w:before="62" w:line="211" w:lineRule="exact"/>
            <w:ind w:left="480"/>
            <w:rPr>
              <w:rFonts w:ascii="PingFang SC" w:hAnsi="PingFang SC" w:eastAsia="PingFang SC" w:cs="PingFang SC"/>
              <w:sz w:val="21"/>
              <w:szCs w:val="21"/>
            </w:rPr>
          </w:pPr>
          <w:bookmarkStart w:id="1" w:name="bookmark3"/>
          <w:bookmarkEnd w:id="1"/>
          <w:r>
            <w:fldChar w:fldCharType="begin"/>
          </w:r>
          <w:r>
            <w:instrText xml:space="preserve"> HYPERLINK \l "bookmark4" </w:instrText>
          </w:r>
          <w:r>
            <w:fldChar w:fldCharType="separate"/>
          </w:r>
          <w:r>
            <w:rPr>
              <w:rFonts w:ascii="PingFang SC" w:hAnsi="PingFang SC" w:eastAsia="PingFang SC" w:cs="PingFang SC"/>
              <w:spacing w:val="6"/>
              <w:position w:val="-1"/>
              <w:sz w:val="21"/>
              <w:szCs w:val="21"/>
            </w:rPr>
            <w:t>1.1</w:t>
          </w:r>
          <w:r>
            <w:rPr>
              <w:rFonts w:ascii="PingFang SC" w:hAnsi="PingFang SC" w:eastAsia="PingFang SC" w:cs="PingFang SC"/>
              <w:spacing w:val="17"/>
              <w:position w:val="-1"/>
              <w:sz w:val="21"/>
              <w:szCs w:val="21"/>
            </w:rPr>
            <w:t xml:space="preserve">   </w:t>
          </w:r>
          <w:r>
            <w:rPr>
              <w:rFonts w:ascii="PingFang SC" w:hAnsi="PingFang SC" w:eastAsia="PingFang SC" w:cs="PingFang SC"/>
              <w:spacing w:val="6"/>
              <w:position w:val="-1"/>
              <w:sz w:val="21"/>
              <w:szCs w:val="21"/>
            </w:rPr>
            <w:t>给患者父母的话</w:t>
          </w:r>
          <w:r>
            <w:rPr>
              <w:rFonts w:ascii="PingFang SC" w:hAnsi="PingFang SC" w:eastAsia="PingFang SC" w:cs="PingFang SC"/>
              <w:spacing w:val="-12"/>
              <w:position w:val="-1"/>
              <w:sz w:val="21"/>
              <w:szCs w:val="21"/>
            </w:rPr>
            <w:t xml:space="preserve"> </w:t>
          </w:r>
          <w:r>
            <w:rPr>
              <w:rFonts w:ascii="PingFang SC" w:hAnsi="PingFang SC" w:eastAsia="PingFang SC" w:cs="PingFang SC"/>
              <w:position w:val="-1"/>
              <w:sz w:val="21"/>
              <w:szCs w:val="21"/>
            </w:rPr>
            <w:tab/>
          </w:r>
          <w:r>
            <w:rPr>
              <w:rFonts w:ascii="PingFang SC" w:hAnsi="PingFang SC" w:eastAsia="PingFang SC" w:cs="PingFang SC"/>
              <w:spacing w:val="-30"/>
              <w:position w:val="-1"/>
              <w:sz w:val="21"/>
              <w:szCs w:val="21"/>
            </w:rPr>
            <w:t xml:space="preserve"> </w:t>
          </w:r>
          <w:r>
            <w:rPr>
              <w:rFonts w:ascii="PingFang SC" w:hAnsi="PingFang SC" w:eastAsia="PingFang SC" w:cs="PingFang SC"/>
              <w:spacing w:val="-24"/>
              <w:w w:val="94"/>
              <w:position w:val="-1"/>
              <w:sz w:val="21"/>
              <w:szCs w:val="21"/>
            </w:rPr>
            <w:t>2</w:t>
          </w:r>
          <w:r>
            <w:rPr>
              <w:rFonts w:ascii="PingFang SC" w:hAnsi="PingFang SC" w:eastAsia="PingFang SC" w:cs="PingFang SC"/>
              <w:spacing w:val="-24"/>
              <w:w w:val="94"/>
              <w:position w:val="-1"/>
              <w:sz w:val="21"/>
              <w:szCs w:val="21"/>
            </w:rPr>
            <w:fldChar w:fldCharType="end"/>
          </w:r>
        </w:p>
        <w:p w14:paraId="58E09E36">
          <w:pPr>
            <w:tabs>
              <w:tab w:val="right" w:leader="dot" w:pos="6267"/>
            </w:tabs>
            <w:spacing w:before="62" w:line="211" w:lineRule="exact"/>
            <w:ind w:left="39"/>
            <w:rPr>
              <w:rFonts w:ascii="PingFang SC" w:hAnsi="PingFang SC" w:eastAsia="PingFang SC" w:cs="PingFang SC"/>
              <w:sz w:val="21"/>
              <w:szCs w:val="21"/>
            </w:rPr>
          </w:pPr>
          <w:bookmarkStart w:id="2" w:name="bookmark5"/>
          <w:bookmarkEnd w:id="2"/>
          <w:r>
            <w:fldChar w:fldCharType="begin"/>
          </w:r>
          <w:r>
            <w:instrText xml:space="preserve"> HYPERLINK \l "bookmark6" </w:instrText>
          </w:r>
          <w:r>
            <w:fldChar w:fldCharType="separate"/>
          </w:r>
          <w:r>
            <w:rPr>
              <w:rFonts w:ascii="PingFang SC" w:hAnsi="PingFang SC" w:eastAsia="PingFang SC" w:cs="PingFang SC"/>
              <w:spacing w:val="-4"/>
              <w:position w:val="-1"/>
              <w:sz w:val="21"/>
              <w:szCs w:val="21"/>
            </w:rPr>
            <w:t>2</w:t>
          </w:r>
          <w:r>
            <w:rPr>
              <w:rFonts w:ascii="PingFang SC" w:hAnsi="PingFang SC" w:eastAsia="PingFang SC" w:cs="PingFang SC"/>
              <w:spacing w:val="14"/>
              <w:position w:val="-1"/>
              <w:sz w:val="21"/>
              <w:szCs w:val="21"/>
            </w:rPr>
            <w:t xml:space="preserve">    </w:t>
          </w:r>
          <w:r>
            <w:rPr>
              <w:rFonts w:ascii="PingFang SC" w:hAnsi="PingFang SC" w:eastAsia="PingFang SC" w:cs="PingFang SC"/>
              <w:spacing w:val="-4"/>
              <w:position w:val="-1"/>
              <w:sz w:val="21"/>
              <w:szCs w:val="21"/>
            </w:rPr>
            <w:t>大疱性表皮松解症简介</w:t>
          </w:r>
          <w:r>
            <w:rPr>
              <w:rFonts w:ascii="PingFang SC" w:hAnsi="PingFang SC" w:eastAsia="PingFang SC" w:cs="PingFang SC"/>
              <w:spacing w:val="32"/>
              <w:position w:val="-1"/>
              <w:sz w:val="21"/>
              <w:szCs w:val="21"/>
            </w:rPr>
            <w:t xml:space="preserve"> </w:t>
          </w:r>
          <w:r>
            <w:rPr>
              <w:rFonts w:ascii="PingFang SC" w:hAnsi="PingFang SC" w:eastAsia="PingFang SC" w:cs="PingFang SC"/>
              <w:position w:val="-1"/>
              <w:sz w:val="21"/>
              <w:szCs w:val="21"/>
            </w:rPr>
            <w:tab/>
          </w:r>
          <w:r>
            <w:rPr>
              <w:rFonts w:ascii="PingFang SC" w:hAnsi="PingFang SC" w:eastAsia="PingFang SC" w:cs="PingFang SC"/>
              <w:spacing w:val="-28"/>
              <w:position w:val="-1"/>
              <w:sz w:val="21"/>
              <w:szCs w:val="21"/>
            </w:rPr>
            <w:t xml:space="preserve"> </w:t>
          </w:r>
          <w:r>
            <w:rPr>
              <w:rFonts w:ascii="PingFang SC" w:hAnsi="PingFang SC" w:eastAsia="PingFang SC" w:cs="PingFang SC"/>
              <w:spacing w:val="-18"/>
              <w:w w:val="88"/>
              <w:position w:val="-1"/>
              <w:sz w:val="21"/>
              <w:szCs w:val="21"/>
            </w:rPr>
            <w:t>3</w:t>
          </w:r>
          <w:r>
            <w:rPr>
              <w:rFonts w:ascii="PingFang SC" w:hAnsi="PingFang SC" w:eastAsia="PingFang SC" w:cs="PingFang SC"/>
              <w:spacing w:val="-18"/>
              <w:w w:val="88"/>
              <w:position w:val="-1"/>
              <w:sz w:val="21"/>
              <w:szCs w:val="21"/>
            </w:rPr>
            <w:fldChar w:fldCharType="end"/>
          </w:r>
        </w:p>
        <w:p w14:paraId="4FE3EB03">
          <w:pPr>
            <w:tabs>
              <w:tab w:val="right" w:leader="dot" w:pos="6267"/>
            </w:tabs>
            <w:spacing w:before="62" w:line="211" w:lineRule="exact"/>
            <w:ind w:left="467"/>
            <w:rPr>
              <w:rFonts w:ascii="PingFang SC" w:hAnsi="PingFang SC" w:eastAsia="PingFang SC" w:cs="PingFang SC"/>
              <w:sz w:val="21"/>
              <w:szCs w:val="21"/>
            </w:rPr>
          </w:pPr>
          <w:bookmarkStart w:id="3" w:name="bookmark7"/>
          <w:bookmarkEnd w:id="3"/>
          <w:r>
            <w:fldChar w:fldCharType="begin"/>
          </w:r>
          <w:r>
            <w:instrText xml:space="preserve"> HYPERLINK \l "bookmark8" </w:instrText>
          </w:r>
          <w:r>
            <w:fldChar w:fldCharType="separate"/>
          </w:r>
          <w:r>
            <w:rPr>
              <w:rFonts w:ascii="PingFang SC" w:hAnsi="PingFang SC" w:eastAsia="PingFang SC" w:cs="PingFang SC"/>
              <w:spacing w:val="1"/>
              <w:position w:val="-1"/>
              <w:sz w:val="21"/>
              <w:szCs w:val="21"/>
            </w:rPr>
            <w:t>2.1</w:t>
          </w:r>
          <w:r>
            <w:rPr>
              <w:rFonts w:ascii="PingFang SC" w:hAnsi="PingFang SC" w:eastAsia="PingFang SC" w:cs="PingFang SC"/>
              <w:spacing w:val="20"/>
              <w:position w:val="-1"/>
              <w:sz w:val="21"/>
              <w:szCs w:val="21"/>
            </w:rPr>
            <w:t xml:space="preserve">   </w:t>
          </w:r>
          <w:r>
            <w:rPr>
              <w:rFonts w:ascii="PingFang SC" w:hAnsi="PingFang SC" w:eastAsia="PingFang SC" w:cs="PingFang SC"/>
              <w:spacing w:val="1"/>
              <w:position w:val="-1"/>
              <w:sz w:val="21"/>
              <w:szCs w:val="21"/>
            </w:rPr>
            <w:t xml:space="preserve">大疱性表皮松解症的常见疑问 </w:t>
          </w:r>
          <w:r>
            <w:rPr>
              <w:rFonts w:ascii="PingFang SC" w:hAnsi="PingFang SC" w:eastAsia="PingFang SC" w:cs="PingFang SC"/>
              <w:position w:val="-1"/>
              <w:sz w:val="21"/>
              <w:szCs w:val="21"/>
            </w:rPr>
            <w:tab/>
          </w:r>
          <w:r>
            <w:rPr>
              <w:rFonts w:ascii="PingFang SC" w:hAnsi="PingFang SC" w:eastAsia="PingFang SC" w:cs="PingFang SC"/>
              <w:spacing w:val="-27"/>
              <w:position w:val="-1"/>
              <w:sz w:val="21"/>
              <w:szCs w:val="21"/>
            </w:rPr>
            <w:t xml:space="preserve"> </w:t>
          </w:r>
          <w:r>
            <w:rPr>
              <w:rFonts w:ascii="PingFang SC" w:hAnsi="PingFang SC" w:eastAsia="PingFang SC" w:cs="PingFang SC"/>
              <w:spacing w:val="-18"/>
              <w:w w:val="88"/>
              <w:position w:val="-1"/>
              <w:sz w:val="21"/>
              <w:szCs w:val="21"/>
            </w:rPr>
            <w:t>3</w:t>
          </w:r>
          <w:r>
            <w:rPr>
              <w:rFonts w:ascii="PingFang SC" w:hAnsi="PingFang SC" w:eastAsia="PingFang SC" w:cs="PingFang SC"/>
              <w:spacing w:val="-18"/>
              <w:w w:val="88"/>
              <w:position w:val="-1"/>
              <w:sz w:val="21"/>
              <w:szCs w:val="21"/>
            </w:rPr>
            <w:fldChar w:fldCharType="end"/>
          </w:r>
        </w:p>
        <w:p w14:paraId="6D1B93A6">
          <w:pPr>
            <w:tabs>
              <w:tab w:val="right" w:leader="dot" w:pos="6267"/>
            </w:tabs>
            <w:spacing w:before="58" w:line="212" w:lineRule="exact"/>
            <w:ind w:left="467"/>
            <w:rPr>
              <w:rFonts w:ascii="PingFang SC" w:hAnsi="PingFang SC" w:eastAsia="PingFang SC" w:cs="PingFang SC"/>
              <w:sz w:val="21"/>
              <w:szCs w:val="21"/>
            </w:rPr>
          </w:pPr>
          <w:bookmarkStart w:id="4" w:name="bookmark9"/>
          <w:bookmarkEnd w:id="4"/>
          <w:r>
            <w:fldChar w:fldCharType="begin"/>
          </w:r>
          <w:r>
            <w:instrText xml:space="preserve"> HYPERLINK \l "bookmark10" </w:instrText>
          </w:r>
          <w:r>
            <w:fldChar w:fldCharType="separate"/>
          </w:r>
          <w:r>
            <w:rPr>
              <w:rFonts w:ascii="PingFang SC" w:hAnsi="PingFang SC" w:eastAsia="PingFang SC" w:cs="PingFang SC"/>
              <w:spacing w:val="-1"/>
              <w:position w:val="-1"/>
              <w:sz w:val="21"/>
              <w:szCs w:val="21"/>
            </w:rPr>
            <w:t>2.2</w:t>
          </w:r>
          <w:r>
            <w:rPr>
              <w:rFonts w:ascii="PingFang SC" w:hAnsi="PingFang SC" w:eastAsia="PingFang SC" w:cs="PingFang SC"/>
              <w:spacing w:val="17"/>
              <w:w w:val="101"/>
              <w:position w:val="-1"/>
              <w:sz w:val="21"/>
              <w:szCs w:val="21"/>
            </w:rPr>
            <w:t xml:space="preserve">   </w:t>
          </w:r>
          <w:r>
            <w:rPr>
              <w:rFonts w:ascii="PingFang SC" w:hAnsi="PingFang SC" w:eastAsia="PingFang SC" w:cs="PingFang SC"/>
              <w:spacing w:val="-1"/>
              <w:position w:val="-1"/>
              <w:sz w:val="21"/>
              <w:szCs w:val="21"/>
            </w:rPr>
            <w:t xml:space="preserve">大疱性表皮松解症的遗传方式 </w:t>
          </w:r>
          <w:r>
            <w:rPr>
              <w:rFonts w:ascii="PingFang SC" w:hAnsi="PingFang SC" w:eastAsia="PingFang SC" w:cs="PingFang SC"/>
              <w:position w:val="-1"/>
              <w:sz w:val="21"/>
              <w:szCs w:val="21"/>
            </w:rPr>
            <w:tab/>
          </w:r>
          <w:r>
            <w:rPr>
              <w:rFonts w:ascii="PingFang SC" w:hAnsi="PingFang SC" w:eastAsia="PingFang SC" w:cs="PingFang SC"/>
              <w:spacing w:val="-30"/>
              <w:position w:val="-1"/>
              <w:sz w:val="21"/>
              <w:szCs w:val="21"/>
            </w:rPr>
            <w:t xml:space="preserve"> </w:t>
          </w:r>
          <w:r>
            <w:rPr>
              <w:rFonts w:ascii="PingFang SC" w:hAnsi="PingFang SC" w:eastAsia="PingFang SC" w:cs="PingFang SC"/>
              <w:spacing w:val="-19"/>
              <w:w w:val="91"/>
              <w:position w:val="-1"/>
              <w:sz w:val="21"/>
              <w:szCs w:val="21"/>
            </w:rPr>
            <w:t>6</w:t>
          </w:r>
          <w:r>
            <w:rPr>
              <w:rFonts w:ascii="PingFang SC" w:hAnsi="PingFang SC" w:eastAsia="PingFang SC" w:cs="PingFang SC"/>
              <w:spacing w:val="-19"/>
              <w:w w:val="91"/>
              <w:position w:val="-1"/>
              <w:sz w:val="21"/>
              <w:szCs w:val="21"/>
            </w:rPr>
            <w:fldChar w:fldCharType="end"/>
          </w:r>
        </w:p>
        <w:p w14:paraId="2C7EC0E6">
          <w:pPr>
            <w:tabs>
              <w:tab w:val="right" w:leader="dot" w:pos="6267"/>
            </w:tabs>
            <w:spacing w:before="62" w:line="211" w:lineRule="exact"/>
            <w:ind w:left="467"/>
            <w:rPr>
              <w:rFonts w:ascii="PingFang SC" w:hAnsi="PingFang SC" w:eastAsia="PingFang SC" w:cs="PingFang SC"/>
              <w:sz w:val="21"/>
              <w:szCs w:val="21"/>
            </w:rPr>
          </w:pPr>
          <w:bookmarkStart w:id="5" w:name="bookmark11"/>
          <w:bookmarkEnd w:id="5"/>
          <w:r>
            <w:fldChar w:fldCharType="begin"/>
          </w:r>
          <w:r>
            <w:instrText xml:space="preserve"> HYPERLINK \l "bookmark12" </w:instrText>
          </w:r>
          <w:r>
            <w:fldChar w:fldCharType="separate"/>
          </w:r>
          <w:r>
            <w:rPr>
              <w:rFonts w:ascii="PingFang SC" w:hAnsi="PingFang SC" w:eastAsia="PingFang SC" w:cs="PingFang SC"/>
              <w:spacing w:val="-1"/>
              <w:position w:val="-1"/>
              <w:sz w:val="21"/>
              <w:szCs w:val="21"/>
            </w:rPr>
            <w:t>2.3</w:t>
          </w:r>
          <w:r>
            <w:rPr>
              <w:rFonts w:ascii="PingFang SC" w:hAnsi="PingFang SC" w:eastAsia="PingFang SC" w:cs="PingFang SC"/>
              <w:spacing w:val="17"/>
              <w:w w:val="101"/>
              <w:position w:val="-1"/>
              <w:sz w:val="21"/>
              <w:szCs w:val="21"/>
            </w:rPr>
            <w:t xml:space="preserve">   </w:t>
          </w:r>
          <w:r>
            <w:rPr>
              <w:rFonts w:ascii="PingFang SC" w:hAnsi="PingFang SC" w:eastAsia="PingFang SC" w:cs="PingFang SC"/>
              <w:spacing w:val="-1"/>
              <w:position w:val="-1"/>
              <w:sz w:val="21"/>
              <w:szCs w:val="21"/>
            </w:rPr>
            <w:t xml:space="preserve">大疱性表皮松解症的四种类型 </w:t>
          </w:r>
          <w:r>
            <w:rPr>
              <w:rFonts w:ascii="PingFang SC" w:hAnsi="PingFang SC" w:eastAsia="PingFang SC" w:cs="PingFang SC"/>
              <w:position w:val="-1"/>
              <w:sz w:val="21"/>
              <w:szCs w:val="21"/>
            </w:rPr>
            <w:tab/>
          </w:r>
          <w:r>
            <w:rPr>
              <w:rFonts w:ascii="PingFang SC" w:hAnsi="PingFang SC" w:eastAsia="PingFang SC" w:cs="PingFang SC"/>
              <w:spacing w:val="-26"/>
              <w:position w:val="-1"/>
              <w:sz w:val="21"/>
              <w:szCs w:val="21"/>
            </w:rPr>
            <w:t xml:space="preserve"> </w:t>
          </w:r>
          <w:r>
            <w:rPr>
              <w:rFonts w:ascii="PingFang SC" w:hAnsi="PingFang SC" w:eastAsia="PingFang SC" w:cs="PingFang SC"/>
              <w:position w:val="-1"/>
              <w:sz w:val="21"/>
              <w:szCs w:val="21"/>
            </w:rPr>
            <w:t>7</w:t>
          </w:r>
          <w:r>
            <w:rPr>
              <w:rFonts w:ascii="PingFang SC" w:hAnsi="PingFang SC" w:eastAsia="PingFang SC" w:cs="PingFang SC"/>
              <w:position w:val="-1"/>
              <w:sz w:val="21"/>
              <w:szCs w:val="21"/>
            </w:rPr>
            <w:fldChar w:fldCharType="end"/>
          </w:r>
        </w:p>
        <w:p w14:paraId="76EC339D">
          <w:pPr>
            <w:tabs>
              <w:tab w:val="right" w:leader="dot" w:pos="6267"/>
            </w:tabs>
            <w:spacing w:before="63" w:line="211" w:lineRule="exact"/>
            <w:ind w:left="467"/>
            <w:rPr>
              <w:rFonts w:ascii="PingFang SC" w:hAnsi="PingFang SC" w:eastAsia="PingFang SC" w:cs="PingFang SC"/>
              <w:sz w:val="21"/>
              <w:szCs w:val="21"/>
            </w:rPr>
          </w:pPr>
          <w:bookmarkStart w:id="6" w:name="bookmark13"/>
          <w:bookmarkEnd w:id="6"/>
          <w:r>
            <w:fldChar w:fldCharType="begin"/>
          </w:r>
          <w:r>
            <w:instrText xml:space="preserve"> HYPERLINK \l "bookmark14" </w:instrText>
          </w:r>
          <w:r>
            <w:fldChar w:fldCharType="separate"/>
          </w:r>
          <w:r>
            <w:rPr>
              <w:rFonts w:ascii="PingFang SC" w:hAnsi="PingFang SC" w:eastAsia="PingFang SC" w:cs="PingFang SC"/>
              <w:spacing w:val="-2"/>
              <w:position w:val="-1"/>
              <w:sz w:val="21"/>
              <w:szCs w:val="21"/>
            </w:rPr>
            <w:t>2.4</w:t>
          </w:r>
          <w:r>
            <w:rPr>
              <w:rFonts w:ascii="PingFang SC" w:hAnsi="PingFang SC" w:eastAsia="PingFang SC" w:cs="PingFang SC"/>
              <w:spacing w:val="21"/>
              <w:position w:val="-1"/>
              <w:sz w:val="21"/>
              <w:szCs w:val="21"/>
            </w:rPr>
            <w:t xml:space="preserve">   </w:t>
          </w:r>
          <w:r>
            <w:rPr>
              <w:rFonts w:ascii="PingFang SC" w:hAnsi="PingFang SC" w:eastAsia="PingFang SC" w:cs="PingFang SC"/>
              <w:spacing w:val="-2"/>
              <w:position w:val="-1"/>
              <w:sz w:val="21"/>
              <w:szCs w:val="21"/>
            </w:rPr>
            <w:t xml:space="preserve">大疱性表皮松解症的诊断 </w:t>
          </w:r>
          <w:r>
            <w:rPr>
              <w:rFonts w:ascii="PingFang SC" w:hAnsi="PingFang SC" w:eastAsia="PingFang SC" w:cs="PingFang SC"/>
              <w:position w:val="-1"/>
              <w:sz w:val="21"/>
              <w:szCs w:val="21"/>
            </w:rPr>
            <w:tab/>
          </w:r>
          <w:r>
            <w:rPr>
              <w:rFonts w:ascii="PingFang SC" w:hAnsi="PingFang SC" w:eastAsia="PingFang SC" w:cs="PingFang SC"/>
              <w:spacing w:val="-31"/>
              <w:position w:val="-1"/>
              <w:sz w:val="21"/>
              <w:szCs w:val="21"/>
            </w:rPr>
            <w:t xml:space="preserve"> </w:t>
          </w:r>
          <w:r>
            <w:rPr>
              <w:rFonts w:ascii="PingFang SC" w:hAnsi="PingFang SC" w:eastAsia="PingFang SC" w:cs="PingFang SC"/>
              <w:spacing w:val="-15"/>
              <w:w w:val="88"/>
              <w:position w:val="-1"/>
              <w:sz w:val="21"/>
              <w:szCs w:val="21"/>
            </w:rPr>
            <w:t>8</w:t>
          </w:r>
          <w:r>
            <w:rPr>
              <w:rFonts w:ascii="PingFang SC" w:hAnsi="PingFang SC" w:eastAsia="PingFang SC" w:cs="PingFang SC"/>
              <w:spacing w:val="-15"/>
              <w:w w:val="88"/>
              <w:position w:val="-1"/>
              <w:sz w:val="21"/>
              <w:szCs w:val="21"/>
            </w:rPr>
            <w:fldChar w:fldCharType="end"/>
          </w:r>
        </w:p>
        <w:p w14:paraId="0C0E86E8">
          <w:pPr>
            <w:tabs>
              <w:tab w:val="right" w:leader="dot" w:pos="6267"/>
            </w:tabs>
            <w:spacing w:before="62" w:line="211" w:lineRule="exact"/>
            <w:ind w:left="41"/>
            <w:rPr>
              <w:rFonts w:ascii="PingFang SC" w:hAnsi="PingFang SC" w:eastAsia="PingFang SC" w:cs="PingFang SC"/>
              <w:sz w:val="21"/>
              <w:szCs w:val="21"/>
            </w:rPr>
          </w:pPr>
          <w:bookmarkStart w:id="7" w:name="bookmark15"/>
          <w:bookmarkEnd w:id="7"/>
          <w:r>
            <w:fldChar w:fldCharType="begin"/>
          </w:r>
          <w:r>
            <w:instrText xml:space="preserve"> HYPERLINK \l "bookmark16" </w:instrText>
          </w:r>
          <w:r>
            <w:fldChar w:fldCharType="separate"/>
          </w:r>
          <w:r>
            <w:rPr>
              <w:rFonts w:ascii="PingFang SC" w:hAnsi="PingFang SC" w:eastAsia="PingFang SC" w:cs="PingFang SC"/>
              <w:spacing w:val="-7"/>
              <w:position w:val="-1"/>
              <w:sz w:val="21"/>
              <w:szCs w:val="21"/>
            </w:rPr>
            <w:t>3</w:t>
          </w:r>
          <w:r>
            <w:rPr>
              <w:rFonts w:ascii="PingFang SC" w:hAnsi="PingFang SC" w:eastAsia="PingFang SC" w:cs="PingFang SC"/>
              <w:spacing w:val="3"/>
              <w:position w:val="-1"/>
              <w:sz w:val="21"/>
              <w:szCs w:val="21"/>
            </w:rPr>
            <w:t xml:space="preserve">     </w:t>
          </w:r>
          <w:r>
            <w:rPr>
              <w:rFonts w:ascii="PingFang SC" w:hAnsi="PingFang SC" w:eastAsia="PingFang SC" w:cs="PingFang SC"/>
              <w:spacing w:val="-7"/>
              <w:position w:val="-1"/>
              <w:sz w:val="21"/>
              <w:szCs w:val="21"/>
            </w:rPr>
            <w:t>日常护理的材料和药膏</w:t>
          </w:r>
          <w:r>
            <w:rPr>
              <w:rFonts w:ascii="PingFang SC" w:hAnsi="PingFang SC" w:eastAsia="PingFang SC" w:cs="PingFang SC"/>
              <w:spacing w:val="34"/>
              <w:position w:val="-1"/>
              <w:sz w:val="21"/>
              <w:szCs w:val="21"/>
            </w:rPr>
            <w:t xml:space="preserve"> </w:t>
          </w:r>
          <w:r>
            <w:rPr>
              <w:rFonts w:ascii="PingFang SC" w:hAnsi="PingFang SC" w:eastAsia="PingFang SC" w:cs="PingFang SC"/>
              <w:position w:val="-1"/>
              <w:sz w:val="21"/>
              <w:szCs w:val="21"/>
            </w:rPr>
            <w:tab/>
          </w:r>
          <w:r>
            <w:rPr>
              <w:rFonts w:ascii="PingFang SC" w:hAnsi="PingFang SC" w:eastAsia="PingFang SC" w:cs="PingFang SC"/>
              <w:spacing w:val="-15"/>
              <w:position w:val="-1"/>
              <w:sz w:val="21"/>
              <w:szCs w:val="21"/>
            </w:rPr>
            <w:t xml:space="preserve"> </w:t>
          </w:r>
          <w:r>
            <w:rPr>
              <w:rFonts w:ascii="PingFang SC" w:hAnsi="PingFang SC" w:eastAsia="PingFang SC" w:cs="PingFang SC"/>
              <w:spacing w:val="-5"/>
              <w:position w:val="-1"/>
              <w:sz w:val="21"/>
              <w:szCs w:val="21"/>
            </w:rPr>
            <w:t>10</w:t>
          </w:r>
          <w:r>
            <w:rPr>
              <w:rFonts w:ascii="PingFang SC" w:hAnsi="PingFang SC" w:eastAsia="PingFang SC" w:cs="PingFang SC"/>
              <w:spacing w:val="-5"/>
              <w:position w:val="-1"/>
              <w:sz w:val="21"/>
              <w:szCs w:val="21"/>
            </w:rPr>
            <w:fldChar w:fldCharType="end"/>
          </w:r>
        </w:p>
        <w:p w14:paraId="35AD2D8D">
          <w:pPr>
            <w:tabs>
              <w:tab w:val="right" w:leader="dot" w:pos="6267"/>
            </w:tabs>
            <w:spacing w:before="58" w:line="211" w:lineRule="exact"/>
            <w:ind w:left="36"/>
            <w:rPr>
              <w:rFonts w:ascii="PingFang SC" w:hAnsi="PingFang SC" w:eastAsia="PingFang SC" w:cs="PingFang SC"/>
              <w:sz w:val="21"/>
              <w:szCs w:val="21"/>
            </w:rPr>
          </w:pPr>
          <w:bookmarkStart w:id="8" w:name="bookmark17"/>
          <w:bookmarkEnd w:id="8"/>
          <w:r>
            <w:fldChar w:fldCharType="begin"/>
          </w:r>
          <w:r>
            <w:instrText xml:space="preserve"> HYPERLINK \l "bookmark18" </w:instrText>
          </w:r>
          <w:r>
            <w:fldChar w:fldCharType="separate"/>
          </w:r>
          <w:r>
            <w:rPr>
              <w:rFonts w:ascii="PingFang SC" w:hAnsi="PingFang SC" w:eastAsia="PingFang SC" w:cs="PingFang SC"/>
              <w:spacing w:val="-3"/>
              <w:position w:val="-1"/>
              <w:sz w:val="21"/>
              <w:szCs w:val="21"/>
            </w:rPr>
            <w:t>4</w:t>
          </w:r>
          <w:r>
            <w:rPr>
              <w:rFonts w:ascii="PingFang SC" w:hAnsi="PingFang SC" w:eastAsia="PingFang SC" w:cs="PingFang SC"/>
              <w:spacing w:val="15"/>
              <w:position w:val="-1"/>
              <w:sz w:val="21"/>
              <w:szCs w:val="21"/>
            </w:rPr>
            <w:t xml:space="preserve">    </w:t>
          </w:r>
          <w:r>
            <w:rPr>
              <w:rFonts w:ascii="PingFang SC" w:hAnsi="PingFang SC" w:eastAsia="PingFang SC" w:cs="PingFang SC"/>
              <w:spacing w:val="-3"/>
              <w:position w:val="-1"/>
              <w:sz w:val="21"/>
              <w:szCs w:val="21"/>
            </w:rPr>
            <w:t>大疱性表皮松解症的常见症状</w:t>
          </w:r>
          <w:r>
            <w:rPr>
              <w:rFonts w:ascii="PingFang SC" w:hAnsi="PingFang SC" w:eastAsia="PingFang SC" w:cs="PingFang SC"/>
              <w:spacing w:val="33"/>
              <w:position w:val="-1"/>
              <w:sz w:val="21"/>
              <w:szCs w:val="21"/>
            </w:rPr>
            <w:t xml:space="preserve"> </w:t>
          </w:r>
          <w:r>
            <w:rPr>
              <w:rFonts w:ascii="PingFang SC" w:hAnsi="PingFang SC" w:eastAsia="PingFang SC" w:cs="PingFang SC"/>
              <w:position w:val="-1"/>
              <w:sz w:val="21"/>
              <w:szCs w:val="21"/>
            </w:rPr>
            <w:tab/>
          </w:r>
          <w:r>
            <w:rPr>
              <w:rFonts w:ascii="PingFang SC" w:hAnsi="PingFang SC" w:eastAsia="PingFang SC" w:cs="PingFang SC"/>
              <w:spacing w:val="-15"/>
              <w:position w:val="-1"/>
              <w:sz w:val="21"/>
              <w:szCs w:val="21"/>
            </w:rPr>
            <w:t xml:space="preserve"> </w:t>
          </w:r>
          <w:r>
            <w:rPr>
              <w:rFonts w:ascii="PingFang SC" w:hAnsi="PingFang SC" w:eastAsia="PingFang SC" w:cs="PingFang SC"/>
              <w:spacing w:val="-5"/>
              <w:position w:val="-1"/>
              <w:sz w:val="21"/>
              <w:szCs w:val="21"/>
            </w:rPr>
            <w:t>14</w:t>
          </w:r>
          <w:r>
            <w:rPr>
              <w:rFonts w:ascii="PingFang SC" w:hAnsi="PingFang SC" w:eastAsia="PingFang SC" w:cs="PingFang SC"/>
              <w:spacing w:val="-5"/>
              <w:position w:val="-1"/>
              <w:sz w:val="21"/>
              <w:szCs w:val="21"/>
            </w:rPr>
            <w:fldChar w:fldCharType="end"/>
          </w:r>
        </w:p>
        <w:p w14:paraId="769A99CE">
          <w:pPr>
            <w:tabs>
              <w:tab w:val="right" w:leader="dot" w:pos="6267"/>
            </w:tabs>
            <w:spacing w:before="63" w:line="211" w:lineRule="exact"/>
            <w:ind w:left="463"/>
            <w:rPr>
              <w:rFonts w:ascii="PingFang SC" w:hAnsi="PingFang SC" w:eastAsia="PingFang SC" w:cs="PingFang SC"/>
              <w:sz w:val="21"/>
              <w:szCs w:val="21"/>
            </w:rPr>
          </w:pPr>
          <w:bookmarkStart w:id="9" w:name="bookmark19"/>
          <w:bookmarkEnd w:id="9"/>
          <w:r>
            <w:fldChar w:fldCharType="begin"/>
          </w:r>
          <w:r>
            <w:instrText xml:space="preserve"> HYPERLINK \l "bookmark20" </w:instrText>
          </w:r>
          <w:r>
            <w:fldChar w:fldCharType="separate"/>
          </w:r>
          <w:r>
            <w:rPr>
              <w:rFonts w:ascii="PingFang SC" w:hAnsi="PingFang SC" w:eastAsia="PingFang SC" w:cs="PingFang SC"/>
              <w:spacing w:val="4"/>
              <w:position w:val="-1"/>
              <w:sz w:val="21"/>
              <w:szCs w:val="21"/>
            </w:rPr>
            <w:t>4.1</w:t>
          </w:r>
          <w:r>
            <w:rPr>
              <w:rFonts w:ascii="PingFang SC" w:hAnsi="PingFang SC" w:eastAsia="PingFang SC" w:cs="PingFang SC"/>
              <w:spacing w:val="18"/>
              <w:w w:val="101"/>
              <w:position w:val="-1"/>
              <w:sz w:val="21"/>
              <w:szCs w:val="21"/>
            </w:rPr>
            <w:t xml:space="preserve">   </w:t>
          </w:r>
          <w:r>
            <w:rPr>
              <w:rFonts w:ascii="PingFang SC" w:hAnsi="PingFang SC" w:eastAsia="PingFang SC" w:cs="PingFang SC"/>
              <w:spacing w:val="4"/>
              <w:position w:val="-1"/>
              <w:sz w:val="21"/>
              <w:szCs w:val="21"/>
            </w:rPr>
            <w:t>水疱和溃疡</w:t>
          </w:r>
          <w:r>
            <w:rPr>
              <w:rFonts w:ascii="PingFang SC" w:hAnsi="PingFang SC" w:eastAsia="PingFang SC" w:cs="PingFang SC"/>
              <w:spacing w:val="-17"/>
              <w:position w:val="-1"/>
              <w:sz w:val="21"/>
              <w:szCs w:val="21"/>
            </w:rPr>
            <w:t xml:space="preserve"> </w:t>
          </w:r>
          <w:r>
            <w:rPr>
              <w:rFonts w:ascii="PingFang SC" w:hAnsi="PingFang SC" w:eastAsia="PingFang SC" w:cs="PingFang SC"/>
              <w:position w:val="-1"/>
              <w:sz w:val="21"/>
              <w:szCs w:val="21"/>
            </w:rPr>
            <w:tab/>
          </w:r>
          <w:r>
            <w:rPr>
              <w:rFonts w:ascii="PingFang SC" w:hAnsi="PingFang SC" w:eastAsia="PingFang SC" w:cs="PingFang SC"/>
              <w:spacing w:val="-16"/>
              <w:position w:val="-1"/>
              <w:sz w:val="21"/>
              <w:szCs w:val="21"/>
            </w:rPr>
            <w:t xml:space="preserve"> </w:t>
          </w:r>
          <w:r>
            <w:rPr>
              <w:rFonts w:ascii="PingFang SC" w:hAnsi="PingFang SC" w:eastAsia="PingFang SC" w:cs="PingFang SC"/>
              <w:spacing w:val="-5"/>
              <w:position w:val="-1"/>
              <w:sz w:val="21"/>
              <w:szCs w:val="21"/>
            </w:rPr>
            <w:t>14</w:t>
          </w:r>
          <w:r>
            <w:rPr>
              <w:rFonts w:ascii="PingFang SC" w:hAnsi="PingFang SC" w:eastAsia="PingFang SC" w:cs="PingFang SC"/>
              <w:spacing w:val="-5"/>
              <w:position w:val="-1"/>
              <w:sz w:val="21"/>
              <w:szCs w:val="21"/>
            </w:rPr>
            <w:fldChar w:fldCharType="end"/>
          </w:r>
        </w:p>
        <w:p w14:paraId="018F2E31">
          <w:pPr>
            <w:tabs>
              <w:tab w:val="right" w:leader="dot" w:pos="6267"/>
            </w:tabs>
            <w:spacing w:before="63" w:line="211" w:lineRule="exact"/>
            <w:ind w:left="463"/>
            <w:rPr>
              <w:rFonts w:ascii="PingFang SC" w:hAnsi="PingFang SC" w:eastAsia="PingFang SC" w:cs="PingFang SC"/>
              <w:sz w:val="21"/>
              <w:szCs w:val="21"/>
            </w:rPr>
          </w:pPr>
          <w:bookmarkStart w:id="10" w:name="bookmark21"/>
          <w:bookmarkEnd w:id="10"/>
          <w:r>
            <w:fldChar w:fldCharType="begin"/>
          </w:r>
          <w:r>
            <w:instrText xml:space="preserve"> HYPERLINK \l "bookmark22" </w:instrText>
          </w:r>
          <w:r>
            <w:fldChar w:fldCharType="separate"/>
          </w:r>
          <w:r>
            <w:rPr>
              <w:rFonts w:ascii="PingFang SC" w:hAnsi="PingFang SC" w:eastAsia="PingFang SC" w:cs="PingFang SC"/>
              <w:spacing w:val="-2"/>
              <w:position w:val="-1"/>
              <w:sz w:val="21"/>
              <w:szCs w:val="21"/>
            </w:rPr>
            <w:t>4.2</w:t>
          </w:r>
          <w:r>
            <w:rPr>
              <w:rFonts w:ascii="PingFang SC" w:hAnsi="PingFang SC" w:eastAsia="PingFang SC" w:cs="PingFang SC"/>
              <w:spacing w:val="18"/>
              <w:w w:val="101"/>
              <w:position w:val="-1"/>
              <w:sz w:val="21"/>
              <w:szCs w:val="21"/>
            </w:rPr>
            <w:t xml:space="preserve">   </w:t>
          </w:r>
          <w:r>
            <w:rPr>
              <w:rFonts w:ascii="PingFang SC" w:hAnsi="PingFang SC" w:eastAsia="PingFang SC" w:cs="PingFang SC"/>
              <w:spacing w:val="-2"/>
              <w:position w:val="-1"/>
              <w:sz w:val="21"/>
              <w:szCs w:val="21"/>
            </w:rPr>
            <w:t>粟丘疹</w:t>
          </w:r>
          <w:r>
            <w:rPr>
              <w:rFonts w:ascii="PingFang SC" w:hAnsi="PingFang SC" w:eastAsia="PingFang SC" w:cs="PingFang SC"/>
              <w:spacing w:val="-17"/>
              <w:position w:val="-1"/>
              <w:sz w:val="21"/>
              <w:szCs w:val="21"/>
            </w:rPr>
            <w:t xml:space="preserve"> </w:t>
          </w:r>
          <w:r>
            <w:rPr>
              <w:rFonts w:ascii="PingFang SC" w:hAnsi="PingFang SC" w:eastAsia="PingFang SC" w:cs="PingFang SC"/>
              <w:position w:val="-1"/>
              <w:sz w:val="21"/>
              <w:szCs w:val="21"/>
            </w:rPr>
            <w:tab/>
          </w:r>
          <w:r>
            <w:rPr>
              <w:rFonts w:ascii="PingFang SC" w:hAnsi="PingFang SC" w:eastAsia="PingFang SC" w:cs="PingFang SC"/>
              <w:spacing w:val="-16"/>
              <w:position w:val="-1"/>
              <w:sz w:val="21"/>
              <w:szCs w:val="21"/>
            </w:rPr>
            <w:t xml:space="preserve"> </w:t>
          </w:r>
          <w:r>
            <w:rPr>
              <w:rFonts w:ascii="PingFang SC" w:hAnsi="PingFang SC" w:eastAsia="PingFang SC" w:cs="PingFang SC"/>
              <w:spacing w:val="-3"/>
              <w:position w:val="-1"/>
              <w:sz w:val="21"/>
              <w:szCs w:val="21"/>
            </w:rPr>
            <w:t>17</w:t>
          </w:r>
          <w:r>
            <w:rPr>
              <w:rFonts w:ascii="PingFang SC" w:hAnsi="PingFang SC" w:eastAsia="PingFang SC" w:cs="PingFang SC"/>
              <w:spacing w:val="-3"/>
              <w:position w:val="-1"/>
              <w:sz w:val="21"/>
              <w:szCs w:val="21"/>
            </w:rPr>
            <w:fldChar w:fldCharType="end"/>
          </w:r>
        </w:p>
        <w:p w14:paraId="6C65059B">
          <w:pPr>
            <w:tabs>
              <w:tab w:val="right" w:leader="dot" w:pos="6267"/>
            </w:tabs>
            <w:spacing w:before="62" w:line="212" w:lineRule="exact"/>
            <w:ind w:left="463"/>
            <w:rPr>
              <w:rFonts w:ascii="PingFang SC" w:hAnsi="PingFang SC" w:eastAsia="PingFang SC" w:cs="PingFang SC"/>
              <w:sz w:val="21"/>
              <w:szCs w:val="21"/>
            </w:rPr>
          </w:pPr>
          <w:bookmarkStart w:id="11" w:name="bookmark23"/>
          <w:bookmarkEnd w:id="11"/>
          <w:r>
            <w:fldChar w:fldCharType="begin"/>
          </w:r>
          <w:r>
            <w:instrText xml:space="preserve"> HYPERLINK \l "bookmark24" </w:instrText>
          </w:r>
          <w:r>
            <w:fldChar w:fldCharType="separate"/>
          </w:r>
          <w:r>
            <w:rPr>
              <w:rFonts w:ascii="PingFang SC" w:hAnsi="PingFang SC" w:eastAsia="PingFang SC" w:cs="PingFang SC"/>
              <w:spacing w:val="-1"/>
              <w:position w:val="-1"/>
              <w:sz w:val="21"/>
              <w:szCs w:val="21"/>
            </w:rPr>
            <w:t>4.3</w:t>
          </w:r>
          <w:r>
            <w:rPr>
              <w:rFonts w:ascii="PingFang SC" w:hAnsi="PingFang SC" w:eastAsia="PingFang SC" w:cs="PingFang SC"/>
              <w:spacing w:val="17"/>
              <w:position w:val="-1"/>
              <w:sz w:val="21"/>
              <w:szCs w:val="21"/>
            </w:rPr>
            <w:t xml:space="preserve">   </w:t>
          </w:r>
          <w:r>
            <w:rPr>
              <w:rFonts w:ascii="PingFang SC" w:hAnsi="PingFang SC" w:eastAsia="PingFang SC" w:cs="PingFang SC"/>
              <w:spacing w:val="-1"/>
              <w:position w:val="-1"/>
              <w:sz w:val="21"/>
              <w:szCs w:val="21"/>
            </w:rPr>
            <w:t>皮肤萎缩</w:t>
          </w:r>
          <w:r>
            <w:rPr>
              <w:rFonts w:ascii="PingFang SC" w:hAnsi="PingFang SC" w:eastAsia="PingFang SC" w:cs="PingFang SC"/>
              <w:spacing w:val="-16"/>
              <w:position w:val="-1"/>
              <w:sz w:val="21"/>
              <w:szCs w:val="21"/>
            </w:rPr>
            <w:t xml:space="preserve"> </w:t>
          </w:r>
          <w:r>
            <w:rPr>
              <w:rFonts w:ascii="PingFang SC" w:hAnsi="PingFang SC" w:eastAsia="PingFang SC" w:cs="PingFang SC"/>
              <w:position w:val="-1"/>
              <w:sz w:val="21"/>
              <w:szCs w:val="21"/>
            </w:rPr>
            <w:tab/>
          </w:r>
          <w:r>
            <w:rPr>
              <w:rFonts w:ascii="PingFang SC" w:hAnsi="PingFang SC" w:eastAsia="PingFang SC" w:cs="PingFang SC"/>
              <w:spacing w:val="-16"/>
              <w:position w:val="-1"/>
              <w:sz w:val="21"/>
              <w:szCs w:val="21"/>
            </w:rPr>
            <w:t xml:space="preserve"> </w:t>
          </w:r>
          <w:r>
            <w:rPr>
              <w:rFonts w:ascii="PingFang SC" w:hAnsi="PingFang SC" w:eastAsia="PingFang SC" w:cs="PingFang SC"/>
              <w:spacing w:val="-3"/>
              <w:position w:val="-1"/>
              <w:sz w:val="21"/>
              <w:szCs w:val="21"/>
            </w:rPr>
            <w:t>17</w:t>
          </w:r>
          <w:r>
            <w:rPr>
              <w:rFonts w:ascii="PingFang SC" w:hAnsi="PingFang SC" w:eastAsia="PingFang SC" w:cs="PingFang SC"/>
              <w:spacing w:val="-3"/>
              <w:position w:val="-1"/>
              <w:sz w:val="21"/>
              <w:szCs w:val="21"/>
            </w:rPr>
            <w:fldChar w:fldCharType="end"/>
          </w:r>
        </w:p>
        <w:p w14:paraId="5674DE31">
          <w:pPr>
            <w:tabs>
              <w:tab w:val="right" w:leader="dot" w:pos="6267"/>
            </w:tabs>
            <w:spacing w:before="57" w:line="211" w:lineRule="exact"/>
            <w:ind w:left="463"/>
            <w:rPr>
              <w:rFonts w:ascii="PingFang SC" w:hAnsi="PingFang SC" w:eastAsia="PingFang SC" w:cs="PingFang SC"/>
              <w:sz w:val="21"/>
              <w:szCs w:val="21"/>
            </w:rPr>
          </w:pPr>
          <w:bookmarkStart w:id="12" w:name="bookmark25"/>
          <w:bookmarkEnd w:id="12"/>
          <w:r>
            <w:fldChar w:fldCharType="begin"/>
          </w:r>
          <w:r>
            <w:instrText xml:space="preserve"> HYPERLINK \l "bookmark26" </w:instrText>
          </w:r>
          <w:r>
            <w:fldChar w:fldCharType="separate"/>
          </w:r>
          <w:r>
            <w:rPr>
              <w:rFonts w:ascii="PingFang SC" w:hAnsi="PingFang SC" w:eastAsia="PingFang SC" w:cs="PingFang SC"/>
              <w:spacing w:val="-1"/>
              <w:position w:val="-1"/>
              <w:sz w:val="21"/>
              <w:szCs w:val="21"/>
            </w:rPr>
            <w:t>4.4</w:t>
          </w:r>
          <w:r>
            <w:rPr>
              <w:rFonts w:ascii="PingFang SC" w:hAnsi="PingFang SC" w:eastAsia="PingFang SC" w:cs="PingFang SC"/>
              <w:spacing w:val="16"/>
              <w:position w:val="-1"/>
              <w:sz w:val="21"/>
              <w:szCs w:val="21"/>
            </w:rPr>
            <w:t xml:space="preserve">   </w:t>
          </w:r>
          <w:r>
            <w:rPr>
              <w:rFonts w:ascii="PingFang SC" w:hAnsi="PingFang SC" w:eastAsia="PingFang SC" w:cs="PingFang SC"/>
              <w:spacing w:val="-1"/>
              <w:position w:val="-1"/>
              <w:sz w:val="21"/>
              <w:szCs w:val="21"/>
            </w:rPr>
            <w:t>脱发</w:t>
          </w:r>
          <w:r>
            <w:rPr>
              <w:rFonts w:ascii="PingFang SC" w:hAnsi="PingFang SC" w:eastAsia="PingFang SC" w:cs="PingFang SC"/>
              <w:spacing w:val="-17"/>
              <w:position w:val="-1"/>
              <w:sz w:val="21"/>
              <w:szCs w:val="21"/>
            </w:rPr>
            <w:t xml:space="preserve"> </w:t>
          </w:r>
          <w:r>
            <w:rPr>
              <w:rFonts w:ascii="PingFang SC" w:hAnsi="PingFang SC" w:eastAsia="PingFang SC" w:cs="PingFang SC"/>
              <w:position w:val="-1"/>
              <w:sz w:val="21"/>
              <w:szCs w:val="21"/>
            </w:rPr>
            <w:tab/>
          </w:r>
          <w:r>
            <w:rPr>
              <w:rFonts w:ascii="PingFang SC" w:hAnsi="PingFang SC" w:eastAsia="PingFang SC" w:cs="PingFang SC"/>
              <w:spacing w:val="-16"/>
              <w:position w:val="-1"/>
              <w:sz w:val="21"/>
              <w:szCs w:val="21"/>
            </w:rPr>
            <w:t xml:space="preserve"> </w:t>
          </w:r>
          <w:r>
            <w:rPr>
              <w:rFonts w:ascii="PingFang SC" w:hAnsi="PingFang SC" w:eastAsia="PingFang SC" w:cs="PingFang SC"/>
              <w:spacing w:val="-3"/>
              <w:position w:val="-1"/>
              <w:sz w:val="21"/>
              <w:szCs w:val="21"/>
            </w:rPr>
            <w:t>17</w:t>
          </w:r>
          <w:r>
            <w:rPr>
              <w:rFonts w:ascii="PingFang SC" w:hAnsi="PingFang SC" w:eastAsia="PingFang SC" w:cs="PingFang SC"/>
              <w:spacing w:val="-3"/>
              <w:position w:val="-1"/>
              <w:sz w:val="21"/>
              <w:szCs w:val="21"/>
            </w:rPr>
            <w:fldChar w:fldCharType="end"/>
          </w:r>
        </w:p>
        <w:p w14:paraId="05900062">
          <w:pPr>
            <w:tabs>
              <w:tab w:val="right" w:leader="dot" w:pos="6267"/>
            </w:tabs>
            <w:spacing w:before="63" w:line="211" w:lineRule="exact"/>
            <w:ind w:left="463"/>
            <w:rPr>
              <w:rFonts w:ascii="PingFang SC" w:hAnsi="PingFang SC" w:eastAsia="PingFang SC" w:cs="PingFang SC"/>
              <w:sz w:val="21"/>
              <w:szCs w:val="21"/>
            </w:rPr>
          </w:pPr>
          <w:bookmarkStart w:id="13" w:name="bookmark27"/>
          <w:bookmarkEnd w:id="13"/>
          <w:r>
            <w:fldChar w:fldCharType="begin"/>
          </w:r>
          <w:r>
            <w:instrText xml:space="preserve"> HYPERLINK \l "bookmark28" </w:instrText>
          </w:r>
          <w:r>
            <w:fldChar w:fldCharType="separate"/>
          </w:r>
          <w:r>
            <w:rPr>
              <w:rFonts w:ascii="PingFang SC" w:hAnsi="PingFang SC" w:eastAsia="PingFang SC" w:cs="PingFang SC"/>
              <w:spacing w:val="-10"/>
              <w:position w:val="-1"/>
              <w:sz w:val="21"/>
              <w:szCs w:val="21"/>
            </w:rPr>
            <w:t>4.5    EB 痣</w:t>
          </w:r>
          <w:r>
            <w:rPr>
              <w:rFonts w:ascii="PingFang SC" w:hAnsi="PingFang SC" w:eastAsia="PingFang SC" w:cs="PingFang SC"/>
              <w:spacing w:val="35"/>
              <w:w w:val="101"/>
              <w:position w:val="-1"/>
              <w:sz w:val="21"/>
              <w:szCs w:val="21"/>
            </w:rPr>
            <w:t xml:space="preserve"> </w:t>
          </w:r>
          <w:r>
            <w:rPr>
              <w:rFonts w:ascii="PingFang SC" w:hAnsi="PingFang SC" w:eastAsia="PingFang SC" w:cs="PingFang SC"/>
              <w:position w:val="-1"/>
              <w:sz w:val="21"/>
              <w:szCs w:val="21"/>
            </w:rPr>
            <w:tab/>
          </w:r>
          <w:r>
            <w:rPr>
              <w:rFonts w:ascii="PingFang SC" w:hAnsi="PingFang SC" w:eastAsia="PingFang SC" w:cs="PingFang SC"/>
              <w:spacing w:val="-16"/>
              <w:position w:val="-1"/>
              <w:sz w:val="21"/>
              <w:szCs w:val="21"/>
            </w:rPr>
            <w:t xml:space="preserve"> </w:t>
          </w:r>
          <w:r>
            <w:rPr>
              <w:rFonts w:ascii="PingFang SC" w:hAnsi="PingFang SC" w:eastAsia="PingFang SC" w:cs="PingFang SC"/>
              <w:spacing w:val="-5"/>
              <w:position w:val="-1"/>
              <w:sz w:val="21"/>
              <w:szCs w:val="21"/>
            </w:rPr>
            <w:t>18</w:t>
          </w:r>
          <w:r>
            <w:rPr>
              <w:rFonts w:ascii="PingFang SC" w:hAnsi="PingFang SC" w:eastAsia="PingFang SC" w:cs="PingFang SC"/>
              <w:spacing w:val="-5"/>
              <w:position w:val="-1"/>
              <w:sz w:val="21"/>
              <w:szCs w:val="21"/>
            </w:rPr>
            <w:fldChar w:fldCharType="end"/>
          </w:r>
        </w:p>
        <w:p w14:paraId="56206A18">
          <w:pPr>
            <w:tabs>
              <w:tab w:val="right" w:leader="dot" w:pos="6267"/>
            </w:tabs>
            <w:spacing w:before="63" w:line="211" w:lineRule="exact"/>
            <w:ind w:left="463"/>
            <w:rPr>
              <w:rFonts w:ascii="PingFang SC" w:hAnsi="PingFang SC" w:eastAsia="PingFang SC" w:cs="PingFang SC"/>
              <w:sz w:val="21"/>
              <w:szCs w:val="21"/>
            </w:rPr>
          </w:pPr>
          <w:bookmarkStart w:id="14" w:name="bookmark29"/>
          <w:bookmarkEnd w:id="14"/>
          <w:r>
            <w:fldChar w:fldCharType="begin"/>
          </w:r>
          <w:r>
            <w:instrText xml:space="preserve"> HYPERLINK \l "bookmark30" </w:instrText>
          </w:r>
          <w:r>
            <w:fldChar w:fldCharType="separate"/>
          </w:r>
          <w:r>
            <w:rPr>
              <w:rFonts w:ascii="PingFang SC" w:hAnsi="PingFang SC" w:eastAsia="PingFang SC" w:cs="PingFang SC"/>
              <w:spacing w:val="-1"/>
              <w:position w:val="-1"/>
              <w:sz w:val="21"/>
              <w:szCs w:val="21"/>
            </w:rPr>
            <w:t>4.6</w:t>
          </w:r>
          <w:r>
            <w:rPr>
              <w:rFonts w:ascii="PingFang SC" w:hAnsi="PingFang SC" w:eastAsia="PingFang SC" w:cs="PingFang SC"/>
              <w:spacing w:val="19"/>
              <w:w w:val="101"/>
              <w:position w:val="-1"/>
              <w:sz w:val="21"/>
              <w:szCs w:val="21"/>
            </w:rPr>
            <w:t xml:space="preserve">   </w:t>
          </w:r>
          <w:r>
            <w:rPr>
              <w:rFonts w:ascii="PingFang SC" w:hAnsi="PingFang SC" w:eastAsia="PingFang SC" w:cs="PingFang SC"/>
              <w:spacing w:val="-1"/>
              <w:position w:val="-1"/>
              <w:sz w:val="21"/>
              <w:szCs w:val="21"/>
            </w:rPr>
            <w:t xml:space="preserve">龋齿，釉质发育不良，牙齿脱落 </w:t>
          </w:r>
          <w:r>
            <w:rPr>
              <w:rFonts w:ascii="PingFang SC" w:hAnsi="PingFang SC" w:eastAsia="PingFang SC" w:cs="PingFang SC"/>
              <w:position w:val="-1"/>
              <w:sz w:val="21"/>
              <w:szCs w:val="21"/>
            </w:rPr>
            <w:tab/>
          </w:r>
          <w:r>
            <w:rPr>
              <w:rFonts w:ascii="PingFang SC" w:hAnsi="PingFang SC" w:eastAsia="PingFang SC" w:cs="PingFang SC"/>
              <w:spacing w:val="-16"/>
              <w:position w:val="-1"/>
              <w:sz w:val="21"/>
              <w:szCs w:val="21"/>
            </w:rPr>
            <w:t xml:space="preserve"> </w:t>
          </w:r>
          <w:r>
            <w:rPr>
              <w:rFonts w:ascii="PingFang SC" w:hAnsi="PingFang SC" w:eastAsia="PingFang SC" w:cs="PingFang SC"/>
              <w:spacing w:val="-5"/>
              <w:position w:val="-1"/>
              <w:sz w:val="21"/>
              <w:szCs w:val="21"/>
            </w:rPr>
            <w:t>18</w:t>
          </w:r>
          <w:r>
            <w:rPr>
              <w:rFonts w:ascii="PingFang SC" w:hAnsi="PingFang SC" w:eastAsia="PingFang SC" w:cs="PingFang SC"/>
              <w:spacing w:val="-5"/>
              <w:position w:val="-1"/>
              <w:sz w:val="21"/>
              <w:szCs w:val="21"/>
            </w:rPr>
            <w:fldChar w:fldCharType="end"/>
          </w:r>
        </w:p>
        <w:p w14:paraId="26C90862">
          <w:pPr>
            <w:tabs>
              <w:tab w:val="right" w:leader="dot" w:pos="6267"/>
            </w:tabs>
            <w:spacing w:before="58" w:line="211" w:lineRule="exact"/>
            <w:ind w:left="463"/>
            <w:rPr>
              <w:rFonts w:ascii="PingFang SC" w:hAnsi="PingFang SC" w:eastAsia="PingFang SC" w:cs="PingFang SC"/>
              <w:sz w:val="21"/>
              <w:szCs w:val="21"/>
            </w:rPr>
          </w:pPr>
          <w:bookmarkStart w:id="15" w:name="bookmark31"/>
          <w:bookmarkEnd w:id="15"/>
          <w:r>
            <w:fldChar w:fldCharType="begin"/>
          </w:r>
          <w:r>
            <w:instrText xml:space="preserve"> HYPERLINK \l "bookmark32" </w:instrText>
          </w:r>
          <w:r>
            <w:fldChar w:fldCharType="separate"/>
          </w:r>
          <w:r>
            <w:rPr>
              <w:rFonts w:ascii="PingFang SC" w:hAnsi="PingFang SC" w:eastAsia="PingFang SC" w:cs="PingFang SC"/>
              <w:spacing w:val="-1"/>
              <w:position w:val="-1"/>
              <w:sz w:val="21"/>
              <w:szCs w:val="21"/>
            </w:rPr>
            <w:t>4.7</w:t>
          </w:r>
          <w:r>
            <w:rPr>
              <w:rFonts w:ascii="PingFang SC" w:hAnsi="PingFang SC" w:eastAsia="PingFang SC" w:cs="PingFang SC"/>
              <w:spacing w:val="17"/>
              <w:position w:val="-1"/>
              <w:sz w:val="21"/>
              <w:szCs w:val="21"/>
            </w:rPr>
            <w:t xml:space="preserve">   </w:t>
          </w:r>
          <w:r>
            <w:rPr>
              <w:rFonts w:ascii="PingFang SC" w:hAnsi="PingFang SC" w:eastAsia="PingFang SC" w:cs="PingFang SC"/>
              <w:spacing w:val="-1"/>
              <w:position w:val="-1"/>
              <w:sz w:val="21"/>
              <w:szCs w:val="21"/>
            </w:rPr>
            <w:t xml:space="preserve">舌头短，小口 </w:t>
          </w:r>
          <w:r>
            <w:rPr>
              <w:rFonts w:ascii="PingFang SC" w:hAnsi="PingFang SC" w:eastAsia="PingFang SC" w:cs="PingFang SC"/>
              <w:position w:val="-1"/>
              <w:sz w:val="21"/>
              <w:szCs w:val="21"/>
            </w:rPr>
            <w:tab/>
          </w:r>
          <w:r>
            <w:rPr>
              <w:rFonts w:ascii="PingFang SC" w:hAnsi="PingFang SC" w:eastAsia="PingFang SC" w:cs="PingFang SC"/>
              <w:spacing w:val="-17"/>
              <w:position w:val="-1"/>
              <w:sz w:val="21"/>
              <w:szCs w:val="21"/>
            </w:rPr>
            <w:t xml:space="preserve"> </w:t>
          </w:r>
          <w:r>
            <w:rPr>
              <w:rFonts w:ascii="PingFang SC" w:hAnsi="PingFang SC" w:eastAsia="PingFang SC" w:cs="PingFang SC"/>
              <w:spacing w:val="-5"/>
              <w:position w:val="-1"/>
              <w:sz w:val="21"/>
              <w:szCs w:val="21"/>
            </w:rPr>
            <w:t>18</w:t>
          </w:r>
          <w:r>
            <w:rPr>
              <w:rFonts w:ascii="PingFang SC" w:hAnsi="PingFang SC" w:eastAsia="PingFang SC" w:cs="PingFang SC"/>
              <w:spacing w:val="-5"/>
              <w:position w:val="-1"/>
              <w:sz w:val="21"/>
              <w:szCs w:val="21"/>
            </w:rPr>
            <w:fldChar w:fldCharType="end"/>
          </w:r>
        </w:p>
        <w:p w14:paraId="009C75B0">
          <w:pPr>
            <w:tabs>
              <w:tab w:val="right" w:leader="dot" w:pos="6267"/>
            </w:tabs>
            <w:spacing w:before="62" w:line="211" w:lineRule="exact"/>
            <w:ind w:left="463"/>
            <w:rPr>
              <w:rFonts w:ascii="PingFang SC" w:hAnsi="PingFang SC" w:eastAsia="PingFang SC" w:cs="PingFang SC"/>
              <w:sz w:val="21"/>
              <w:szCs w:val="21"/>
            </w:rPr>
          </w:pPr>
          <w:bookmarkStart w:id="16" w:name="bookmark33"/>
          <w:bookmarkEnd w:id="16"/>
          <w:r>
            <w:fldChar w:fldCharType="begin"/>
          </w:r>
          <w:r>
            <w:instrText xml:space="preserve"> HYPERLINK \l "bookmark34" </w:instrText>
          </w:r>
          <w:r>
            <w:fldChar w:fldCharType="separate"/>
          </w:r>
          <w:r>
            <w:rPr>
              <w:rFonts w:ascii="PingFang SC" w:hAnsi="PingFang SC" w:eastAsia="PingFang SC" w:cs="PingFang SC"/>
              <w:spacing w:val="-1"/>
              <w:position w:val="-1"/>
              <w:sz w:val="21"/>
              <w:szCs w:val="21"/>
            </w:rPr>
            <w:t>4.8</w:t>
          </w:r>
          <w:r>
            <w:rPr>
              <w:rFonts w:ascii="PingFang SC" w:hAnsi="PingFang SC" w:eastAsia="PingFang SC" w:cs="PingFang SC"/>
              <w:spacing w:val="18"/>
              <w:position w:val="-1"/>
              <w:sz w:val="21"/>
              <w:szCs w:val="21"/>
            </w:rPr>
            <w:t xml:space="preserve">   </w:t>
          </w:r>
          <w:r>
            <w:rPr>
              <w:rFonts w:ascii="PingFang SC" w:hAnsi="PingFang SC" w:eastAsia="PingFang SC" w:cs="PingFang SC"/>
              <w:spacing w:val="-1"/>
              <w:position w:val="-1"/>
              <w:sz w:val="21"/>
              <w:szCs w:val="21"/>
            </w:rPr>
            <w:t>消化道水疱</w:t>
          </w:r>
          <w:r>
            <w:rPr>
              <w:rFonts w:ascii="PingFang SC" w:hAnsi="PingFang SC" w:eastAsia="PingFang SC" w:cs="PingFang SC"/>
              <w:spacing w:val="-16"/>
              <w:position w:val="-1"/>
              <w:sz w:val="21"/>
              <w:szCs w:val="21"/>
            </w:rPr>
            <w:t xml:space="preserve"> </w:t>
          </w:r>
          <w:r>
            <w:rPr>
              <w:rFonts w:ascii="PingFang SC" w:hAnsi="PingFang SC" w:eastAsia="PingFang SC" w:cs="PingFang SC"/>
              <w:position w:val="-1"/>
              <w:sz w:val="21"/>
              <w:szCs w:val="21"/>
            </w:rPr>
            <w:tab/>
          </w:r>
          <w:r>
            <w:rPr>
              <w:rFonts w:ascii="PingFang SC" w:hAnsi="PingFang SC" w:eastAsia="PingFang SC" w:cs="PingFang SC"/>
              <w:spacing w:val="-16"/>
              <w:position w:val="-1"/>
              <w:sz w:val="21"/>
              <w:szCs w:val="21"/>
            </w:rPr>
            <w:t xml:space="preserve"> </w:t>
          </w:r>
          <w:r>
            <w:rPr>
              <w:rFonts w:ascii="PingFang SC" w:hAnsi="PingFang SC" w:eastAsia="PingFang SC" w:cs="PingFang SC"/>
              <w:spacing w:val="-5"/>
              <w:position w:val="-1"/>
              <w:sz w:val="21"/>
              <w:szCs w:val="21"/>
            </w:rPr>
            <w:t>19</w:t>
          </w:r>
          <w:r>
            <w:rPr>
              <w:rFonts w:ascii="PingFang SC" w:hAnsi="PingFang SC" w:eastAsia="PingFang SC" w:cs="PingFang SC"/>
              <w:spacing w:val="-5"/>
              <w:position w:val="-1"/>
              <w:sz w:val="21"/>
              <w:szCs w:val="21"/>
            </w:rPr>
            <w:fldChar w:fldCharType="end"/>
          </w:r>
        </w:p>
        <w:p w14:paraId="19C31719">
          <w:pPr>
            <w:tabs>
              <w:tab w:val="right" w:leader="dot" w:pos="6267"/>
            </w:tabs>
            <w:spacing w:before="63" w:line="211" w:lineRule="exact"/>
            <w:ind w:left="463"/>
            <w:rPr>
              <w:rFonts w:ascii="PingFang SC" w:hAnsi="PingFang SC" w:eastAsia="PingFang SC" w:cs="PingFang SC"/>
              <w:sz w:val="21"/>
              <w:szCs w:val="21"/>
            </w:rPr>
          </w:pPr>
          <w:bookmarkStart w:id="17" w:name="bookmark35"/>
          <w:bookmarkEnd w:id="17"/>
          <w:r>
            <w:fldChar w:fldCharType="begin"/>
          </w:r>
          <w:r>
            <w:instrText xml:space="preserve"> HYPERLINK \l "bookmark36" </w:instrText>
          </w:r>
          <w:r>
            <w:fldChar w:fldCharType="separate"/>
          </w:r>
          <w:r>
            <w:rPr>
              <w:rFonts w:ascii="PingFang SC" w:hAnsi="PingFang SC" w:eastAsia="PingFang SC" w:cs="PingFang SC"/>
              <w:spacing w:val="-1"/>
              <w:position w:val="-1"/>
              <w:sz w:val="21"/>
              <w:szCs w:val="21"/>
            </w:rPr>
            <w:t>4.9</w:t>
          </w:r>
          <w:r>
            <w:rPr>
              <w:rFonts w:ascii="PingFang SC" w:hAnsi="PingFang SC" w:eastAsia="PingFang SC" w:cs="PingFang SC"/>
              <w:spacing w:val="17"/>
              <w:position w:val="-1"/>
              <w:sz w:val="21"/>
              <w:szCs w:val="21"/>
            </w:rPr>
            <w:t xml:space="preserve">   </w:t>
          </w:r>
          <w:r>
            <w:rPr>
              <w:rFonts w:ascii="PingFang SC" w:hAnsi="PingFang SC" w:eastAsia="PingFang SC" w:cs="PingFang SC"/>
              <w:spacing w:val="-1"/>
              <w:position w:val="-1"/>
              <w:sz w:val="21"/>
              <w:szCs w:val="21"/>
            </w:rPr>
            <w:t>角膜糜烂</w:t>
          </w:r>
          <w:r>
            <w:rPr>
              <w:rFonts w:ascii="PingFang SC" w:hAnsi="PingFang SC" w:eastAsia="PingFang SC" w:cs="PingFang SC"/>
              <w:spacing w:val="-16"/>
              <w:position w:val="-1"/>
              <w:sz w:val="21"/>
              <w:szCs w:val="21"/>
            </w:rPr>
            <w:t xml:space="preserve"> </w:t>
          </w:r>
          <w:r>
            <w:rPr>
              <w:rFonts w:ascii="PingFang SC" w:hAnsi="PingFang SC" w:eastAsia="PingFang SC" w:cs="PingFang SC"/>
              <w:position w:val="-1"/>
              <w:sz w:val="21"/>
              <w:szCs w:val="21"/>
            </w:rPr>
            <w:tab/>
          </w:r>
          <w:r>
            <w:rPr>
              <w:rFonts w:ascii="PingFang SC" w:hAnsi="PingFang SC" w:eastAsia="PingFang SC" w:cs="PingFang SC"/>
              <w:spacing w:val="-28"/>
              <w:position w:val="-1"/>
              <w:sz w:val="21"/>
              <w:szCs w:val="21"/>
            </w:rPr>
            <w:t xml:space="preserve"> </w:t>
          </w:r>
          <w:r>
            <w:rPr>
              <w:rFonts w:ascii="PingFang SC" w:hAnsi="PingFang SC" w:eastAsia="PingFang SC" w:cs="PingFang SC"/>
              <w:spacing w:val="-33"/>
              <w:w w:val="96"/>
              <w:position w:val="-1"/>
              <w:sz w:val="21"/>
              <w:szCs w:val="21"/>
            </w:rPr>
            <w:t>2</w:t>
          </w:r>
          <w:r>
            <w:rPr>
              <w:rFonts w:ascii="PingFang SC" w:hAnsi="PingFang SC" w:eastAsia="PingFang SC" w:cs="PingFang SC"/>
              <w:spacing w:val="-11"/>
              <w:w w:val="96"/>
              <w:position w:val="-1"/>
              <w:sz w:val="21"/>
              <w:szCs w:val="21"/>
            </w:rPr>
            <w:t>0</w:t>
          </w:r>
          <w:r>
            <w:rPr>
              <w:rFonts w:ascii="PingFang SC" w:hAnsi="PingFang SC" w:eastAsia="PingFang SC" w:cs="PingFang SC"/>
              <w:spacing w:val="-11"/>
              <w:w w:val="96"/>
              <w:position w:val="-1"/>
              <w:sz w:val="21"/>
              <w:szCs w:val="21"/>
            </w:rPr>
            <w:fldChar w:fldCharType="end"/>
          </w:r>
        </w:p>
        <w:p w14:paraId="6C96447C">
          <w:pPr>
            <w:tabs>
              <w:tab w:val="right" w:leader="dot" w:pos="6267"/>
            </w:tabs>
            <w:spacing w:before="63" w:line="211" w:lineRule="exact"/>
            <w:ind w:left="463"/>
            <w:rPr>
              <w:rFonts w:ascii="PingFang SC" w:hAnsi="PingFang SC" w:eastAsia="PingFang SC" w:cs="PingFang SC"/>
              <w:sz w:val="21"/>
              <w:szCs w:val="21"/>
            </w:rPr>
          </w:pPr>
          <w:bookmarkStart w:id="18" w:name="bookmark37"/>
          <w:bookmarkEnd w:id="18"/>
          <w:r>
            <w:fldChar w:fldCharType="begin"/>
          </w:r>
          <w:r>
            <w:instrText xml:space="preserve"> HYPERLINK \l "bookmark38" </w:instrText>
          </w:r>
          <w:r>
            <w:fldChar w:fldCharType="separate"/>
          </w:r>
          <w:r>
            <w:rPr>
              <w:rFonts w:ascii="PingFang SC" w:hAnsi="PingFang SC" w:eastAsia="PingFang SC" w:cs="PingFang SC"/>
              <w:spacing w:val="2"/>
              <w:position w:val="-1"/>
              <w:sz w:val="21"/>
              <w:szCs w:val="21"/>
            </w:rPr>
            <w:t>4.10  指甲发育不良或脱落</w:t>
          </w:r>
          <w:r>
            <w:rPr>
              <w:rFonts w:ascii="PingFang SC" w:hAnsi="PingFang SC" w:eastAsia="PingFang SC" w:cs="PingFang SC"/>
              <w:spacing w:val="-9"/>
              <w:position w:val="-1"/>
              <w:sz w:val="21"/>
              <w:szCs w:val="21"/>
            </w:rPr>
            <w:t xml:space="preserve"> </w:t>
          </w:r>
          <w:r>
            <w:rPr>
              <w:rFonts w:ascii="PingFang SC" w:hAnsi="PingFang SC" w:eastAsia="PingFang SC" w:cs="PingFang SC"/>
              <w:position w:val="-1"/>
              <w:sz w:val="21"/>
              <w:szCs w:val="21"/>
            </w:rPr>
            <w:tab/>
          </w:r>
          <w:r>
            <w:rPr>
              <w:rFonts w:ascii="PingFang SC" w:hAnsi="PingFang SC" w:eastAsia="PingFang SC" w:cs="PingFang SC"/>
              <w:spacing w:val="-27"/>
              <w:position w:val="-1"/>
              <w:sz w:val="21"/>
              <w:szCs w:val="21"/>
            </w:rPr>
            <w:t xml:space="preserve"> </w:t>
          </w:r>
          <w:r>
            <w:rPr>
              <w:rFonts w:ascii="PingFang SC" w:hAnsi="PingFang SC" w:eastAsia="PingFang SC" w:cs="PingFang SC"/>
              <w:spacing w:val="-33"/>
              <w:w w:val="96"/>
              <w:position w:val="-1"/>
              <w:sz w:val="21"/>
              <w:szCs w:val="21"/>
            </w:rPr>
            <w:t>2</w:t>
          </w:r>
          <w:r>
            <w:rPr>
              <w:rFonts w:ascii="PingFang SC" w:hAnsi="PingFang SC" w:eastAsia="PingFang SC" w:cs="PingFang SC"/>
              <w:spacing w:val="-11"/>
              <w:w w:val="96"/>
              <w:position w:val="-1"/>
              <w:sz w:val="21"/>
              <w:szCs w:val="21"/>
            </w:rPr>
            <w:t>0</w:t>
          </w:r>
          <w:r>
            <w:rPr>
              <w:rFonts w:ascii="PingFang SC" w:hAnsi="PingFang SC" w:eastAsia="PingFang SC" w:cs="PingFang SC"/>
              <w:spacing w:val="-11"/>
              <w:w w:val="96"/>
              <w:position w:val="-1"/>
              <w:sz w:val="21"/>
              <w:szCs w:val="21"/>
            </w:rPr>
            <w:fldChar w:fldCharType="end"/>
          </w:r>
        </w:p>
        <w:p w14:paraId="4AAE4F93">
          <w:pPr>
            <w:tabs>
              <w:tab w:val="right" w:leader="dot" w:pos="6267"/>
            </w:tabs>
            <w:spacing w:before="58" w:line="211" w:lineRule="exact"/>
            <w:ind w:left="463"/>
            <w:rPr>
              <w:rFonts w:ascii="PingFang SC" w:hAnsi="PingFang SC" w:eastAsia="PingFang SC" w:cs="PingFang SC"/>
              <w:sz w:val="21"/>
              <w:szCs w:val="21"/>
            </w:rPr>
          </w:pPr>
          <w:bookmarkStart w:id="19" w:name="bookmark39"/>
          <w:bookmarkEnd w:id="19"/>
          <w:r>
            <w:fldChar w:fldCharType="begin"/>
          </w:r>
          <w:r>
            <w:instrText xml:space="preserve"> HYPERLINK \l "bookmark40" </w:instrText>
          </w:r>
          <w:r>
            <w:fldChar w:fldCharType="separate"/>
          </w:r>
          <w:r>
            <w:rPr>
              <w:rFonts w:ascii="PingFang SC" w:hAnsi="PingFang SC" w:eastAsia="PingFang SC" w:cs="PingFang SC"/>
              <w:spacing w:val="3"/>
              <w:position w:val="-1"/>
              <w:sz w:val="21"/>
              <w:szCs w:val="21"/>
            </w:rPr>
            <w:t xml:space="preserve">4.11  手指粘连挛缩，角质化 </w:t>
          </w:r>
          <w:r>
            <w:rPr>
              <w:rFonts w:ascii="PingFang SC" w:hAnsi="PingFang SC" w:eastAsia="PingFang SC" w:cs="PingFang SC"/>
              <w:position w:val="-1"/>
              <w:sz w:val="21"/>
              <w:szCs w:val="21"/>
            </w:rPr>
            <w:tab/>
          </w:r>
          <w:r>
            <w:rPr>
              <w:rFonts w:ascii="PingFang SC" w:hAnsi="PingFang SC" w:eastAsia="PingFang SC" w:cs="PingFang SC"/>
              <w:spacing w:val="-27"/>
              <w:position w:val="-1"/>
              <w:sz w:val="21"/>
              <w:szCs w:val="21"/>
            </w:rPr>
            <w:t xml:space="preserve"> </w:t>
          </w:r>
          <w:r>
            <w:rPr>
              <w:rFonts w:ascii="PingFang SC" w:hAnsi="PingFang SC" w:eastAsia="PingFang SC" w:cs="PingFang SC"/>
              <w:spacing w:val="-33"/>
              <w:w w:val="96"/>
              <w:position w:val="-1"/>
              <w:sz w:val="21"/>
              <w:szCs w:val="21"/>
            </w:rPr>
            <w:t>2</w:t>
          </w:r>
          <w:r>
            <w:rPr>
              <w:rFonts w:ascii="PingFang SC" w:hAnsi="PingFang SC" w:eastAsia="PingFang SC" w:cs="PingFang SC"/>
              <w:spacing w:val="-11"/>
              <w:w w:val="96"/>
              <w:position w:val="-1"/>
              <w:sz w:val="21"/>
              <w:szCs w:val="21"/>
            </w:rPr>
            <w:t>0</w:t>
          </w:r>
          <w:r>
            <w:rPr>
              <w:rFonts w:ascii="PingFang SC" w:hAnsi="PingFang SC" w:eastAsia="PingFang SC" w:cs="PingFang SC"/>
              <w:spacing w:val="-11"/>
              <w:w w:val="96"/>
              <w:position w:val="-1"/>
              <w:sz w:val="21"/>
              <w:szCs w:val="21"/>
            </w:rPr>
            <w:fldChar w:fldCharType="end"/>
          </w:r>
        </w:p>
        <w:p w14:paraId="410BF387">
          <w:pPr>
            <w:tabs>
              <w:tab w:val="right" w:leader="dot" w:pos="6267"/>
            </w:tabs>
            <w:spacing w:before="62" w:line="211" w:lineRule="exact"/>
            <w:ind w:left="463"/>
            <w:rPr>
              <w:rFonts w:ascii="PingFang SC" w:hAnsi="PingFang SC" w:eastAsia="PingFang SC" w:cs="PingFang SC"/>
              <w:sz w:val="21"/>
              <w:szCs w:val="21"/>
            </w:rPr>
          </w:pPr>
          <w:bookmarkStart w:id="20" w:name="bookmark41"/>
          <w:bookmarkEnd w:id="20"/>
          <w:r>
            <w:fldChar w:fldCharType="begin"/>
          </w:r>
          <w:r>
            <w:instrText xml:space="preserve"> HYPERLINK \l "bookmark42" </w:instrText>
          </w:r>
          <w:r>
            <w:fldChar w:fldCharType="separate"/>
          </w:r>
          <w:r>
            <w:rPr>
              <w:rFonts w:ascii="PingFang SC" w:hAnsi="PingFang SC" w:eastAsia="PingFang SC" w:cs="PingFang SC"/>
              <w:spacing w:val="2"/>
              <w:position w:val="-1"/>
              <w:sz w:val="21"/>
              <w:szCs w:val="21"/>
            </w:rPr>
            <w:t>4.12</w:t>
          </w:r>
          <w:r>
            <w:rPr>
              <w:rFonts w:ascii="PingFang SC" w:hAnsi="PingFang SC" w:eastAsia="PingFang SC" w:cs="PingFang SC"/>
              <w:spacing w:val="7"/>
              <w:position w:val="-1"/>
              <w:sz w:val="21"/>
              <w:szCs w:val="21"/>
            </w:rPr>
            <w:t xml:space="preserve">  </w:t>
          </w:r>
          <w:r>
            <w:rPr>
              <w:rFonts w:ascii="PingFang SC" w:hAnsi="PingFang SC" w:eastAsia="PingFang SC" w:cs="PingFang SC"/>
              <w:spacing w:val="2"/>
              <w:position w:val="-1"/>
              <w:sz w:val="21"/>
              <w:szCs w:val="21"/>
            </w:rPr>
            <w:t>关节硬化</w:t>
          </w:r>
          <w:r>
            <w:rPr>
              <w:rFonts w:ascii="PingFang SC" w:hAnsi="PingFang SC" w:eastAsia="PingFang SC" w:cs="PingFang SC"/>
              <w:spacing w:val="-16"/>
              <w:position w:val="-1"/>
              <w:sz w:val="21"/>
              <w:szCs w:val="21"/>
            </w:rPr>
            <w:t xml:space="preserve"> </w:t>
          </w:r>
          <w:r>
            <w:rPr>
              <w:rFonts w:ascii="PingFang SC" w:hAnsi="PingFang SC" w:eastAsia="PingFang SC" w:cs="PingFang SC"/>
              <w:position w:val="-1"/>
              <w:sz w:val="21"/>
              <w:szCs w:val="21"/>
            </w:rPr>
            <w:tab/>
          </w:r>
          <w:r>
            <w:rPr>
              <w:rFonts w:ascii="PingFang SC" w:hAnsi="PingFang SC" w:eastAsia="PingFang SC" w:cs="PingFang SC"/>
              <w:spacing w:val="-30"/>
              <w:position w:val="-1"/>
              <w:sz w:val="21"/>
              <w:szCs w:val="21"/>
            </w:rPr>
            <w:t xml:space="preserve"> </w:t>
          </w:r>
          <w:r>
            <w:rPr>
              <w:rFonts w:ascii="PingFang SC" w:hAnsi="PingFang SC" w:eastAsia="PingFang SC" w:cs="PingFang SC"/>
              <w:spacing w:val="-3"/>
              <w:position w:val="-1"/>
              <w:sz w:val="21"/>
              <w:szCs w:val="21"/>
            </w:rPr>
            <w:t>21</w:t>
          </w:r>
          <w:r>
            <w:rPr>
              <w:rFonts w:ascii="PingFang SC" w:hAnsi="PingFang SC" w:eastAsia="PingFang SC" w:cs="PingFang SC"/>
              <w:spacing w:val="-3"/>
              <w:position w:val="-1"/>
              <w:sz w:val="21"/>
              <w:szCs w:val="21"/>
            </w:rPr>
            <w:fldChar w:fldCharType="end"/>
          </w:r>
        </w:p>
        <w:p w14:paraId="619CB92E">
          <w:pPr>
            <w:tabs>
              <w:tab w:val="right" w:leader="dot" w:pos="6267"/>
            </w:tabs>
            <w:spacing w:before="63" w:line="211" w:lineRule="exact"/>
            <w:ind w:left="463"/>
            <w:rPr>
              <w:rFonts w:ascii="PingFang SC" w:hAnsi="PingFang SC" w:eastAsia="PingFang SC" w:cs="PingFang SC"/>
              <w:sz w:val="21"/>
              <w:szCs w:val="21"/>
            </w:rPr>
          </w:pPr>
          <w:bookmarkStart w:id="21" w:name="bookmark43"/>
          <w:bookmarkEnd w:id="21"/>
          <w:r>
            <w:fldChar w:fldCharType="begin"/>
          </w:r>
          <w:r>
            <w:instrText xml:space="preserve"> HYPERLINK \l "bookmark44" </w:instrText>
          </w:r>
          <w:r>
            <w:fldChar w:fldCharType="separate"/>
          </w:r>
          <w:r>
            <w:rPr>
              <w:rFonts w:ascii="PingFang SC" w:hAnsi="PingFang SC" w:eastAsia="PingFang SC" w:cs="PingFang SC"/>
              <w:spacing w:val="2"/>
              <w:position w:val="-1"/>
              <w:sz w:val="21"/>
              <w:szCs w:val="21"/>
            </w:rPr>
            <w:t>4.13  食道狭窄，幽门闭锁</w:t>
          </w:r>
          <w:r>
            <w:rPr>
              <w:rFonts w:ascii="PingFang SC" w:hAnsi="PingFang SC" w:eastAsia="PingFang SC" w:cs="PingFang SC"/>
              <w:spacing w:val="-9"/>
              <w:position w:val="-1"/>
              <w:sz w:val="21"/>
              <w:szCs w:val="21"/>
            </w:rPr>
            <w:t xml:space="preserve"> </w:t>
          </w:r>
          <w:r>
            <w:rPr>
              <w:rFonts w:ascii="PingFang SC" w:hAnsi="PingFang SC" w:eastAsia="PingFang SC" w:cs="PingFang SC"/>
              <w:position w:val="-1"/>
              <w:sz w:val="21"/>
              <w:szCs w:val="21"/>
            </w:rPr>
            <w:tab/>
          </w:r>
          <w:r>
            <w:rPr>
              <w:rFonts w:ascii="PingFang SC" w:hAnsi="PingFang SC" w:eastAsia="PingFang SC" w:cs="PingFang SC"/>
              <w:spacing w:val="-29"/>
              <w:position w:val="-1"/>
              <w:sz w:val="21"/>
              <w:szCs w:val="21"/>
            </w:rPr>
            <w:t xml:space="preserve"> </w:t>
          </w:r>
          <w:r>
            <w:rPr>
              <w:rFonts w:ascii="PingFang SC" w:hAnsi="PingFang SC" w:eastAsia="PingFang SC" w:cs="PingFang SC"/>
              <w:spacing w:val="-38"/>
              <w:position w:val="-1"/>
              <w:sz w:val="21"/>
              <w:szCs w:val="21"/>
            </w:rPr>
            <w:t>2</w:t>
          </w:r>
          <w:r>
            <w:rPr>
              <w:rFonts w:ascii="PingFang SC" w:hAnsi="PingFang SC" w:eastAsia="PingFang SC" w:cs="PingFang SC"/>
              <w:spacing w:val="-14"/>
              <w:position w:val="-1"/>
              <w:sz w:val="21"/>
              <w:szCs w:val="21"/>
            </w:rPr>
            <w:t>2</w:t>
          </w:r>
          <w:r>
            <w:rPr>
              <w:rFonts w:ascii="PingFang SC" w:hAnsi="PingFang SC" w:eastAsia="PingFang SC" w:cs="PingFang SC"/>
              <w:spacing w:val="-14"/>
              <w:position w:val="-1"/>
              <w:sz w:val="21"/>
              <w:szCs w:val="21"/>
            </w:rPr>
            <w:fldChar w:fldCharType="end"/>
          </w:r>
        </w:p>
        <w:p w14:paraId="545AA9E5">
          <w:pPr>
            <w:tabs>
              <w:tab w:val="right" w:leader="dot" w:pos="6267"/>
            </w:tabs>
            <w:spacing w:before="63" w:line="211" w:lineRule="exact"/>
            <w:ind w:left="463"/>
            <w:rPr>
              <w:rFonts w:ascii="PingFang SC" w:hAnsi="PingFang SC" w:eastAsia="PingFang SC" w:cs="PingFang SC"/>
              <w:sz w:val="21"/>
              <w:szCs w:val="21"/>
            </w:rPr>
          </w:pPr>
          <w:bookmarkStart w:id="22" w:name="bookmark45"/>
          <w:bookmarkEnd w:id="22"/>
          <w:r>
            <w:fldChar w:fldCharType="begin"/>
          </w:r>
          <w:r>
            <w:instrText xml:space="preserve"> HYPERLINK \l "bookmark46" </w:instrText>
          </w:r>
          <w:r>
            <w:fldChar w:fldCharType="separate"/>
          </w:r>
          <w:r>
            <w:rPr>
              <w:rFonts w:ascii="PingFang SC" w:hAnsi="PingFang SC" w:eastAsia="PingFang SC" w:cs="PingFang SC"/>
              <w:spacing w:val="2"/>
              <w:position w:val="-1"/>
              <w:sz w:val="21"/>
              <w:szCs w:val="21"/>
            </w:rPr>
            <w:t>4.14  营养不良，发育迟缓</w:t>
          </w:r>
          <w:r>
            <w:rPr>
              <w:rFonts w:ascii="PingFang SC" w:hAnsi="PingFang SC" w:eastAsia="PingFang SC" w:cs="PingFang SC"/>
              <w:spacing w:val="-9"/>
              <w:position w:val="-1"/>
              <w:sz w:val="21"/>
              <w:szCs w:val="21"/>
            </w:rPr>
            <w:t xml:space="preserve"> </w:t>
          </w:r>
          <w:r>
            <w:rPr>
              <w:rFonts w:ascii="PingFang SC" w:hAnsi="PingFang SC" w:eastAsia="PingFang SC" w:cs="PingFang SC"/>
              <w:position w:val="-1"/>
              <w:sz w:val="21"/>
              <w:szCs w:val="21"/>
            </w:rPr>
            <w:tab/>
          </w:r>
          <w:r>
            <w:rPr>
              <w:rFonts w:ascii="PingFang SC" w:hAnsi="PingFang SC" w:eastAsia="PingFang SC" w:cs="PingFang SC"/>
              <w:spacing w:val="-27"/>
              <w:position w:val="-1"/>
              <w:sz w:val="21"/>
              <w:szCs w:val="21"/>
            </w:rPr>
            <w:t xml:space="preserve"> </w:t>
          </w:r>
          <w:r>
            <w:rPr>
              <w:rFonts w:ascii="PingFang SC" w:hAnsi="PingFang SC" w:eastAsia="PingFang SC" w:cs="PingFang SC"/>
              <w:spacing w:val="-33"/>
              <w:w w:val="96"/>
              <w:position w:val="-1"/>
              <w:sz w:val="21"/>
              <w:szCs w:val="21"/>
            </w:rPr>
            <w:t>2</w:t>
          </w:r>
          <w:r>
            <w:rPr>
              <w:rFonts w:ascii="PingFang SC" w:hAnsi="PingFang SC" w:eastAsia="PingFang SC" w:cs="PingFang SC"/>
              <w:spacing w:val="-11"/>
              <w:w w:val="96"/>
              <w:position w:val="-1"/>
              <w:sz w:val="21"/>
              <w:szCs w:val="21"/>
            </w:rPr>
            <w:t>3</w:t>
          </w:r>
          <w:r>
            <w:rPr>
              <w:rFonts w:ascii="PingFang SC" w:hAnsi="PingFang SC" w:eastAsia="PingFang SC" w:cs="PingFang SC"/>
              <w:spacing w:val="-11"/>
              <w:w w:val="96"/>
              <w:position w:val="-1"/>
              <w:sz w:val="21"/>
              <w:szCs w:val="21"/>
            </w:rPr>
            <w:fldChar w:fldCharType="end"/>
          </w:r>
        </w:p>
        <w:p w14:paraId="1B027674">
          <w:pPr>
            <w:tabs>
              <w:tab w:val="right" w:leader="dot" w:pos="6267"/>
            </w:tabs>
            <w:spacing w:before="58" w:line="211" w:lineRule="exact"/>
            <w:ind w:left="463"/>
            <w:rPr>
              <w:rFonts w:ascii="PingFang SC" w:hAnsi="PingFang SC" w:eastAsia="PingFang SC" w:cs="PingFang SC"/>
              <w:sz w:val="21"/>
              <w:szCs w:val="21"/>
            </w:rPr>
          </w:pPr>
          <w:bookmarkStart w:id="23" w:name="bookmark47"/>
          <w:bookmarkEnd w:id="23"/>
          <w:r>
            <w:fldChar w:fldCharType="begin"/>
          </w:r>
          <w:r>
            <w:instrText xml:space="preserve"> HYPERLINK \l "bookmark48" </w:instrText>
          </w:r>
          <w:r>
            <w:fldChar w:fldCharType="separate"/>
          </w:r>
          <w:r>
            <w:rPr>
              <w:rFonts w:ascii="PingFang SC" w:hAnsi="PingFang SC" w:eastAsia="PingFang SC" w:cs="PingFang SC"/>
              <w:spacing w:val="2"/>
              <w:position w:val="-1"/>
              <w:sz w:val="21"/>
              <w:szCs w:val="21"/>
            </w:rPr>
            <w:t>4.15  新生儿皮肤缺损</w:t>
          </w:r>
          <w:r>
            <w:rPr>
              <w:rFonts w:ascii="PingFang SC" w:hAnsi="PingFang SC" w:eastAsia="PingFang SC" w:cs="PingFang SC"/>
              <w:spacing w:val="-8"/>
              <w:position w:val="-1"/>
              <w:sz w:val="21"/>
              <w:szCs w:val="21"/>
            </w:rPr>
            <w:t xml:space="preserve"> </w:t>
          </w:r>
          <w:r>
            <w:rPr>
              <w:rFonts w:ascii="PingFang SC" w:hAnsi="PingFang SC" w:eastAsia="PingFang SC" w:cs="PingFang SC"/>
              <w:position w:val="-1"/>
              <w:sz w:val="21"/>
              <w:szCs w:val="21"/>
            </w:rPr>
            <w:tab/>
          </w:r>
          <w:r>
            <w:rPr>
              <w:rFonts w:ascii="PingFang SC" w:hAnsi="PingFang SC" w:eastAsia="PingFang SC" w:cs="PingFang SC"/>
              <w:spacing w:val="-31"/>
              <w:position w:val="-1"/>
              <w:sz w:val="21"/>
              <w:szCs w:val="21"/>
            </w:rPr>
            <w:t xml:space="preserve"> </w:t>
          </w:r>
          <w:r>
            <w:rPr>
              <w:rFonts w:ascii="PingFang SC" w:hAnsi="PingFang SC" w:eastAsia="PingFang SC" w:cs="PingFang SC"/>
              <w:spacing w:val="-27"/>
              <w:w w:val="92"/>
              <w:position w:val="-1"/>
              <w:sz w:val="21"/>
              <w:szCs w:val="21"/>
            </w:rPr>
            <w:t>2</w:t>
          </w:r>
          <w:r>
            <w:rPr>
              <w:rFonts w:ascii="PingFang SC" w:hAnsi="PingFang SC" w:eastAsia="PingFang SC" w:cs="PingFang SC"/>
              <w:spacing w:val="-5"/>
              <w:w w:val="92"/>
              <w:position w:val="-1"/>
              <w:sz w:val="21"/>
              <w:szCs w:val="21"/>
            </w:rPr>
            <w:t>4</w:t>
          </w:r>
          <w:r>
            <w:rPr>
              <w:rFonts w:ascii="PingFang SC" w:hAnsi="PingFang SC" w:eastAsia="PingFang SC" w:cs="PingFang SC"/>
              <w:spacing w:val="-5"/>
              <w:w w:val="92"/>
              <w:position w:val="-1"/>
              <w:sz w:val="21"/>
              <w:szCs w:val="21"/>
            </w:rPr>
            <w:fldChar w:fldCharType="end"/>
          </w:r>
        </w:p>
        <w:p w14:paraId="1C77A4F5">
          <w:pPr>
            <w:tabs>
              <w:tab w:val="right" w:leader="dot" w:pos="6267"/>
            </w:tabs>
            <w:spacing w:before="62" w:line="212" w:lineRule="exact"/>
            <w:ind w:left="463"/>
            <w:rPr>
              <w:rFonts w:ascii="PingFang SC" w:hAnsi="PingFang SC" w:eastAsia="PingFang SC" w:cs="PingFang SC"/>
              <w:sz w:val="21"/>
              <w:szCs w:val="21"/>
            </w:rPr>
          </w:pPr>
          <w:bookmarkStart w:id="24" w:name="bookmark49"/>
          <w:bookmarkEnd w:id="24"/>
          <w:r>
            <w:fldChar w:fldCharType="begin"/>
          </w:r>
          <w:r>
            <w:instrText xml:space="preserve"> HYPERLINK \l "bookmark50" </w:instrText>
          </w:r>
          <w:r>
            <w:fldChar w:fldCharType="separate"/>
          </w:r>
          <w:r>
            <w:rPr>
              <w:rFonts w:ascii="PingFang SC" w:hAnsi="PingFang SC" w:eastAsia="PingFang SC" w:cs="PingFang SC"/>
              <w:spacing w:val="3"/>
              <w:position w:val="-1"/>
              <w:sz w:val="21"/>
              <w:szCs w:val="21"/>
            </w:rPr>
            <w:t>4.16  其它症状</w:t>
          </w:r>
          <w:r>
            <w:rPr>
              <w:rFonts w:ascii="PingFang SC" w:hAnsi="PingFang SC" w:eastAsia="PingFang SC" w:cs="PingFang SC"/>
              <w:spacing w:val="-16"/>
              <w:position w:val="-1"/>
              <w:sz w:val="21"/>
              <w:szCs w:val="21"/>
            </w:rPr>
            <w:t xml:space="preserve"> </w:t>
          </w:r>
          <w:r>
            <w:rPr>
              <w:rFonts w:ascii="PingFang SC" w:hAnsi="PingFang SC" w:eastAsia="PingFang SC" w:cs="PingFang SC"/>
              <w:position w:val="-1"/>
              <w:sz w:val="21"/>
              <w:szCs w:val="21"/>
            </w:rPr>
            <w:tab/>
          </w:r>
          <w:r>
            <w:rPr>
              <w:rFonts w:ascii="PingFang SC" w:hAnsi="PingFang SC" w:eastAsia="PingFang SC" w:cs="PingFang SC"/>
              <w:spacing w:val="-30"/>
              <w:position w:val="-1"/>
              <w:sz w:val="21"/>
              <w:szCs w:val="21"/>
            </w:rPr>
            <w:t xml:space="preserve"> </w:t>
          </w:r>
          <w:r>
            <w:rPr>
              <w:rFonts w:ascii="PingFang SC" w:hAnsi="PingFang SC" w:eastAsia="PingFang SC" w:cs="PingFang SC"/>
              <w:spacing w:val="-27"/>
              <w:w w:val="92"/>
              <w:position w:val="-1"/>
              <w:sz w:val="21"/>
              <w:szCs w:val="21"/>
            </w:rPr>
            <w:t>2</w:t>
          </w:r>
          <w:r>
            <w:rPr>
              <w:rFonts w:ascii="PingFang SC" w:hAnsi="PingFang SC" w:eastAsia="PingFang SC" w:cs="PingFang SC"/>
              <w:spacing w:val="-5"/>
              <w:w w:val="92"/>
              <w:position w:val="-1"/>
              <w:sz w:val="21"/>
              <w:szCs w:val="21"/>
            </w:rPr>
            <w:t>4</w:t>
          </w:r>
          <w:r>
            <w:rPr>
              <w:rFonts w:ascii="PingFang SC" w:hAnsi="PingFang SC" w:eastAsia="PingFang SC" w:cs="PingFang SC"/>
              <w:spacing w:val="-5"/>
              <w:w w:val="92"/>
              <w:position w:val="-1"/>
              <w:sz w:val="21"/>
              <w:szCs w:val="21"/>
            </w:rPr>
            <w:fldChar w:fldCharType="end"/>
          </w:r>
        </w:p>
        <w:p w14:paraId="4B07830D">
          <w:pPr>
            <w:tabs>
              <w:tab w:val="right" w:leader="dot" w:pos="6267"/>
            </w:tabs>
            <w:spacing w:before="62" w:line="211" w:lineRule="exact"/>
            <w:ind w:left="463"/>
            <w:rPr>
              <w:rFonts w:ascii="PingFang SC" w:hAnsi="PingFang SC" w:eastAsia="PingFang SC" w:cs="PingFang SC"/>
              <w:sz w:val="21"/>
              <w:szCs w:val="21"/>
            </w:rPr>
          </w:pPr>
          <w:bookmarkStart w:id="25" w:name="bookmark51"/>
          <w:bookmarkEnd w:id="25"/>
          <w:r>
            <w:fldChar w:fldCharType="begin"/>
          </w:r>
          <w:r>
            <w:instrText xml:space="preserve"> HYPERLINK \l "bookmark52" </w:instrText>
          </w:r>
          <w:r>
            <w:fldChar w:fldCharType="separate"/>
          </w:r>
          <w:r>
            <w:rPr>
              <w:rFonts w:ascii="PingFang SC" w:hAnsi="PingFang SC" w:eastAsia="PingFang SC" w:cs="PingFang SC"/>
              <w:spacing w:val="1"/>
              <w:position w:val="-1"/>
              <w:sz w:val="21"/>
              <w:szCs w:val="21"/>
            </w:rPr>
            <w:t xml:space="preserve">4.17  一些症状在各亚型中的分布 </w:t>
          </w:r>
          <w:r>
            <w:rPr>
              <w:rFonts w:ascii="PingFang SC" w:hAnsi="PingFang SC" w:eastAsia="PingFang SC" w:cs="PingFang SC"/>
              <w:position w:val="-1"/>
              <w:sz w:val="21"/>
              <w:szCs w:val="21"/>
            </w:rPr>
            <w:tab/>
          </w:r>
          <w:r>
            <w:rPr>
              <w:rFonts w:ascii="PingFang SC" w:hAnsi="PingFang SC" w:eastAsia="PingFang SC" w:cs="PingFang SC"/>
              <w:spacing w:val="-27"/>
              <w:position w:val="-1"/>
              <w:sz w:val="21"/>
              <w:szCs w:val="21"/>
            </w:rPr>
            <w:t xml:space="preserve"> </w:t>
          </w:r>
          <w:r>
            <w:rPr>
              <w:rFonts w:ascii="PingFang SC" w:hAnsi="PingFang SC" w:eastAsia="PingFang SC" w:cs="PingFang SC"/>
              <w:spacing w:val="-33"/>
              <w:w w:val="96"/>
              <w:position w:val="-1"/>
              <w:sz w:val="21"/>
              <w:szCs w:val="21"/>
            </w:rPr>
            <w:t>2</w:t>
          </w:r>
          <w:r>
            <w:rPr>
              <w:rFonts w:ascii="PingFang SC" w:hAnsi="PingFang SC" w:eastAsia="PingFang SC" w:cs="PingFang SC"/>
              <w:spacing w:val="-11"/>
              <w:w w:val="96"/>
              <w:position w:val="-1"/>
              <w:sz w:val="21"/>
              <w:szCs w:val="21"/>
            </w:rPr>
            <w:t>5</w:t>
          </w:r>
          <w:r>
            <w:rPr>
              <w:rFonts w:ascii="PingFang SC" w:hAnsi="PingFang SC" w:eastAsia="PingFang SC" w:cs="PingFang SC"/>
              <w:spacing w:val="-11"/>
              <w:w w:val="96"/>
              <w:position w:val="-1"/>
              <w:sz w:val="21"/>
              <w:szCs w:val="21"/>
            </w:rPr>
            <w:fldChar w:fldCharType="end"/>
          </w:r>
        </w:p>
        <w:p w14:paraId="48C1353A">
          <w:pPr>
            <w:tabs>
              <w:tab w:val="right" w:leader="dot" w:pos="6267"/>
            </w:tabs>
            <w:spacing w:before="63" w:line="211" w:lineRule="exact"/>
            <w:ind w:left="41"/>
            <w:rPr>
              <w:rFonts w:ascii="PingFang SC" w:hAnsi="PingFang SC" w:eastAsia="PingFang SC" w:cs="PingFang SC"/>
              <w:sz w:val="21"/>
              <w:szCs w:val="21"/>
            </w:rPr>
          </w:pPr>
          <w:bookmarkStart w:id="26" w:name="bookmark53"/>
          <w:bookmarkEnd w:id="26"/>
          <w:r>
            <w:fldChar w:fldCharType="begin"/>
          </w:r>
          <w:r>
            <w:instrText xml:space="preserve"> HYPERLINK \l "bookmark54" </w:instrText>
          </w:r>
          <w:r>
            <w:fldChar w:fldCharType="separate"/>
          </w:r>
          <w:r>
            <w:rPr>
              <w:rFonts w:ascii="PingFang SC" w:hAnsi="PingFang SC" w:eastAsia="PingFang SC" w:cs="PingFang SC"/>
              <w:spacing w:val="-5"/>
              <w:position w:val="-1"/>
              <w:sz w:val="21"/>
              <w:szCs w:val="21"/>
            </w:rPr>
            <w:t>5</w:t>
          </w:r>
          <w:r>
            <w:rPr>
              <w:rFonts w:ascii="PingFang SC" w:hAnsi="PingFang SC" w:eastAsia="PingFang SC" w:cs="PingFang SC"/>
              <w:spacing w:val="14"/>
              <w:position w:val="-1"/>
              <w:sz w:val="21"/>
              <w:szCs w:val="21"/>
            </w:rPr>
            <w:t xml:space="preserve">    </w:t>
          </w:r>
          <w:r>
            <w:rPr>
              <w:rFonts w:ascii="PingFang SC" w:hAnsi="PingFang SC" w:eastAsia="PingFang SC" w:cs="PingFang SC"/>
              <w:spacing w:val="-5"/>
              <w:position w:val="-1"/>
              <w:sz w:val="21"/>
              <w:szCs w:val="21"/>
            </w:rPr>
            <w:t>婴幼儿的日常护理</w:t>
          </w:r>
          <w:r>
            <w:rPr>
              <w:rFonts w:ascii="PingFang SC" w:hAnsi="PingFang SC" w:eastAsia="PingFang SC" w:cs="PingFang SC"/>
              <w:spacing w:val="28"/>
              <w:w w:val="101"/>
              <w:position w:val="-1"/>
              <w:sz w:val="21"/>
              <w:szCs w:val="21"/>
            </w:rPr>
            <w:t xml:space="preserve"> </w:t>
          </w:r>
          <w:r>
            <w:rPr>
              <w:rFonts w:ascii="PingFang SC" w:hAnsi="PingFang SC" w:eastAsia="PingFang SC" w:cs="PingFang SC"/>
              <w:position w:val="-1"/>
              <w:sz w:val="21"/>
              <w:szCs w:val="21"/>
            </w:rPr>
            <w:tab/>
          </w:r>
          <w:r>
            <w:rPr>
              <w:rFonts w:ascii="PingFang SC" w:hAnsi="PingFang SC" w:eastAsia="PingFang SC" w:cs="PingFang SC"/>
              <w:spacing w:val="-28"/>
              <w:position w:val="-1"/>
              <w:sz w:val="21"/>
              <w:szCs w:val="21"/>
            </w:rPr>
            <w:t xml:space="preserve"> </w:t>
          </w:r>
          <w:r>
            <w:rPr>
              <w:rFonts w:ascii="PingFang SC" w:hAnsi="PingFang SC" w:eastAsia="PingFang SC" w:cs="PingFang SC"/>
              <w:spacing w:val="-33"/>
              <w:w w:val="96"/>
              <w:position w:val="-1"/>
              <w:sz w:val="21"/>
              <w:szCs w:val="21"/>
            </w:rPr>
            <w:t>2</w:t>
          </w:r>
          <w:r>
            <w:rPr>
              <w:rFonts w:ascii="PingFang SC" w:hAnsi="PingFang SC" w:eastAsia="PingFang SC" w:cs="PingFang SC"/>
              <w:spacing w:val="-11"/>
              <w:w w:val="96"/>
              <w:position w:val="-1"/>
              <w:sz w:val="21"/>
              <w:szCs w:val="21"/>
            </w:rPr>
            <w:t>6</w:t>
          </w:r>
          <w:r>
            <w:rPr>
              <w:rFonts w:ascii="PingFang SC" w:hAnsi="PingFang SC" w:eastAsia="PingFang SC" w:cs="PingFang SC"/>
              <w:spacing w:val="-11"/>
              <w:w w:val="96"/>
              <w:position w:val="-1"/>
              <w:sz w:val="21"/>
              <w:szCs w:val="21"/>
            </w:rPr>
            <w:fldChar w:fldCharType="end"/>
          </w:r>
        </w:p>
        <w:p w14:paraId="5EC8776D">
          <w:pPr>
            <w:tabs>
              <w:tab w:val="right" w:leader="dot" w:pos="6267"/>
            </w:tabs>
            <w:spacing w:before="58" w:line="211" w:lineRule="exact"/>
            <w:ind w:left="38"/>
            <w:rPr>
              <w:rFonts w:ascii="PingFang SC" w:hAnsi="PingFang SC" w:eastAsia="PingFang SC" w:cs="PingFang SC"/>
              <w:sz w:val="21"/>
              <w:szCs w:val="21"/>
            </w:rPr>
          </w:pPr>
          <w:bookmarkStart w:id="27" w:name="bookmark55"/>
          <w:bookmarkEnd w:id="27"/>
          <w:r>
            <w:fldChar w:fldCharType="begin"/>
          </w:r>
          <w:r>
            <w:instrText xml:space="preserve"> HYPERLINK \l "bookmark56" </w:instrText>
          </w:r>
          <w:r>
            <w:fldChar w:fldCharType="separate"/>
          </w:r>
          <w:r>
            <w:rPr>
              <w:rFonts w:ascii="PingFang SC" w:hAnsi="PingFang SC" w:eastAsia="PingFang SC" w:cs="PingFang SC"/>
              <w:spacing w:val="-6"/>
              <w:position w:val="-1"/>
              <w:sz w:val="21"/>
              <w:szCs w:val="21"/>
            </w:rPr>
            <w:t>6</w:t>
          </w:r>
          <w:r>
            <w:rPr>
              <w:rFonts w:ascii="PingFang SC" w:hAnsi="PingFang SC" w:eastAsia="PingFang SC" w:cs="PingFang SC"/>
              <w:spacing w:val="13"/>
              <w:position w:val="-1"/>
              <w:sz w:val="21"/>
              <w:szCs w:val="21"/>
            </w:rPr>
            <w:t xml:space="preserve">    </w:t>
          </w:r>
          <w:r>
            <w:rPr>
              <w:rFonts w:ascii="PingFang SC" w:hAnsi="PingFang SC" w:eastAsia="PingFang SC" w:cs="PingFang SC"/>
              <w:spacing w:val="-6"/>
              <w:position w:val="-1"/>
              <w:sz w:val="21"/>
              <w:szCs w:val="21"/>
            </w:rPr>
            <w:t>家庭护理方法</w:t>
          </w:r>
          <w:r>
            <w:rPr>
              <w:rFonts w:ascii="PingFang SC" w:hAnsi="PingFang SC" w:eastAsia="PingFang SC" w:cs="PingFang SC"/>
              <w:spacing w:val="29"/>
              <w:position w:val="-1"/>
              <w:sz w:val="21"/>
              <w:szCs w:val="21"/>
            </w:rPr>
            <w:t xml:space="preserve"> </w:t>
          </w:r>
          <w:r>
            <w:rPr>
              <w:rFonts w:ascii="PingFang SC" w:hAnsi="PingFang SC" w:eastAsia="PingFang SC" w:cs="PingFang SC"/>
              <w:position w:val="-1"/>
              <w:sz w:val="21"/>
              <w:szCs w:val="21"/>
            </w:rPr>
            <w:tab/>
          </w:r>
          <w:r>
            <w:rPr>
              <w:rFonts w:ascii="PingFang SC" w:hAnsi="PingFang SC" w:eastAsia="PingFang SC" w:cs="PingFang SC"/>
              <w:spacing w:val="-28"/>
              <w:position w:val="-1"/>
              <w:sz w:val="21"/>
              <w:szCs w:val="21"/>
            </w:rPr>
            <w:t xml:space="preserve"> </w:t>
          </w:r>
          <w:r>
            <w:rPr>
              <w:rFonts w:ascii="PingFang SC" w:hAnsi="PingFang SC" w:eastAsia="PingFang SC" w:cs="PingFang SC"/>
              <w:spacing w:val="-4"/>
              <w:position w:val="-1"/>
              <w:sz w:val="21"/>
              <w:szCs w:val="21"/>
            </w:rPr>
            <w:t>31</w:t>
          </w:r>
          <w:r>
            <w:rPr>
              <w:rFonts w:ascii="PingFang SC" w:hAnsi="PingFang SC" w:eastAsia="PingFang SC" w:cs="PingFang SC"/>
              <w:spacing w:val="-4"/>
              <w:position w:val="-1"/>
              <w:sz w:val="21"/>
              <w:szCs w:val="21"/>
            </w:rPr>
            <w:fldChar w:fldCharType="end"/>
          </w:r>
        </w:p>
        <w:p w14:paraId="2D38C76F">
          <w:pPr>
            <w:tabs>
              <w:tab w:val="right" w:leader="dot" w:pos="6267"/>
            </w:tabs>
            <w:spacing w:before="62" w:line="212" w:lineRule="exact"/>
            <w:ind w:left="466"/>
            <w:rPr>
              <w:rFonts w:ascii="PingFang SC" w:hAnsi="PingFang SC" w:eastAsia="PingFang SC" w:cs="PingFang SC"/>
              <w:sz w:val="21"/>
              <w:szCs w:val="21"/>
            </w:rPr>
          </w:pPr>
          <w:bookmarkStart w:id="28" w:name="bookmark57"/>
          <w:bookmarkEnd w:id="28"/>
          <w:r>
            <w:fldChar w:fldCharType="begin"/>
          </w:r>
          <w:r>
            <w:instrText xml:space="preserve"> HYPERLINK \l "bookmark58" </w:instrText>
          </w:r>
          <w:r>
            <w:fldChar w:fldCharType="separate"/>
          </w:r>
          <w:r>
            <w:rPr>
              <w:rFonts w:ascii="PingFang SC" w:hAnsi="PingFang SC" w:eastAsia="PingFang SC" w:cs="PingFang SC"/>
              <w:spacing w:val="3"/>
              <w:position w:val="-1"/>
              <w:sz w:val="21"/>
              <w:szCs w:val="21"/>
            </w:rPr>
            <w:t>6.1</w:t>
          </w:r>
          <w:r>
            <w:rPr>
              <w:rFonts w:ascii="PingFang SC" w:hAnsi="PingFang SC" w:eastAsia="PingFang SC" w:cs="PingFang SC"/>
              <w:spacing w:val="17"/>
              <w:position w:val="-1"/>
              <w:sz w:val="21"/>
              <w:szCs w:val="21"/>
            </w:rPr>
            <w:t xml:space="preserve">   </w:t>
          </w:r>
          <w:r>
            <w:rPr>
              <w:rFonts w:ascii="PingFang SC" w:hAnsi="PingFang SC" w:eastAsia="PingFang SC" w:cs="PingFang SC"/>
              <w:spacing w:val="3"/>
              <w:position w:val="-1"/>
              <w:sz w:val="21"/>
              <w:szCs w:val="21"/>
            </w:rPr>
            <w:t>家庭包扎方法举例</w:t>
          </w:r>
          <w:r>
            <w:rPr>
              <w:rFonts w:ascii="PingFang SC" w:hAnsi="PingFang SC" w:eastAsia="PingFang SC" w:cs="PingFang SC"/>
              <w:spacing w:val="-11"/>
              <w:position w:val="-1"/>
              <w:sz w:val="21"/>
              <w:szCs w:val="21"/>
            </w:rPr>
            <w:t xml:space="preserve"> </w:t>
          </w:r>
          <w:r>
            <w:rPr>
              <w:rFonts w:ascii="PingFang SC" w:hAnsi="PingFang SC" w:eastAsia="PingFang SC" w:cs="PingFang SC"/>
              <w:position w:val="-1"/>
              <w:sz w:val="21"/>
              <w:szCs w:val="21"/>
            </w:rPr>
            <w:tab/>
          </w:r>
          <w:r>
            <w:rPr>
              <w:rFonts w:ascii="PingFang SC" w:hAnsi="PingFang SC" w:eastAsia="PingFang SC" w:cs="PingFang SC"/>
              <w:spacing w:val="-27"/>
              <w:position w:val="-1"/>
              <w:sz w:val="21"/>
              <w:szCs w:val="21"/>
            </w:rPr>
            <w:t xml:space="preserve"> </w:t>
          </w:r>
          <w:r>
            <w:rPr>
              <w:rFonts w:ascii="PingFang SC" w:hAnsi="PingFang SC" w:eastAsia="PingFang SC" w:cs="PingFang SC"/>
              <w:spacing w:val="-30"/>
              <w:w w:val="96"/>
              <w:position w:val="-1"/>
              <w:sz w:val="21"/>
              <w:szCs w:val="21"/>
            </w:rPr>
            <w:t>3</w:t>
          </w:r>
          <w:r>
            <w:rPr>
              <w:rFonts w:ascii="PingFang SC" w:hAnsi="PingFang SC" w:eastAsia="PingFang SC" w:cs="PingFang SC"/>
              <w:spacing w:val="-14"/>
              <w:w w:val="96"/>
              <w:position w:val="-1"/>
              <w:sz w:val="21"/>
              <w:szCs w:val="21"/>
            </w:rPr>
            <w:t>2</w:t>
          </w:r>
          <w:r>
            <w:rPr>
              <w:rFonts w:ascii="PingFang SC" w:hAnsi="PingFang SC" w:eastAsia="PingFang SC" w:cs="PingFang SC"/>
              <w:spacing w:val="-14"/>
              <w:w w:val="96"/>
              <w:position w:val="-1"/>
              <w:sz w:val="21"/>
              <w:szCs w:val="21"/>
            </w:rPr>
            <w:fldChar w:fldCharType="end"/>
          </w:r>
        </w:p>
        <w:p w14:paraId="2551E7F8">
          <w:pPr>
            <w:tabs>
              <w:tab w:val="right" w:leader="dot" w:pos="6267"/>
            </w:tabs>
            <w:spacing w:before="62" w:line="211" w:lineRule="exact"/>
            <w:ind w:left="466"/>
            <w:rPr>
              <w:rFonts w:ascii="PingFang SC" w:hAnsi="PingFang SC" w:eastAsia="PingFang SC" w:cs="PingFang SC"/>
              <w:sz w:val="21"/>
              <w:szCs w:val="21"/>
            </w:rPr>
          </w:pPr>
          <w:bookmarkStart w:id="29" w:name="bookmark59"/>
          <w:bookmarkEnd w:id="29"/>
          <w:r>
            <w:fldChar w:fldCharType="begin"/>
          </w:r>
          <w:r>
            <w:instrText xml:space="preserve"> HYPERLINK \l "bookmark60" </w:instrText>
          </w:r>
          <w:r>
            <w:fldChar w:fldCharType="separate"/>
          </w:r>
          <w:r>
            <w:rPr>
              <w:rFonts w:ascii="PingFang SC" w:hAnsi="PingFang SC" w:eastAsia="PingFang SC" w:cs="PingFang SC"/>
              <w:spacing w:val="-1"/>
              <w:position w:val="-1"/>
              <w:sz w:val="21"/>
              <w:szCs w:val="21"/>
            </w:rPr>
            <w:t>6.2</w:t>
          </w:r>
          <w:r>
            <w:rPr>
              <w:rFonts w:ascii="PingFang SC" w:hAnsi="PingFang SC" w:eastAsia="PingFang SC" w:cs="PingFang SC"/>
              <w:spacing w:val="17"/>
              <w:position w:val="-1"/>
              <w:sz w:val="21"/>
              <w:szCs w:val="21"/>
            </w:rPr>
            <w:t xml:space="preserve">   </w:t>
          </w:r>
          <w:r>
            <w:rPr>
              <w:rFonts w:ascii="PingFang SC" w:hAnsi="PingFang SC" w:eastAsia="PingFang SC" w:cs="PingFang SC"/>
              <w:spacing w:val="-1"/>
              <w:position w:val="-1"/>
              <w:sz w:val="21"/>
              <w:szCs w:val="21"/>
            </w:rPr>
            <w:t xml:space="preserve">判断和防止伤口感染的方法 </w:t>
          </w:r>
          <w:r>
            <w:rPr>
              <w:rFonts w:ascii="PingFang SC" w:hAnsi="PingFang SC" w:eastAsia="PingFang SC" w:cs="PingFang SC"/>
              <w:position w:val="-1"/>
              <w:sz w:val="21"/>
              <w:szCs w:val="21"/>
            </w:rPr>
            <w:tab/>
          </w:r>
          <w:r>
            <w:rPr>
              <w:rFonts w:ascii="PingFang SC" w:hAnsi="PingFang SC" w:eastAsia="PingFang SC" w:cs="PingFang SC"/>
              <w:spacing w:val="-32"/>
              <w:position w:val="-1"/>
              <w:sz w:val="21"/>
              <w:szCs w:val="21"/>
            </w:rPr>
            <w:t xml:space="preserve"> </w:t>
          </w:r>
          <w:r>
            <w:rPr>
              <w:rFonts w:ascii="PingFang SC" w:hAnsi="PingFang SC" w:eastAsia="PingFang SC" w:cs="PingFang SC"/>
              <w:spacing w:val="-2"/>
              <w:position w:val="-1"/>
              <w:sz w:val="21"/>
              <w:szCs w:val="21"/>
            </w:rPr>
            <w:t>41</w:t>
          </w:r>
          <w:r>
            <w:rPr>
              <w:rFonts w:ascii="PingFang SC" w:hAnsi="PingFang SC" w:eastAsia="PingFang SC" w:cs="PingFang SC"/>
              <w:spacing w:val="-2"/>
              <w:position w:val="-1"/>
              <w:sz w:val="21"/>
              <w:szCs w:val="21"/>
            </w:rPr>
            <w:fldChar w:fldCharType="end"/>
          </w:r>
        </w:p>
        <w:p w14:paraId="7ADB5238">
          <w:pPr>
            <w:tabs>
              <w:tab w:val="right" w:leader="dot" w:pos="6267"/>
            </w:tabs>
            <w:spacing w:before="63" w:line="211" w:lineRule="exact"/>
            <w:ind w:left="466"/>
            <w:rPr>
              <w:rFonts w:ascii="PingFang SC" w:hAnsi="PingFang SC" w:eastAsia="PingFang SC" w:cs="PingFang SC"/>
              <w:sz w:val="21"/>
              <w:szCs w:val="21"/>
            </w:rPr>
          </w:pPr>
          <w:bookmarkStart w:id="30" w:name="bookmark61"/>
          <w:bookmarkEnd w:id="30"/>
          <w:r>
            <w:fldChar w:fldCharType="begin"/>
          </w:r>
          <w:r>
            <w:instrText xml:space="preserve"> HYPERLINK \l "bookmark62" </w:instrText>
          </w:r>
          <w:r>
            <w:fldChar w:fldCharType="separate"/>
          </w:r>
          <w:r>
            <w:rPr>
              <w:rFonts w:ascii="PingFang SC" w:hAnsi="PingFang SC" w:eastAsia="PingFang SC" w:cs="PingFang SC"/>
              <w:spacing w:val="-2"/>
              <w:position w:val="-1"/>
              <w:sz w:val="21"/>
              <w:szCs w:val="21"/>
            </w:rPr>
            <w:t>6.3</w:t>
          </w:r>
          <w:r>
            <w:rPr>
              <w:rFonts w:ascii="PingFang SC" w:hAnsi="PingFang SC" w:eastAsia="PingFang SC" w:cs="PingFang SC"/>
              <w:spacing w:val="17"/>
              <w:position w:val="-1"/>
              <w:sz w:val="21"/>
              <w:szCs w:val="21"/>
            </w:rPr>
            <w:t xml:space="preserve">   </w:t>
          </w:r>
          <w:r>
            <w:rPr>
              <w:rFonts w:ascii="PingFang SC" w:hAnsi="PingFang SC" w:eastAsia="PingFang SC" w:cs="PingFang SC"/>
              <w:spacing w:val="-2"/>
              <w:position w:val="-1"/>
              <w:sz w:val="21"/>
              <w:szCs w:val="21"/>
            </w:rPr>
            <w:t xml:space="preserve">控制疼痛的方法 </w:t>
          </w:r>
          <w:r>
            <w:rPr>
              <w:rFonts w:ascii="PingFang SC" w:hAnsi="PingFang SC" w:eastAsia="PingFang SC" w:cs="PingFang SC"/>
              <w:position w:val="-1"/>
              <w:sz w:val="21"/>
              <w:szCs w:val="21"/>
            </w:rPr>
            <w:tab/>
          </w:r>
          <w:r>
            <w:rPr>
              <w:rFonts w:ascii="PingFang SC" w:hAnsi="PingFang SC" w:eastAsia="PingFang SC" w:cs="PingFang SC"/>
              <w:spacing w:val="-34"/>
              <w:position w:val="-1"/>
              <w:sz w:val="21"/>
              <w:szCs w:val="21"/>
            </w:rPr>
            <w:t xml:space="preserve"> </w:t>
          </w:r>
          <w:r>
            <w:rPr>
              <w:rFonts w:ascii="PingFang SC" w:hAnsi="PingFang SC" w:eastAsia="PingFang SC" w:cs="PingFang SC"/>
              <w:spacing w:val="-15"/>
              <w:w w:val="91"/>
              <w:position w:val="-1"/>
              <w:sz w:val="21"/>
              <w:szCs w:val="21"/>
            </w:rPr>
            <w:t>4</w:t>
          </w:r>
          <w:r>
            <w:rPr>
              <w:rFonts w:ascii="PingFang SC" w:hAnsi="PingFang SC" w:eastAsia="PingFang SC" w:cs="PingFang SC"/>
              <w:spacing w:val="-11"/>
              <w:w w:val="91"/>
              <w:position w:val="-1"/>
              <w:sz w:val="21"/>
              <w:szCs w:val="21"/>
            </w:rPr>
            <w:t>3</w:t>
          </w:r>
          <w:r>
            <w:rPr>
              <w:rFonts w:ascii="PingFang SC" w:hAnsi="PingFang SC" w:eastAsia="PingFang SC" w:cs="PingFang SC"/>
              <w:spacing w:val="-11"/>
              <w:w w:val="91"/>
              <w:position w:val="-1"/>
              <w:sz w:val="21"/>
              <w:szCs w:val="21"/>
            </w:rPr>
            <w:fldChar w:fldCharType="end"/>
          </w:r>
        </w:p>
        <w:p w14:paraId="3D5DA648">
          <w:pPr>
            <w:tabs>
              <w:tab w:val="right" w:leader="dot" w:pos="6267"/>
            </w:tabs>
            <w:spacing w:before="57" w:line="192" w:lineRule="auto"/>
            <w:ind w:left="466"/>
            <w:rPr>
              <w:rFonts w:ascii="PingFang SC" w:hAnsi="PingFang SC" w:eastAsia="PingFang SC" w:cs="PingFang SC"/>
              <w:sz w:val="21"/>
              <w:szCs w:val="21"/>
            </w:rPr>
          </w:pPr>
          <w:bookmarkStart w:id="31" w:name="bookmark63"/>
          <w:bookmarkEnd w:id="31"/>
          <w:r>
            <w:fldChar w:fldCharType="begin"/>
          </w:r>
          <w:r>
            <w:instrText xml:space="preserve"> HYPERLINK \l "bookmark64" </w:instrText>
          </w:r>
          <w:r>
            <w:fldChar w:fldCharType="separate"/>
          </w:r>
          <w:r>
            <w:rPr>
              <w:rFonts w:ascii="PingFang SC" w:hAnsi="PingFang SC" w:eastAsia="PingFang SC" w:cs="PingFang SC"/>
              <w:spacing w:val="-2"/>
              <w:sz w:val="21"/>
              <w:szCs w:val="21"/>
            </w:rPr>
            <w:t>6.4</w:t>
          </w:r>
          <w:r>
            <w:rPr>
              <w:rFonts w:ascii="PingFang SC" w:hAnsi="PingFang SC" w:eastAsia="PingFang SC" w:cs="PingFang SC"/>
              <w:spacing w:val="17"/>
              <w:sz w:val="21"/>
              <w:szCs w:val="21"/>
            </w:rPr>
            <w:t xml:space="preserve">   </w:t>
          </w:r>
          <w:r>
            <w:rPr>
              <w:rFonts w:ascii="PingFang SC" w:hAnsi="PingFang SC" w:eastAsia="PingFang SC" w:cs="PingFang SC"/>
              <w:spacing w:val="-2"/>
              <w:sz w:val="21"/>
              <w:szCs w:val="21"/>
            </w:rPr>
            <w:t xml:space="preserve">控制瘙痒的方法 </w:t>
          </w:r>
          <w:r>
            <w:rPr>
              <w:rFonts w:ascii="PingFang SC" w:hAnsi="PingFang SC" w:eastAsia="PingFang SC" w:cs="PingFang SC"/>
              <w:sz w:val="21"/>
              <w:szCs w:val="21"/>
            </w:rPr>
            <w:tab/>
          </w:r>
          <w:r>
            <w:rPr>
              <w:rFonts w:ascii="PingFang SC" w:hAnsi="PingFang SC" w:eastAsia="PingFang SC" w:cs="PingFang SC"/>
              <w:spacing w:val="-34"/>
              <w:sz w:val="21"/>
              <w:szCs w:val="21"/>
            </w:rPr>
            <w:t xml:space="preserve"> </w:t>
          </w:r>
          <w:r>
            <w:rPr>
              <w:rFonts w:ascii="PingFang SC" w:hAnsi="PingFang SC" w:eastAsia="PingFang SC" w:cs="PingFang SC"/>
              <w:spacing w:val="-9"/>
              <w:w w:val="86"/>
              <w:sz w:val="21"/>
              <w:szCs w:val="21"/>
            </w:rPr>
            <w:t>4</w:t>
          </w:r>
          <w:r>
            <w:rPr>
              <w:rFonts w:ascii="PingFang SC" w:hAnsi="PingFang SC" w:eastAsia="PingFang SC" w:cs="PingFang SC"/>
              <w:spacing w:val="-5"/>
              <w:w w:val="86"/>
              <w:sz w:val="21"/>
              <w:szCs w:val="21"/>
            </w:rPr>
            <w:t>4</w:t>
          </w:r>
          <w:r>
            <w:rPr>
              <w:rFonts w:ascii="PingFang SC" w:hAnsi="PingFang SC" w:eastAsia="PingFang SC" w:cs="PingFang SC"/>
              <w:spacing w:val="-5"/>
              <w:w w:val="86"/>
              <w:sz w:val="21"/>
              <w:szCs w:val="21"/>
            </w:rPr>
            <w:fldChar w:fldCharType="end"/>
          </w:r>
        </w:p>
      </w:sdtContent>
    </w:sdt>
    <w:p w14:paraId="05859EBA">
      <w:pPr>
        <w:spacing w:line="192" w:lineRule="auto"/>
        <w:rPr>
          <w:rFonts w:ascii="PingFang SC" w:hAnsi="PingFang SC" w:eastAsia="PingFang SC" w:cs="PingFang SC"/>
          <w:sz w:val="21"/>
          <w:szCs w:val="21"/>
        </w:rPr>
        <w:sectPr>
          <w:footerReference r:id="rId10" w:type="default"/>
          <w:pgSz w:w="8391" w:h="11909"/>
          <w:pgMar w:top="883" w:right="1047" w:bottom="968" w:left="1051" w:header="869" w:footer="686" w:gutter="0"/>
          <w:cols w:space="720" w:num="1"/>
        </w:sectPr>
      </w:pPr>
    </w:p>
    <w:p w14:paraId="5641279B">
      <w:pPr>
        <w:pStyle w:val="2"/>
        <w:spacing w:line="321" w:lineRule="auto"/>
      </w:pPr>
    </w:p>
    <w:sdt>
      <w:sdtPr>
        <w:rPr>
          <w:rFonts w:ascii="宋体" w:hAnsi="宋体" w:eastAsia="宋体" w:cs="Arial"/>
          <w:snapToGrid w:val="0"/>
          <w:color w:val="000000"/>
          <w:kern w:val="0"/>
          <w:sz w:val="21"/>
          <w:szCs w:val="21"/>
          <w:lang w:val="en-US" w:eastAsia="en-US" w:bidi="ar-SA"/>
        </w:rPr>
        <w:id w:val="621308494"/>
        <w15:color w:val="DBDBDB"/>
        <w:docPartObj>
          <w:docPartGallery w:val="Table of Contents"/>
          <w:docPartUnique/>
        </w:docPartObj>
      </w:sdtPr>
      <w:sdtEndPr>
        <w:rPr>
          <w:rFonts w:ascii="PingFang SC" w:hAnsi="PingFang SC" w:eastAsia="PingFang SC" w:cs="PingFang SC"/>
          <w:snapToGrid w:val="0"/>
          <w:color w:val="000000"/>
          <w:kern w:val="0"/>
          <w:sz w:val="21"/>
          <w:szCs w:val="21"/>
          <w:lang w:val="en-US" w:eastAsia="en-US" w:bidi="ar-SA"/>
        </w:rPr>
      </w:sdtEndPr>
      <w:sdtContent>
        <w:p w14:paraId="44120060">
          <w:pPr>
            <w:spacing w:before="0" w:beforeLines="0" w:after="0" w:afterLines="0" w:line="240" w:lineRule="auto"/>
            <w:ind w:left="0" w:leftChars="0" w:right="0" w:rightChars="0" w:firstLine="0" w:firstLineChars="0"/>
            <w:jc w:val="center"/>
          </w:pPr>
          <w:r>
            <w:rPr>
              <w:rFonts w:ascii="宋体" w:hAnsi="宋体" w:eastAsia="宋体"/>
              <w:sz w:val="21"/>
            </w:rPr>
            <w:t>目录</w:t>
          </w:r>
        </w:p>
        <w:p w14:paraId="1293D2FB">
          <w:pPr>
            <w:pStyle w:val="6"/>
            <w:tabs>
              <w:tab w:val="right" w:leader="dot" w:pos="6293"/>
            </w:tabs>
          </w:pPr>
          <w:r>
            <w:rPr>
              <w:rFonts w:ascii="PingFang SC" w:hAnsi="PingFang SC" w:eastAsia="PingFang SC" w:cs="PingFang SC"/>
              <w:sz w:val="21"/>
              <w:szCs w:val="21"/>
            </w:rPr>
            <w:fldChar w:fldCharType="begin"/>
          </w:r>
          <w:r>
            <w:rPr>
              <w:rFonts w:ascii="PingFang SC" w:hAnsi="PingFang SC" w:eastAsia="PingFang SC" w:cs="PingFang SC"/>
              <w:sz w:val="21"/>
              <w:szCs w:val="21"/>
            </w:rPr>
            <w:instrText xml:space="preserve">TOC \o "1-3" \h \u </w:instrText>
          </w:r>
          <w:r>
            <w:rPr>
              <w:rFonts w:ascii="PingFang SC" w:hAnsi="PingFang SC" w:eastAsia="PingFang SC" w:cs="PingFang SC"/>
              <w:sz w:val="21"/>
              <w:szCs w:val="21"/>
            </w:rPr>
            <w:fldChar w:fldCharType="separate"/>
          </w:r>
          <w:r>
            <w:rPr>
              <w:rFonts w:ascii="PingFang SC" w:hAnsi="PingFang SC" w:eastAsia="PingFang SC" w:cs="PingFang SC"/>
              <w:szCs w:val="21"/>
            </w:rPr>
            <w:fldChar w:fldCharType="begin"/>
          </w:r>
          <w:r>
            <w:rPr>
              <w:rFonts w:ascii="PingFang SC" w:hAnsi="PingFang SC" w:eastAsia="PingFang SC" w:cs="PingFang SC"/>
              <w:szCs w:val="21"/>
            </w:rPr>
            <w:instrText xml:space="preserve"> HYPERLINK \l _Toc116359757 </w:instrText>
          </w:r>
          <w:r>
            <w:rPr>
              <w:rFonts w:ascii="PingFang SC" w:hAnsi="PingFang SC" w:eastAsia="PingFang SC" w:cs="PingFang SC"/>
              <w:szCs w:val="21"/>
            </w:rPr>
            <w:fldChar w:fldCharType="separate"/>
          </w:r>
          <w:r>
            <w:rPr>
              <w:rFonts w:ascii="PingFang SC" w:hAnsi="PingFang SC" w:eastAsia="PingFang SC" w:cs="PingFang SC"/>
              <w:bCs/>
              <w:spacing w:val="-8"/>
              <w:szCs w:val="36"/>
            </w:rPr>
            <w:t>1</w:t>
          </w:r>
          <w:r>
            <w:rPr>
              <w:rFonts w:ascii="PingFang SC" w:hAnsi="PingFang SC" w:eastAsia="PingFang SC" w:cs="PingFang SC"/>
              <w:spacing w:val="16"/>
              <w:szCs w:val="36"/>
            </w:rPr>
            <w:t xml:space="preserve">  </w:t>
          </w:r>
          <w:r>
            <w:rPr>
              <w:rFonts w:ascii="PingFang SC" w:hAnsi="PingFang SC" w:eastAsia="PingFang SC" w:cs="PingFang SC"/>
              <w:bCs/>
              <w:spacing w:val="-8"/>
              <w:szCs w:val="36"/>
            </w:rPr>
            <w:t>前言</w:t>
          </w:r>
          <w:r>
            <w:tab/>
          </w:r>
          <w:r>
            <w:fldChar w:fldCharType="begin"/>
          </w:r>
          <w:r>
            <w:instrText xml:space="preserve"> PAGEREF _Toc116359757 \h </w:instrText>
          </w:r>
          <w:r>
            <w:fldChar w:fldCharType="separate"/>
          </w:r>
          <w:r>
            <w:t>7</w:t>
          </w:r>
          <w:r>
            <w:fldChar w:fldCharType="end"/>
          </w:r>
          <w:r>
            <w:rPr>
              <w:rFonts w:ascii="PingFang SC" w:hAnsi="PingFang SC" w:eastAsia="PingFang SC" w:cs="PingFang SC"/>
              <w:szCs w:val="21"/>
            </w:rPr>
            <w:fldChar w:fldCharType="end"/>
          </w:r>
        </w:p>
        <w:p w14:paraId="1351BB72">
          <w:pPr>
            <w:pStyle w:val="6"/>
            <w:tabs>
              <w:tab w:val="right" w:leader="dot" w:pos="6293"/>
            </w:tabs>
          </w:pPr>
          <w:r>
            <w:rPr>
              <w:rFonts w:ascii="PingFang SC" w:hAnsi="PingFang SC" w:eastAsia="PingFang SC" w:cs="PingFang SC"/>
              <w:szCs w:val="21"/>
            </w:rPr>
            <w:fldChar w:fldCharType="begin"/>
          </w:r>
          <w:r>
            <w:rPr>
              <w:rFonts w:ascii="PingFang SC" w:hAnsi="PingFang SC" w:eastAsia="PingFang SC" w:cs="PingFang SC"/>
              <w:szCs w:val="21"/>
            </w:rPr>
            <w:instrText xml:space="preserve"> HYPERLINK \l _Toc1448317129 </w:instrText>
          </w:r>
          <w:r>
            <w:rPr>
              <w:rFonts w:ascii="PingFang SC" w:hAnsi="PingFang SC" w:eastAsia="PingFang SC" w:cs="PingFang SC"/>
              <w:szCs w:val="21"/>
            </w:rPr>
            <w:fldChar w:fldCharType="separate"/>
          </w:r>
          <w:r>
            <w:rPr>
              <w:rFonts w:ascii="PingFang SC" w:hAnsi="PingFang SC" w:eastAsia="PingFang SC" w:cs="PingFang SC"/>
              <w:spacing w:val="-1"/>
              <w:szCs w:val="21"/>
            </w:rPr>
            <w:t>第三章列举了一些护理中可以使用的材料和药品。</w:t>
          </w:r>
          <w:r>
            <w:tab/>
          </w:r>
          <w:r>
            <w:fldChar w:fldCharType="begin"/>
          </w:r>
          <w:r>
            <w:instrText xml:space="preserve"> PAGEREF _Toc1448317129 \h </w:instrText>
          </w:r>
          <w:r>
            <w:fldChar w:fldCharType="separate"/>
          </w:r>
          <w:r>
            <w:t>7</w:t>
          </w:r>
          <w:r>
            <w:fldChar w:fldCharType="end"/>
          </w:r>
          <w:r>
            <w:rPr>
              <w:rFonts w:ascii="PingFang SC" w:hAnsi="PingFang SC" w:eastAsia="PingFang SC" w:cs="PingFang SC"/>
              <w:szCs w:val="21"/>
            </w:rPr>
            <w:fldChar w:fldCharType="end"/>
          </w:r>
        </w:p>
        <w:p w14:paraId="725BAC1E">
          <w:pPr>
            <w:pStyle w:val="7"/>
            <w:tabs>
              <w:tab w:val="right" w:leader="dot" w:pos="6293"/>
            </w:tabs>
          </w:pPr>
          <w:r>
            <w:rPr>
              <w:rFonts w:ascii="PingFang SC" w:hAnsi="PingFang SC" w:eastAsia="PingFang SC" w:cs="PingFang SC"/>
              <w:szCs w:val="21"/>
            </w:rPr>
            <w:fldChar w:fldCharType="begin"/>
          </w:r>
          <w:r>
            <w:rPr>
              <w:rFonts w:ascii="PingFang SC" w:hAnsi="PingFang SC" w:eastAsia="PingFang SC" w:cs="PingFang SC"/>
              <w:szCs w:val="21"/>
            </w:rPr>
            <w:instrText xml:space="preserve"> HYPERLINK \l _Toc138848358 </w:instrText>
          </w:r>
          <w:r>
            <w:rPr>
              <w:rFonts w:ascii="PingFang SC" w:hAnsi="PingFang SC" w:eastAsia="PingFang SC" w:cs="PingFang SC"/>
              <w:szCs w:val="21"/>
            </w:rPr>
            <w:fldChar w:fldCharType="separate"/>
          </w:r>
          <w:r>
            <w:rPr>
              <w:rFonts w:ascii="PingFang SC" w:hAnsi="PingFang SC" w:eastAsia="PingFang SC" w:cs="PingFang SC"/>
              <w:bCs/>
              <w:spacing w:val="6"/>
              <w:szCs w:val="32"/>
            </w:rPr>
            <w:t>1.1</w:t>
          </w:r>
          <w:r>
            <w:rPr>
              <w:rFonts w:ascii="PingFang SC" w:hAnsi="PingFang SC" w:eastAsia="PingFang SC" w:cs="PingFang SC"/>
              <w:spacing w:val="6"/>
              <w:szCs w:val="32"/>
            </w:rPr>
            <w:t xml:space="preserve"> </w:t>
          </w:r>
          <w:r>
            <w:rPr>
              <w:rFonts w:ascii="PingFang SC" w:hAnsi="PingFang SC" w:eastAsia="PingFang SC" w:cs="PingFang SC"/>
              <w:bCs/>
              <w:spacing w:val="6"/>
              <w:szCs w:val="32"/>
            </w:rPr>
            <w:t>给患者父母的话</w:t>
          </w:r>
          <w:r>
            <w:tab/>
          </w:r>
          <w:r>
            <w:fldChar w:fldCharType="begin"/>
          </w:r>
          <w:r>
            <w:instrText xml:space="preserve"> PAGEREF _Toc138848358 \h </w:instrText>
          </w:r>
          <w:r>
            <w:fldChar w:fldCharType="separate"/>
          </w:r>
          <w:r>
            <w:t>8</w:t>
          </w:r>
          <w:r>
            <w:fldChar w:fldCharType="end"/>
          </w:r>
          <w:r>
            <w:rPr>
              <w:rFonts w:ascii="PingFang SC" w:hAnsi="PingFang SC" w:eastAsia="PingFang SC" w:cs="PingFang SC"/>
              <w:szCs w:val="21"/>
            </w:rPr>
            <w:fldChar w:fldCharType="end"/>
          </w:r>
        </w:p>
        <w:p w14:paraId="059D4550">
          <w:pPr>
            <w:pStyle w:val="8"/>
            <w:tabs>
              <w:tab w:val="right" w:leader="dot" w:pos="6293"/>
            </w:tabs>
          </w:pPr>
          <w:r>
            <w:rPr>
              <w:rFonts w:ascii="PingFang SC" w:hAnsi="PingFang SC" w:eastAsia="PingFang SC" w:cs="PingFang SC"/>
              <w:szCs w:val="21"/>
            </w:rPr>
            <w:fldChar w:fldCharType="begin"/>
          </w:r>
          <w:r>
            <w:rPr>
              <w:rFonts w:ascii="PingFang SC" w:hAnsi="PingFang SC" w:eastAsia="PingFang SC" w:cs="PingFang SC"/>
              <w:szCs w:val="21"/>
            </w:rPr>
            <w:instrText xml:space="preserve"> HYPERLINK \l _Toc1457112264 </w:instrText>
          </w:r>
          <w:r>
            <w:rPr>
              <w:rFonts w:ascii="PingFang SC" w:hAnsi="PingFang SC" w:eastAsia="PingFang SC" w:cs="PingFang SC"/>
              <w:szCs w:val="21"/>
            </w:rPr>
            <w:fldChar w:fldCharType="separate"/>
          </w:r>
          <w:r>
            <w:rPr>
              <w:rFonts w:ascii="PingFang SC" w:hAnsi="PingFang SC" w:eastAsia="PingFang SC" w:cs="PingFang SC"/>
              <w:bCs/>
              <w:spacing w:val="-6"/>
              <w:szCs w:val="36"/>
            </w:rPr>
            <w:t>2</w:t>
          </w:r>
          <w:r>
            <w:rPr>
              <w:rFonts w:ascii="PingFang SC" w:hAnsi="PingFang SC" w:eastAsia="PingFang SC" w:cs="PingFang SC"/>
              <w:spacing w:val="-6"/>
              <w:szCs w:val="36"/>
            </w:rPr>
            <w:t xml:space="preserve">  </w:t>
          </w:r>
          <w:r>
            <w:rPr>
              <w:rFonts w:ascii="PingFang SC" w:hAnsi="PingFang SC" w:eastAsia="PingFang SC" w:cs="PingFang SC"/>
              <w:bCs/>
              <w:spacing w:val="-6"/>
              <w:szCs w:val="36"/>
            </w:rPr>
            <w:t>大疱性表皮松解症简介</w:t>
          </w:r>
          <w:r>
            <w:tab/>
          </w:r>
          <w:r>
            <w:fldChar w:fldCharType="begin"/>
          </w:r>
          <w:r>
            <w:instrText xml:space="preserve"> PAGEREF _Toc1457112264 \h </w:instrText>
          </w:r>
          <w:r>
            <w:fldChar w:fldCharType="separate"/>
          </w:r>
          <w:r>
            <w:t>9</w:t>
          </w:r>
          <w:r>
            <w:fldChar w:fldCharType="end"/>
          </w:r>
          <w:r>
            <w:rPr>
              <w:rFonts w:ascii="PingFang SC" w:hAnsi="PingFang SC" w:eastAsia="PingFang SC" w:cs="PingFang SC"/>
              <w:szCs w:val="21"/>
            </w:rPr>
            <w:fldChar w:fldCharType="end"/>
          </w:r>
        </w:p>
        <w:p w14:paraId="2FF46503">
          <w:pPr>
            <w:pStyle w:val="7"/>
            <w:tabs>
              <w:tab w:val="right" w:leader="dot" w:pos="6293"/>
            </w:tabs>
          </w:pPr>
          <w:r>
            <w:rPr>
              <w:rFonts w:ascii="PingFang SC" w:hAnsi="PingFang SC" w:eastAsia="PingFang SC" w:cs="PingFang SC"/>
              <w:szCs w:val="21"/>
            </w:rPr>
            <w:fldChar w:fldCharType="begin"/>
          </w:r>
          <w:r>
            <w:rPr>
              <w:rFonts w:ascii="PingFang SC" w:hAnsi="PingFang SC" w:eastAsia="PingFang SC" w:cs="PingFang SC"/>
              <w:szCs w:val="21"/>
            </w:rPr>
            <w:instrText xml:space="preserve"> HYPERLINK \l _Toc1929794307 </w:instrText>
          </w:r>
          <w:r>
            <w:rPr>
              <w:rFonts w:ascii="PingFang SC" w:hAnsi="PingFang SC" w:eastAsia="PingFang SC" w:cs="PingFang SC"/>
              <w:szCs w:val="21"/>
            </w:rPr>
            <w:fldChar w:fldCharType="separate"/>
          </w:r>
          <w:r>
            <w:rPr>
              <w:rFonts w:ascii="PingFang SC" w:hAnsi="PingFang SC" w:eastAsia="PingFang SC" w:cs="PingFang SC"/>
              <w:bCs/>
              <w:szCs w:val="32"/>
            </w:rPr>
            <w:t>2.1</w:t>
          </w:r>
          <w:r>
            <w:rPr>
              <w:rFonts w:ascii="PingFang SC" w:hAnsi="PingFang SC" w:eastAsia="PingFang SC" w:cs="PingFang SC"/>
              <w:szCs w:val="32"/>
            </w:rPr>
            <w:t xml:space="preserve"> </w:t>
          </w:r>
          <w:r>
            <w:rPr>
              <w:rFonts w:ascii="PingFang SC" w:hAnsi="PingFang SC" w:eastAsia="PingFang SC" w:cs="PingFang SC"/>
              <w:bCs/>
              <w:szCs w:val="32"/>
            </w:rPr>
            <w:t>大疱性表皮松解症的常见疑问</w:t>
          </w:r>
          <w:r>
            <w:tab/>
          </w:r>
          <w:r>
            <w:fldChar w:fldCharType="begin"/>
          </w:r>
          <w:r>
            <w:instrText xml:space="preserve"> PAGEREF _Toc1929794307 \h </w:instrText>
          </w:r>
          <w:r>
            <w:fldChar w:fldCharType="separate"/>
          </w:r>
          <w:r>
            <w:t>9</w:t>
          </w:r>
          <w:r>
            <w:fldChar w:fldCharType="end"/>
          </w:r>
          <w:r>
            <w:rPr>
              <w:rFonts w:ascii="PingFang SC" w:hAnsi="PingFang SC" w:eastAsia="PingFang SC" w:cs="PingFang SC"/>
              <w:szCs w:val="21"/>
            </w:rPr>
            <w:fldChar w:fldCharType="end"/>
          </w:r>
        </w:p>
        <w:p w14:paraId="6ADB7740">
          <w:pPr>
            <w:pStyle w:val="7"/>
            <w:tabs>
              <w:tab w:val="right" w:leader="dot" w:pos="6293"/>
            </w:tabs>
          </w:pPr>
          <w:r>
            <w:rPr>
              <w:rFonts w:ascii="PingFang SC" w:hAnsi="PingFang SC" w:eastAsia="PingFang SC" w:cs="PingFang SC"/>
              <w:szCs w:val="21"/>
            </w:rPr>
            <w:fldChar w:fldCharType="begin"/>
          </w:r>
          <w:r>
            <w:rPr>
              <w:rFonts w:ascii="PingFang SC" w:hAnsi="PingFang SC" w:eastAsia="PingFang SC" w:cs="PingFang SC"/>
              <w:szCs w:val="21"/>
            </w:rPr>
            <w:instrText xml:space="preserve"> HYPERLINK \l _Toc607397108 </w:instrText>
          </w:r>
          <w:r>
            <w:rPr>
              <w:rFonts w:ascii="PingFang SC" w:hAnsi="PingFang SC" w:eastAsia="PingFang SC" w:cs="PingFang SC"/>
              <w:szCs w:val="21"/>
            </w:rPr>
            <w:fldChar w:fldCharType="separate"/>
          </w:r>
          <w:r>
            <w:rPr>
              <w:rFonts w:ascii="PingFang SC" w:hAnsi="PingFang SC" w:eastAsia="PingFang SC" w:cs="PingFang SC"/>
              <w:bCs/>
              <w:spacing w:val="-3"/>
              <w:szCs w:val="32"/>
            </w:rPr>
            <w:t>2.2</w:t>
          </w:r>
          <w:r>
            <w:rPr>
              <w:rFonts w:ascii="PingFang SC" w:hAnsi="PingFang SC" w:eastAsia="PingFang SC" w:cs="PingFang SC"/>
              <w:spacing w:val="-3"/>
              <w:szCs w:val="32"/>
            </w:rPr>
            <w:t xml:space="preserve"> </w:t>
          </w:r>
          <w:r>
            <w:rPr>
              <w:rFonts w:ascii="PingFang SC" w:hAnsi="PingFang SC" w:eastAsia="PingFang SC" w:cs="PingFang SC"/>
              <w:bCs/>
              <w:spacing w:val="-3"/>
              <w:szCs w:val="32"/>
            </w:rPr>
            <w:t>大疱性表皮松解症的遗传方式</w:t>
          </w:r>
          <w:r>
            <w:tab/>
          </w:r>
          <w:r>
            <w:fldChar w:fldCharType="begin"/>
          </w:r>
          <w:r>
            <w:instrText xml:space="preserve"> PAGEREF _Toc607397108 \h </w:instrText>
          </w:r>
          <w:r>
            <w:fldChar w:fldCharType="separate"/>
          </w:r>
          <w:r>
            <w:t>12</w:t>
          </w:r>
          <w:r>
            <w:fldChar w:fldCharType="end"/>
          </w:r>
          <w:r>
            <w:rPr>
              <w:rFonts w:ascii="PingFang SC" w:hAnsi="PingFang SC" w:eastAsia="PingFang SC" w:cs="PingFang SC"/>
              <w:szCs w:val="21"/>
            </w:rPr>
            <w:fldChar w:fldCharType="end"/>
          </w:r>
        </w:p>
        <w:p w14:paraId="5BD54696">
          <w:pPr>
            <w:pStyle w:val="7"/>
            <w:tabs>
              <w:tab w:val="right" w:leader="dot" w:pos="6293"/>
            </w:tabs>
          </w:pPr>
          <w:r>
            <w:rPr>
              <w:rFonts w:ascii="PingFang SC" w:hAnsi="PingFang SC" w:eastAsia="PingFang SC" w:cs="PingFang SC"/>
              <w:szCs w:val="21"/>
            </w:rPr>
            <w:fldChar w:fldCharType="begin"/>
          </w:r>
          <w:r>
            <w:rPr>
              <w:rFonts w:ascii="PingFang SC" w:hAnsi="PingFang SC" w:eastAsia="PingFang SC" w:cs="PingFang SC"/>
              <w:szCs w:val="21"/>
            </w:rPr>
            <w:instrText xml:space="preserve"> HYPERLINK \l _Toc1533419965 </w:instrText>
          </w:r>
          <w:r>
            <w:rPr>
              <w:rFonts w:ascii="PingFang SC" w:hAnsi="PingFang SC" w:eastAsia="PingFang SC" w:cs="PingFang SC"/>
              <w:szCs w:val="21"/>
            </w:rPr>
            <w:fldChar w:fldCharType="separate"/>
          </w:r>
          <w:r>
            <w:rPr>
              <w:rFonts w:ascii="PingFang SC" w:hAnsi="PingFang SC" w:eastAsia="PingFang SC" w:cs="PingFang SC"/>
              <w:bCs/>
              <w:spacing w:val="-3"/>
              <w:szCs w:val="32"/>
            </w:rPr>
            <w:t>2.3</w:t>
          </w:r>
          <w:r>
            <w:rPr>
              <w:rFonts w:ascii="PingFang SC" w:hAnsi="PingFang SC" w:eastAsia="PingFang SC" w:cs="PingFang SC"/>
              <w:spacing w:val="-3"/>
              <w:szCs w:val="32"/>
            </w:rPr>
            <w:t xml:space="preserve"> </w:t>
          </w:r>
          <w:r>
            <w:rPr>
              <w:rFonts w:ascii="PingFang SC" w:hAnsi="PingFang SC" w:eastAsia="PingFang SC" w:cs="PingFang SC"/>
              <w:bCs/>
              <w:spacing w:val="-3"/>
              <w:szCs w:val="32"/>
            </w:rPr>
            <w:t>大疱性表皮松解症的四种类型</w:t>
          </w:r>
          <w:r>
            <w:tab/>
          </w:r>
          <w:r>
            <w:fldChar w:fldCharType="begin"/>
          </w:r>
          <w:r>
            <w:instrText xml:space="preserve"> PAGEREF _Toc1533419965 \h </w:instrText>
          </w:r>
          <w:r>
            <w:fldChar w:fldCharType="separate"/>
          </w:r>
          <w:r>
            <w:t>13</w:t>
          </w:r>
          <w:r>
            <w:fldChar w:fldCharType="end"/>
          </w:r>
          <w:r>
            <w:rPr>
              <w:rFonts w:ascii="PingFang SC" w:hAnsi="PingFang SC" w:eastAsia="PingFang SC" w:cs="PingFang SC"/>
              <w:szCs w:val="21"/>
            </w:rPr>
            <w:fldChar w:fldCharType="end"/>
          </w:r>
        </w:p>
        <w:p w14:paraId="4421A096">
          <w:pPr>
            <w:pStyle w:val="7"/>
            <w:tabs>
              <w:tab w:val="right" w:leader="dot" w:pos="6293"/>
            </w:tabs>
          </w:pPr>
          <w:r>
            <w:rPr>
              <w:rFonts w:ascii="PingFang SC" w:hAnsi="PingFang SC" w:eastAsia="PingFang SC" w:cs="PingFang SC"/>
              <w:szCs w:val="21"/>
            </w:rPr>
            <w:fldChar w:fldCharType="begin"/>
          </w:r>
          <w:r>
            <w:rPr>
              <w:rFonts w:ascii="PingFang SC" w:hAnsi="PingFang SC" w:eastAsia="PingFang SC" w:cs="PingFang SC"/>
              <w:szCs w:val="21"/>
            </w:rPr>
            <w:instrText xml:space="preserve"> HYPERLINK \l _Toc238104108 </w:instrText>
          </w:r>
          <w:r>
            <w:rPr>
              <w:rFonts w:ascii="PingFang SC" w:hAnsi="PingFang SC" w:eastAsia="PingFang SC" w:cs="PingFang SC"/>
              <w:szCs w:val="21"/>
            </w:rPr>
            <w:fldChar w:fldCharType="separate"/>
          </w:r>
          <w:r>
            <w:rPr>
              <w:rFonts w:ascii="PingFang SC" w:hAnsi="PingFang SC" w:eastAsia="PingFang SC" w:cs="PingFang SC"/>
              <w:bCs/>
              <w:spacing w:val="-3"/>
              <w:szCs w:val="32"/>
            </w:rPr>
            <w:t>2.4</w:t>
          </w:r>
          <w:r>
            <w:rPr>
              <w:rFonts w:ascii="PingFang SC" w:hAnsi="PingFang SC" w:eastAsia="PingFang SC" w:cs="PingFang SC"/>
              <w:spacing w:val="-3"/>
              <w:szCs w:val="32"/>
            </w:rPr>
            <w:t xml:space="preserve"> </w:t>
          </w:r>
          <w:r>
            <w:rPr>
              <w:rFonts w:ascii="PingFang SC" w:hAnsi="PingFang SC" w:eastAsia="PingFang SC" w:cs="PingFang SC"/>
              <w:bCs/>
              <w:spacing w:val="-3"/>
              <w:szCs w:val="32"/>
            </w:rPr>
            <w:t>大疱性表皮松解症的诊断</w:t>
          </w:r>
          <w:r>
            <w:tab/>
          </w:r>
          <w:r>
            <w:fldChar w:fldCharType="begin"/>
          </w:r>
          <w:r>
            <w:instrText xml:space="preserve"> PAGEREF _Toc238104108 \h </w:instrText>
          </w:r>
          <w:r>
            <w:fldChar w:fldCharType="separate"/>
          </w:r>
          <w:r>
            <w:t>14</w:t>
          </w:r>
          <w:r>
            <w:fldChar w:fldCharType="end"/>
          </w:r>
          <w:r>
            <w:rPr>
              <w:rFonts w:ascii="PingFang SC" w:hAnsi="PingFang SC" w:eastAsia="PingFang SC" w:cs="PingFang SC"/>
              <w:szCs w:val="21"/>
            </w:rPr>
            <w:fldChar w:fldCharType="end"/>
          </w:r>
        </w:p>
        <w:p w14:paraId="69743606">
          <w:pPr>
            <w:pStyle w:val="8"/>
            <w:tabs>
              <w:tab w:val="right" w:leader="dot" w:pos="6293"/>
            </w:tabs>
          </w:pPr>
          <w:r>
            <w:rPr>
              <w:rFonts w:ascii="PingFang SC" w:hAnsi="PingFang SC" w:eastAsia="PingFang SC" w:cs="PingFang SC"/>
              <w:szCs w:val="21"/>
            </w:rPr>
            <w:fldChar w:fldCharType="begin"/>
          </w:r>
          <w:r>
            <w:rPr>
              <w:rFonts w:ascii="PingFang SC" w:hAnsi="PingFang SC" w:eastAsia="PingFang SC" w:cs="PingFang SC"/>
              <w:szCs w:val="21"/>
            </w:rPr>
            <w:instrText xml:space="preserve"> HYPERLINK \l _Toc1053708795 </w:instrText>
          </w:r>
          <w:r>
            <w:rPr>
              <w:rFonts w:ascii="PingFang SC" w:hAnsi="PingFang SC" w:eastAsia="PingFang SC" w:cs="PingFang SC"/>
              <w:szCs w:val="21"/>
            </w:rPr>
            <w:fldChar w:fldCharType="separate"/>
          </w:r>
          <w:r>
            <w:rPr>
              <w:rFonts w:ascii="PingFang SC" w:hAnsi="PingFang SC" w:eastAsia="PingFang SC" w:cs="PingFang SC"/>
              <w:bCs/>
              <w:spacing w:val="-15"/>
              <w:szCs w:val="36"/>
            </w:rPr>
            <w:t>3</w:t>
          </w:r>
          <w:r>
            <w:rPr>
              <w:rFonts w:ascii="PingFang SC" w:hAnsi="PingFang SC" w:eastAsia="PingFang SC" w:cs="PingFang SC"/>
              <w:spacing w:val="46"/>
              <w:szCs w:val="36"/>
            </w:rPr>
            <w:t xml:space="preserve">  </w:t>
          </w:r>
          <w:r>
            <w:rPr>
              <w:rFonts w:ascii="PingFang SC" w:hAnsi="PingFang SC" w:eastAsia="PingFang SC" w:cs="PingFang SC"/>
              <w:bCs/>
              <w:spacing w:val="-15"/>
              <w:szCs w:val="36"/>
            </w:rPr>
            <w:t>日常护理的材料和药膏</w:t>
          </w:r>
          <w:r>
            <w:tab/>
          </w:r>
          <w:r>
            <w:fldChar w:fldCharType="begin"/>
          </w:r>
          <w:r>
            <w:instrText xml:space="preserve"> PAGEREF _Toc1053708795 \h </w:instrText>
          </w:r>
          <w:r>
            <w:fldChar w:fldCharType="separate"/>
          </w:r>
          <w:r>
            <w:t>16</w:t>
          </w:r>
          <w:r>
            <w:fldChar w:fldCharType="end"/>
          </w:r>
          <w:r>
            <w:rPr>
              <w:rFonts w:ascii="PingFang SC" w:hAnsi="PingFang SC" w:eastAsia="PingFang SC" w:cs="PingFang SC"/>
              <w:szCs w:val="21"/>
            </w:rPr>
            <w:fldChar w:fldCharType="end"/>
          </w:r>
        </w:p>
        <w:p w14:paraId="26BA0265">
          <w:pPr>
            <w:pStyle w:val="8"/>
            <w:tabs>
              <w:tab w:val="right" w:leader="dot" w:pos="6293"/>
            </w:tabs>
          </w:pPr>
          <w:r>
            <w:rPr>
              <w:rFonts w:ascii="PingFang SC" w:hAnsi="PingFang SC" w:eastAsia="PingFang SC" w:cs="PingFang SC"/>
              <w:szCs w:val="21"/>
            </w:rPr>
            <w:fldChar w:fldCharType="begin"/>
          </w:r>
          <w:r>
            <w:rPr>
              <w:rFonts w:ascii="PingFang SC" w:hAnsi="PingFang SC" w:eastAsia="PingFang SC" w:cs="PingFang SC"/>
              <w:szCs w:val="21"/>
            </w:rPr>
            <w:instrText xml:space="preserve"> HYPERLINK \l _Toc1533564403 </w:instrText>
          </w:r>
          <w:r>
            <w:rPr>
              <w:rFonts w:ascii="PingFang SC" w:hAnsi="PingFang SC" w:eastAsia="PingFang SC" w:cs="PingFang SC"/>
              <w:szCs w:val="21"/>
            </w:rPr>
            <w:fldChar w:fldCharType="separate"/>
          </w:r>
          <w:r>
            <w:rPr>
              <w:rFonts w:ascii="PingFang SC" w:hAnsi="PingFang SC" w:eastAsia="PingFang SC" w:cs="PingFang SC"/>
              <w:bCs/>
              <w:spacing w:val="-5"/>
              <w:szCs w:val="36"/>
            </w:rPr>
            <w:t>4</w:t>
          </w:r>
          <w:r>
            <w:rPr>
              <w:rFonts w:ascii="PingFang SC" w:hAnsi="PingFang SC" w:eastAsia="PingFang SC" w:cs="PingFang SC"/>
              <w:spacing w:val="-5"/>
              <w:szCs w:val="36"/>
            </w:rPr>
            <w:t xml:space="preserve">  </w:t>
          </w:r>
          <w:r>
            <w:rPr>
              <w:rFonts w:ascii="PingFang SC" w:hAnsi="PingFang SC" w:eastAsia="PingFang SC" w:cs="PingFang SC"/>
              <w:bCs/>
              <w:spacing w:val="-5"/>
              <w:szCs w:val="36"/>
            </w:rPr>
            <w:t>大疱性表皮松解症的常见症状</w:t>
          </w:r>
          <w:r>
            <w:tab/>
          </w:r>
          <w:r>
            <w:fldChar w:fldCharType="begin"/>
          </w:r>
          <w:r>
            <w:instrText xml:space="preserve"> PAGEREF _Toc1533564403 \h </w:instrText>
          </w:r>
          <w:r>
            <w:fldChar w:fldCharType="separate"/>
          </w:r>
          <w:r>
            <w:t>20</w:t>
          </w:r>
          <w:r>
            <w:fldChar w:fldCharType="end"/>
          </w:r>
          <w:r>
            <w:rPr>
              <w:rFonts w:ascii="PingFang SC" w:hAnsi="PingFang SC" w:eastAsia="PingFang SC" w:cs="PingFang SC"/>
              <w:szCs w:val="21"/>
            </w:rPr>
            <w:fldChar w:fldCharType="end"/>
          </w:r>
        </w:p>
        <w:p w14:paraId="329C21ED">
          <w:pPr>
            <w:pStyle w:val="7"/>
            <w:tabs>
              <w:tab w:val="right" w:leader="dot" w:pos="6293"/>
            </w:tabs>
          </w:pPr>
          <w:r>
            <w:rPr>
              <w:rFonts w:ascii="PingFang SC" w:hAnsi="PingFang SC" w:eastAsia="PingFang SC" w:cs="PingFang SC"/>
              <w:szCs w:val="21"/>
            </w:rPr>
            <w:fldChar w:fldCharType="begin"/>
          </w:r>
          <w:r>
            <w:rPr>
              <w:rFonts w:ascii="PingFang SC" w:hAnsi="PingFang SC" w:eastAsia="PingFang SC" w:cs="PingFang SC"/>
              <w:szCs w:val="21"/>
            </w:rPr>
            <w:instrText xml:space="preserve"> HYPERLINK \l _Toc518189927 </w:instrText>
          </w:r>
          <w:r>
            <w:rPr>
              <w:rFonts w:ascii="PingFang SC" w:hAnsi="PingFang SC" w:eastAsia="PingFang SC" w:cs="PingFang SC"/>
              <w:szCs w:val="21"/>
            </w:rPr>
            <w:fldChar w:fldCharType="separate"/>
          </w:r>
          <w:r>
            <w:rPr>
              <w:rFonts w:ascii="PingFang SC" w:hAnsi="PingFang SC" w:eastAsia="PingFang SC" w:cs="PingFang SC"/>
              <w:bCs/>
              <w:spacing w:val="4"/>
              <w:szCs w:val="32"/>
            </w:rPr>
            <w:t>4.1</w:t>
          </w:r>
          <w:r>
            <w:rPr>
              <w:rFonts w:ascii="PingFang SC" w:hAnsi="PingFang SC" w:eastAsia="PingFang SC" w:cs="PingFang SC"/>
              <w:spacing w:val="4"/>
              <w:szCs w:val="32"/>
            </w:rPr>
            <w:t xml:space="preserve"> </w:t>
          </w:r>
          <w:r>
            <w:rPr>
              <w:rFonts w:ascii="PingFang SC" w:hAnsi="PingFang SC" w:eastAsia="PingFang SC" w:cs="PingFang SC"/>
              <w:bCs/>
              <w:spacing w:val="4"/>
              <w:szCs w:val="32"/>
            </w:rPr>
            <w:t>水疱和溃疡</w:t>
          </w:r>
          <w:r>
            <w:tab/>
          </w:r>
          <w:r>
            <w:fldChar w:fldCharType="begin"/>
          </w:r>
          <w:r>
            <w:instrText xml:space="preserve"> PAGEREF _Toc518189927 \h </w:instrText>
          </w:r>
          <w:r>
            <w:fldChar w:fldCharType="separate"/>
          </w:r>
          <w:r>
            <w:t>20</w:t>
          </w:r>
          <w:r>
            <w:fldChar w:fldCharType="end"/>
          </w:r>
          <w:r>
            <w:rPr>
              <w:rFonts w:ascii="PingFang SC" w:hAnsi="PingFang SC" w:eastAsia="PingFang SC" w:cs="PingFang SC"/>
              <w:szCs w:val="21"/>
            </w:rPr>
            <w:fldChar w:fldCharType="end"/>
          </w:r>
        </w:p>
        <w:p w14:paraId="4EBF4599">
          <w:pPr>
            <w:pStyle w:val="7"/>
            <w:tabs>
              <w:tab w:val="right" w:leader="dot" w:pos="6293"/>
            </w:tabs>
          </w:pPr>
          <w:r>
            <w:rPr>
              <w:rFonts w:ascii="PingFang SC" w:hAnsi="PingFang SC" w:eastAsia="PingFang SC" w:cs="PingFang SC"/>
              <w:szCs w:val="21"/>
            </w:rPr>
            <w:fldChar w:fldCharType="begin"/>
          </w:r>
          <w:r>
            <w:rPr>
              <w:rFonts w:ascii="PingFang SC" w:hAnsi="PingFang SC" w:eastAsia="PingFang SC" w:cs="PingFang SC"/>
              <w:szCs w:val="21"/>
            </w:rPr>
            <w:instrText xml:space="preserve"> HYPERLINK \l _Toc1171914504 </w:instrText>
          </w:r>
          <w:r>
            <w:rPr>
              <w:rFonts w:ascii="PingFang SC" w:hAnsi="PingFang SC" w:eastAsia="PingFang SC" w:cs="PingFang SC"/>
              <w:szCs w:val="21"/>
            </w:rPr>
            <w:fldChar w:fldCharType="separate"/>
          </w:r>
          <w:r>
            <w:rPr>
              <w:rFonts w:ascii="PingFang SC" w:hAnsi="PingFang SC" w:eastAsia="PingFang SC" w:cs="PingFang SC"/>
              <w:spacing w:val="-2"/>
              <w:szCs w:val="27"/>
            </w:rPr>
            <w:t>4.2</w:t>
          </w:r>
          <w:r>
            <w:rPr>
              <w:rFonts w:ascii="PingFang SC" w:hAnsi="PingFang SC" w:eastAsia="PingFang SC" w:cs="PingFang SC"/>
              <w:spacing w:val="91"/>
              <w:w w:val="101"/>
              <w:szCs w:val="27"/>
            </w:rPr>
            <w:t xml:space="preserve"> </w:t>
          </w:r>
          <w:r>
            <w:rPr>
              <w:rFonts w:ascii="PingFang SC" w:hAnsi="PingFang SC" w:eastAsia="PingFang SC" w:cs="PingFang SC"/>
              <w:bCs/>
              <w:spacing w:val="-2"/>
              <w:szCs w:val="32"/>
            </w:rPr>
            <w:t>粟丘疹</w:t>
          </w:r>
          <w:r>
            <w:tab/>
          </w:r>
          <w:r>
            <w:fldChar w:fldCharType="begin"/>
          </w:r>
          <w:r>
            <w:instrText xml:space="preserve"> PAGEREF _Toc1171914504 \h </w:instrText>
          </w:r>
          <w:r>
            <w:fldChar w:fldCharType="separate"/>
          </w:r>
          <w:r>
            <w:t>23</w:t>
          </w:r>
          <w:r>
            <w:fldChar w:fldCharType="end"/>
          </w:r>
          <w:r>
            <w:rPr>
              <w:rFonts w:ascii="PingFang SC" w:hAnsi="PingFang SC" w:eastAsia="PingFang SC" w:cs="PingFang SC"/>
              <w:szCs w:val="21"/>
            </w:rPr>
            <w:fldChar w:fldCharType="end"/>
          </w:r>
        </w:p>
        <w:p w14:paraId="691DC645">
          <w:pPr>
            <w:pStyle w:val="7"/>
            <w:tabs>
              <w:tab w:val="right" w:leader="dot" w:pos="6293"/>
            </w:tabs>
          </w:pPr>
          <w:r>
            <w:rPr>
              <w:rFonts w:ascii="PingFang SC" w:hAnsi="PingFang SC" w:eastAsia="PingFang SC" w:cs="PingFang SC"/>
              <w:szCs w:val="21"/>
            </w:rPr>
            <w:fldChar w:fldCharType="begin"/>
          </w:r>
          <w:r>
            <w:rPr>
              <w:rFonts w:ascii="PingFang SC" w:hAnsi="PingFang SC" w:eastAsia="PingFang SC" w:cs="PingFang SC"/>
              <w:szCs w:val="21"/>
            </w:rPr>
            <w:instrText xml:space="preserve"> HYPERLINK \l _Toc1794542091 </w:instrText>
          </w:r>
          <w:r>
            <w:rPr>
              <w:rFonts w:ascii="PingFang SC" w:hAnsi="PingFang SC" w:eastAsia="PingFang SC" w:cs="PingFang SC"/>
              <w:szCs w:val="21"/>
            </w:rPr>
            <w:fldChar w:fldCharType="separate"/>
          </w:r>
          <w:r>
            <w:rPr>
              <w:rFonts w:ascii="PingFang SC" w:hAnsi="PingFang SC" w:eastAsia="PingFang SC" w:cs="PingFang SC"/>
              <w:spacing w:val="4"/>
              <w:szCs w:val="27"/>
            </w:rPr>
            <w:t>4.3</w:t>
          </w:r>
          <w:r>
            <w:rPr>
              <w:rFonts w:ascii="PingFang SC" w:hAnsi="PingFang SC" w:eastAsia="PingFang SC" w:cs="PingFang SC"/>
              <w:spacing w:val="84"/>
              <w:szCs w:val="27"/>
            </w:rPr>
            <w:t xml:space="preserve"> </w:t>
          </w:r>
          <w:r>
            <w:rPr>
              <w:rFonts w:ascii="PingFang SC" w:hAnsi="PingFang SC" w:eastAsia="PingFang SC" w:cs="PingFang SC"/>
              <w:bCs/>
              <w:spacing w:val="4"/>
              <w:szCs w:val="27"/>
            </w:rPr>
            <w:t>皮肤萎缩</w:t>
          </w:r>
          <w:r>
            <w:tab/>
          </w:r>
          <w:r>
            <w:fldChar w:fldCharType="begin"/>
          </w:r>
          <w:r>
            <w:instrText xml:space="preserve"> PAGEREF _Toc1794542091 \h </w:instrText>
          </w:r>
          <w:r>
            <w:fldChar w:fldCharType="separate"/>
          </w:r>
          <w:r>
            <w:t>23</w:t>
          </w:r>
          <w:r>
            <w:fldChar w:fldCharType="end"/>
          </w:r>
          <w:r>
            <w:rPr>
              <w:rFonts w:ascii="PingFang SC" w:hAnsi="PingFang SC" w:eastAsia="PingFang SC" w:cs="PingFang SC"/>
              <w:szCs w:val="21"/>
            </w:rPr>
            <w:fldChar w:fldCharType="end"/>
          </w:r>
        </w:p>
        <w:p w14:paraId="347A8A61">
          <w:pPr>
            <w:pStyle w:val="7"/>
            <w:tabs>
              <w:tab w:val="right" w:leader="dot" w:pos="6293"/>
            </w:tabs>
          </w:pPr>
          <w:r>
            <w:rPr>
              <w:rFonts w:ascii="PingFang SC" w:hAnsi="PingFang SC" w:eastAsia="PingFang SC" w:cs="PingFang SC"/>
              <w:szCs w:val="21"/>
            </w:rPr>
            <w:fldChar w:fldCharType="begin"/>
          </w:r>
          <w:r>
            <w:rPr>
              <w:rFonts w:ascii="PingFang SC" w:hAnsi="PingFang SC" w:eastAsia="PingFang SC" w:cs="PingFang SC"/>
              <w:szCs w:val="21"/>
            </w:rPr>
            <w:instrText xml:space="preserve"> HYPERLINK \l _Toc1608584969 </w:instrText>
          </w:r>
          <w:r>
            <w:rPr>
              <w:rFonts w:ascii="PingFang SC" w:hAnsi="PingFang SC" w:eastAsia="PingFang SC" w:cs="PingFang SC"/>
              <w:szCs w:val="21"/>
            </w:rPr>
            <w:fldChar w:fldCharType="separate"/>
          </w:r>
          <w:r>
            <w:rPr>
              <w:rFonts w:ascii="PingFang SC" w:hAnsi="PingFang SC" w:eastAsia="PingFang SC" w:cs="PingFang SC"/>
              <w:szCs w:val="27"/>
            </w:rPr>
            <w:t>4.4</w:t>
          </w:r>
          <w:r>
            <w:rPr>
              <w:rFonts w:ascii="PingFang SC" w:hAnsi="PingFang SC" w:eastAsia="PingFang SC" w:cs="PingFang SC"/>
              <w:spacing w:val="82"/>
              <w:szCs w:val="27"/>
            </w:rPr>
            <w:t xml:space="preserve"> </w:t>
          </w:r>
          <w:r>
            <w:rPr>
              <w:rFonts w:ascii="PingFang SC" w:hAnsi="PingFang SC" w:eastAsia="PingFang SC" w:cs="PingFang SC"/>
              <w:bCs/>
              <w:szCs w:val="32"/>
            </w:rPr>
            <w:t>脱发</w:t>
          </w:r>
          <w:r>
            <w:tab/>
          </w:r>
          <w:r>
            <w:fldChar w:fldCharType="begin"/>
          </w:r>
          <w:r>
            <w:instrText xml:space="preserve"> PAGEREF _Toc1608584969 \h </w:instrText>
          </w:r>
          <w:r>
            <w:fldChar w:fldCharType="separate"/>
          </w:r>
          <w:r>
            <w:t>23</w:t>
          </w:r>
          <w:r>
            <w:fldChar w:fldCharType="end"/>
          </w:r>
          <w:r>
            <w:rPr>
              <w:rFonts w:ascii="PingFang SC" w:hAnsi="PingFang SC" w:eastAsia="PingFang SC" w:cs="PingFang SC"/>
              <w:szCs w:val="21"/>
            </w:rPr>
            <w:fldChar w:fldCharType="end"/>
          </w:r>
        </w:p>
        <w:p w14:paraId="0B605DCF">
          <w:pPr>
            <w:pStyle w:val="7"/>
            <w:tabs>
              <w:tab w:val="right" w:leader="dot" w:pos="6293"/>
            </w:tabs>
          </w:pPr>
          <w:r>
            <w:rPr>
              <w:rFonts w:ascii="PingFang SC" w:hAnsi="PingFang SC" w:eastAsia="PingFang SC" w:cs="PingFang SC"/>
              <w:szCs w:val="21"/>
            </w:rPr>
            <w:fldChar w:fldCharType="begin"/>
          </w:r>
          <w:r>
            <w:rPr>
              <w:rFonts w:ascii="PingFang SC" w:hAnsi="PingFang SC" w:eastAsia="PingFang SC" w:cs="PingFang SC"/>
              <w:szCs w:val="21"/>
            </w:rPr>
            <w:instrText xml:space="preserve"> HYPERLINK \l _Toc815941900 </w:instrText>
          </w:r>
          <w:r>
            <w:rPr>
              <w:rFonts w:ascii="PingFang SC" w:hAnsi="PingFang SC" w:eastAsia="PingFang SC" w:cs="PingFang SC"/>
              <w:szCs w:val="21"/>
            </w:rPr>
            <w:fldChar w:fldCharType="separate"/>
          </w:r>
          <w:r>
            <w:rPr>
              <w:rFonts w:ascii="PingFang SC" w:hAnsi="PingFang SC" w:eastAsia="PingFang SC" w:cs="PingFang SC"/>
              <w:spacing w:val="-12"/>
              <w:szCs w:val="27"/>
            </w:rPr>
            <w:t>4.5</w:t>
          </w:r>
          <w:r>
            <w:rPr>
              <w:rFonts w:ascii="PingFang SC" w:hAnsi="PingFang SC" w:eastAsia="PingFang SC" w:cs="PingFang SC"/>
              <w:spacing w:val="77"/>
              <w:szCs w:val="27"/>
            </w:rPr>
            <w:t xml:space="preserve"> </w:t>
          </w:r>
          <w:r>
            <w:rPr>
              <w:rFonts w:ascii="PingFang SC" w:hAnsi="PingFang SC" w:eastAsia="PingFang SC" w:cs="PingFang SC"/>
              <w:bCs/>
              <w:spacing w:val="-12"/>
              <w:szCs w:val="27"/>
            </w:rPr>
            <w:t>EB</w:t>
          </w:r>
          <w:r>
            <w:rPr>
              <w:rFonts w:ascii="PingFang SC" w:hAnsi="PingFang SC" w:eastAsia="PingFang SC" w:cs="PingFang SC"/>
              <w:spacing w:val="-12"/>
              <w:szCs w:val="27"/>
            </w:rPr>
            <w:t xml:space="preserve"> </w:t>
          </w:r>
          <w:r>
            <w:rPr>
              <w:rFonts w:ascii="PingFang SC" w:hAnsi="PingFang SC" w:eastAsia="PingFang SC" w:cs="PingFang SC"/>
              <w:bCs/>
              <w:spacing w:val="-12"/>
              <w:szCs w:val="27"/>
            </w:rPr>
            <w:t>痣</w:t>
          </w:r>
          <w:r>
            <w:tab/>
          </w:r>
          <w:r>
            <w:fldChar w:fldCharType="begin"/>
          </w:r>
          <w:r>
            <w:instrText xml:space="preserve"> PAGEREF _Toc815941900 \h </w:instrText>
          </w:r>
          <w:r>
            <w:fldChar w:fldCharType="separate"/>
          </w:r>
          <w:r>
            <w:t>24</w:t>
          </w:r>
          <w:r>
            <w:fldChar w:fldCharType="end"/>
          </w:r>
          <w:r>
            <w:rPr>
              <w:rFonts w:ascii="PingFang SC" w:hAnsi="PingFang SC" w:eastAsia="PingFang SC" w:cs="PingFang SC"/>
              <w:szCs w:val="21"/>
            </w:rPr>
            <w:fldChar w:fldCharType="end"/>
          </w:r>
        </w:p>
        <w:p w14:paraId="28E995DF">
          <w:pPr>
            <w:pStyle w:val="7"/>
            <w:tabs>
              <w:tab w:val="right" w:leader="dot" w:pos="6293"/>
            </w:tabs>
          </w:pPr>
          <w:r>
            <w:rPr>
              <w:rFonts w:ascii="PingFang SC" w:hAnsi="PingFang SC" w:eastAsia="PingFang SC" w:cs="PingFang SC"/>
              <w:szCs w:val="21"/>
            </w:rPr>
            <w:fldChar w:fldCharType="begin"/>
          </w:r>
          <w:r>
            <w:rPr>
              <w:rFonts w:ascii="PingFang SC" w:hAnsi="PingFang SC" w:eastAsia="PingFang SC" w:cs="PingFang SC"/>
              <w:szCs w:val="21"/>
            </w:rPr>
            <w:instrText xml:space="preserve"> HYPERLINK \l _Toc1852427205 </w:instrText>
          </w:r>
          <w:r>
            <w:rPr>
              <w:rFonts w:ascii="PingFang SC" w:hAnsi="PingFang SC" w:eastAsia="PingFang SC" w:cs="PingFang SC"/>
              <w:szCs w:val="21"/>
            </w:rPr>
            <w:fldChar w:fldCharType="separate"/>
          </w:r>
          <w:r>
            <w:rPr>
              <w:rFonts w:ascii="PingFang SC" w:hAnsi="PingFang SC" w:eastAsia="PingFang SC" w:cs="PingFang SC"/>
              <w:spacing w:val="6"/>
              <w:szCs w:val="27"/>
            </w:rPr>
            <w:t>4.6</w:t>
          </w:r>
          <w:r>
            <w:rPr>
              <w:rFonts w:ascii="PingFang SC" w:hAnsi="PingFang SC" w:eastAsia="PingFang SC" w:cs="PingFang SC"/>
              <w:spacing w:val="92"/>
              <w:szCs w:val="27"/>
            </w:rPr>
            <w:t xml:space="preserve"> </w:t>
          </w:r>
          <w:r>
            <w:rPr>
              <w:rFonts w:ascii="PingFang SC" w:hAnsi="PingFang SC" w:eastAsia="PingFang SC" w:cs="PingFang SC"/>
              <w:bCs/>
              <w:spacing w:val="6"/>
              <w:szCs w:val="27"/>
            </w:rPr>
            <w:t>龋齿，釉质发育不良，牙齿脱落</w:t>
          </w:r>
          <w:r>
            <w:tab/>
          </w:r>
          <w:r>
            <w:fldChar w:fldCharType="begin"/>
          </w:r>
          <w:r>
            <w:instrText xml:space="preserve"> PAGEREF _Toc1852427205 \h </w:instrText>
          </w:r>
          <w:r>
            <w:fldChar w:fldCharType="separate"/>
          </w:r>
          <w:r>
            <w:t>24</w:t>
          </w:r>
          <w:r>
            <w:fldChar w:fldCharType="end"/>
          </w:r>
          <w:r>
            <w:rPr>
              <w:rFonts w:ascii="PingFang SC" w:hAnsi="PingFang SC" w:eastAsia="PingFang SC" w:cs="PingFang SC"/>
              <w:szCs w:val="21"/>
            </w:rPr>
            <w:fldChar w:fldCharType="end"/>
          </w:r>
        </w:p>
        <w:p w14:paraId="7A676DA2">
          <w:pPr>
            <w:pStyle w:val="7"/>
            <w:tabs>
              <w:tab w:val="right" w:leader="dot" w:pos="6293"/>
            </w:tabs>
          </w:pPr>
          <w:r>
            <w:rPr>
              <w:rFonts w:ascii="PingFang SC" w:hAnsi="PingFang SC" w:eastAsia="PingFang SC" w:cs="PingFang SC"/>
              <w:szCs w:val="21"/>
            </w:rPr>
            <w:fldChar w:fldCharType="begin"/>
          </w:r>
          <w:r>
            <w:rPr>
              <w:rFonts w:ascii="PingFang SC" w:hAnsi="PingFang SC" w:eastAsia="PingFang SC" w:cs="PingFang SC"/>
              <w:szCs w:val="21"/>
            </w:rPr>
            <w:instrText xml:space="preserve"> HYPERLINK \l _Toc1673603876 </w:instrText>
          </w:r>
          <w:r>
            <w:rPr>
              <w:rFonts w:ascii="PingFang SC" w:hAnsi="PingFang SC" w:eastAsia="PingFang SC" w:cs="PingFang SC"/>
              <w:szCs w:val="21"/>
            </w:rPr>
            <w:fldChar w:fldCharType="separate"/>
          </w:r>
          <w:r>
            <w:rPr>
              <w:rFonts w:ascii="PingFang SC" w:hAnsi="PingFang SC" w:eastAsia="PingFang SC" w:cs="PingFang SC"/>
              <w:spacing w:val="2"/>
              <w:szCs w:val="27"/>
            </w:rPr>
            <w:t>4.7</w:t>
          </w:r>
          <w:r>
            <w:rPr>
              <w:rFonts w:ascii="PingFang SC" w:hAnsi="PingFang SC" w:eastAsia="PingFang SC" w:cs="PingFang SC"/>
              <w:spacing w:val="80"/>
              <w:w w:val="101"/>
              <w:szCs w:val="27"/>
            </w:rPr>
            <w:t xml:space="preserve"> </w:t>
          </w:r>
          <w:r>
            <w:rPr>
              <w:rFonts w:ascii="PingFang SC" w:hAnsi="PingFang SC" w:eastAsia="PingFang SC" w:cs="PingFang SC"/>
              <w:bCs/>
              <w:spacing w:val="2"/>
              <w:szCs w:val="27"/>
            </w:rPr>
            <w:t>舌头短，</w:t>
          </w:r>
          <w:r>
            <w:rPr>
              <w:rFonts w:ascii="PingFang SC" w:hAnsi="PingFang SC" w:eastAsia="PingFang SC" w:cs="PingFang SC"/>
              <w:spacing w:val="-46"/>
              <w:szCs w:val="27"/>
            </w:rPr>
            <w:t xml:space="preserve"> </w:t>
          </w:r>
          <w:r>
            <w:rPr>
              <w:rFonts w:ascii="PingFang SC" w:hAnsi="PingFang SC" w:eastAsia="PingFang SC" w:cs="PingFang SC"/>
              <w:bCs/>
              <w:spacing w:val="2"/>
              <w:szCs w:val="27"/>
            </w:rPr>
            <w:t>小口</w:t>
          </w:r>
          <w:r>
            <w:tab/>
          </w:r>
          <w:r>
            <w:fldChar w:fldCharType="begin"/>
          </w:r>
          <w:r>
            <w:instrText xml:space="preserve"> PAGEREF _Toc1673603876 \h </w:instrText>
          </w:r>
          <w:r>
            <w:fldChar w:fldCharType="separate"/>
          </w:r>
          <w:r>
            <w:t>24</w:t>
          </w:r>
          <w:r>
            <w:fldChar w:fldCharType="end"/>
          </w:r>
          <w:r>
            <w:rPr>
              <w:rFonts w:ascii="PingFang SC" w:hAnsi="PingFang SC" w:eastAsia="PingFang SC" w:cs="PingFang SC"/>
              <w:szCs w:val="21"/>
            </w:rPr>
            <w:fldChar w:fldCharType="end"/>
          </w:r>
        </w:p>
        <w:p w14:paraId="59B627D4">
          <w:pPr>
            <w:pStyle w:val="7"/>
            <w:tabs>
              <w:tab w:val="right" w:leader="dot" w:pos="6293"/>
            </w:tabs>
          </w:pPr>
          <w:r>
            <w:rPr>
              <w:rFonts w:ascii="PingFang SC" w:hAnsi="PingFang SC" w:eastAsia="PingFang SC" w:cs="PingFang SC"/>
              <w:szCs w:val="21"/>
            </w:rPr>
            <w:fldChar w:fldCharType="begin"/>
          </w:r>
          <w:r>
            <w:rPr>
              <w:rFonts w:ascii="PingFang SC" w:hAnsi="PingFang SC" w:eastAsia="PingFang SC" w:cs="PingFang SC"/>
              <w:szCs w:val="21"/>
            </w:rPr>
            <w:instrText xml:space="preserve"> HYPERLINK \l _Toc519535526 </w:instrText>
          </w:r>
          <w:r>
            <w:rPr>
              <w:rFonts w:ascii="PingFang SC" w:hAnsi="PingFang SC" w:eastAsia="PingFang SC" w:cs="PingFang SC"/>
              <w:szCs w:val="21"/>
            </w:rPr>
            <w:fldChar w:fldCharType="separate"/>
          </w:r>
          <w:r>
            <w:rPr>
              <w:rFonts w:ascii="PingFang SC" w:hAnsi="PingFang SC" w:eastAsia="PingFang SC" w:cs="PingFang SC"/>
              <w:spacing w:val="-2"/>
              <w:szCs w:val="27"/>
            </w:rPr>
            <w:t>4.8</w:t>
          </w:r>
          <w:r>
            <w:rPr>
              <w:rFonts w:ascii="PingFang SC" w:hAnsi="PingFang SC" w:eastAsia="PingFang SC" w:cs="PingFang SC"/>
              <w:spacing w:val="89"/>
              <w:w w:val="101"/>
              <w:szCs w:val="27"/>
            </w:rPr>
            <w:t xml:space="preserve"> </w:t>
          </w:r>
          <w:r>
            <w:rPr>
              <w:rFonts w:ascii="PingFang SC" w:hAnsi="PingFang SC" w:eastAsia="PingFang SC" w:cs="PingFang SC"/>
              <w:bCs/>
              <w:spacing w:val="-2"/>
              <w:szCs w:val="32"/>
            </w:rPr>
            <w:t>消化道水疱</w:t>
          </w:r>
          <w:r>
            <w:tab/>
          </w:r>
          <w:r>
            <w:fldChar w:fldCharType="begin"/>
          </w:r>
          <w:r>
            <w:instrText xml:space="preserve"> PAGEREF _Toc519535526 \h </w:instrText>
          </w:r>
          <w:r>
            <w:fldChar w:fldCharType="separate"/>
          </w:r>
          <w:r>
            <w:t>25</w:t>
          </w:r>
          <w:r>
            <w:fldChar w:fldCharType="end"/>
          </w:r>
          <w:r>
            <w:rPr>
              <w:rFonts w:ascii="PingFang SC" w:hAnsi="PingFang SC" w:eastAsia="PingFang SC" w:cs="PingFang SC"/>
              <w:szCs w:val="21"/>
            </w:rPr>
            <w:fldChar w:fldCharType="end"/>
          </w:r>
        </w:p>
        <w:p w14:paraId="5DF8DD41">
          <w:pPr>
            <w:pStyle w:val="7"/>
            <w:tabs>
              <w:tab w:val="right" w:leader="dot" w:pos="6293"/>
            </w:tabs>
          </w:pPr>
          <w:r>
            <w:rPr>
              <w:rFonts w:ascii="PingFang SC" w:hAnsi="PingFang SC" w:eastAsia="PingFang SC" w:cs="PingFang SC"/>
              <w:szCs w:val="21"/>
            </w:rPr>
            <w:fldChar w:fldCharType="begin"/>
          </w:r>
          <w:r>
            <w:rPr>
              <w:rFonts w:ascii="PingFang SC" w:hAnsi="PingFang SC" w:eastAsia="PingFang SC" w:cs="PingFang SC"/>
              <w:szCs w:val="21"/>
            </w:rPr>
            <w:instrText xml:space="preserve"> HYPERLINK \l _Toc165076780 </w:instrText>
          </w:r>
          <w:r>
            <w:rPr>
              <w:rFonts w:ascii="PingFang SC" w:hAnsi="PingFang SC" w:eastAsia="PingFang SC" w:cs="PingFang SC"/>
              <w:szCs w:val="21"/>
            </w:rPr>
            <w:fldChar w:fldCharType="separate"/>
          </w:r>
          <w:r>
            <w:rPr>
              <w:rFonts w:ascii="PingFang SC" w:hAnsi="PingFang SC" w:eastAsia="PingFang SC" w:cs="PingFang SC"/>
              <w:spacing w:val="-2"/>
              <w:szCs w:val="27"/>
            </w:rPr>
            <w:t>4.9</w:t>
          </w:r>
          <w:r>
            <w:rPr>
              <w:rFonts w:ascii="PingFang SC" w:hAnsi="PingFang SC" w:eastAsia="PingFang SC" w:cs="PingFang SC"/>
              <w:spacing w:val="90"/>
              <w:szCs w:val="27"/>
            </w:rPr>
            <w:t xml:space="preserve"> </w:t>
          </w:r>
          <w:r>
            <w:rPr>
              <w:rFonts w:ascii="PingFang SC" w:hAnsi="PingFang SC" w:eastAsia="PingFang SC" w:cs="PingFang SC"/>
              <w:bCs/>
              <w:spacing w:val="-2"/>
              <w:szCs w:val="32"/>
            </w:rPr>
            <w:t>角膜糜烂</w:t>
          </w:r>
          <w:r>
            <w:tab/>
          </w:r>
          <w:r>
            <w:fldChar w:fldCharType="begin"/>
          </w:r>
          <w:r>
            <w:instrText xml:space="preserve"> PAGEREF _Toc165076780 \h </w:instrText>
          </w:r>
          <w:r>
            <w:fldChar w:fldCharType="separate"/>
          </w:r>
          <w:r>
            <w:t>26</w:t>
          </w:r>
          <w:r>
            <w:fldChar w:fldCharType="end"/>
          </w:r>
          <w:r>
            <w:rPr>
              <w:rFonts w:ascii="PingFang SC" w:hAnsi="PingFang SC" w:eastAsia="PingFang SC" w:cs="PingFang SC"/>
              <w:szCs w:val="21"/>
            </w:rPr>
            <w:fldChar w:fldCharType="end"/>
          </w:r>
        </w:p>
        <w:p w14:paraId="57984CCE">
          <w:pPr>
            <w:pStyle w:val="7"/>
            <w:tabs>
              <w:tab w:val="right" w:leader="dot" w:pos="6293"/>
            </w:tabs>
          </w:pPr>
          <w:r>
            <w:rPr>
              <w:rFonts w:ascii="PingFang SC" w:hAnsi="PingFang SC" w:eastAsia="PingFang SC" w:cs="PingFang SC"/>
              <w:szCs w:val="21"/>
            </w:rPr>
            <w:fldChar w:fldCharType="begin"/>
          </w:r>
          <w:r>
            <w:rPr>
              <w:rFonts w:ascii="PingFang SC" w:hAnsi="PingFang SC" w:eastAsia="PingFang SC" w:cs="PingFang SC"/>
              <w:szCs w:val="21"/>
            </w:rPr>
            <w:instrText xml:space="preserve"> HYPERLINK \l _Toc2044053183 </w:instrText>
          </w:r>
          <w:r>
            <w:rPr>
              <w:rFonts w:ascii="PingFang SC" w:hAnsi="PingFang SC" w:eastAsia="PingFang SC" w:cs="PingFang SC"/>
              <w:szCs w:val="21"/>
            </w:rPr>
            <w:fldChar w:fldCharType="separate"/>
          </w:r>
          <w:r>
            <w:rPr>
              <w:rFonts w:ascii="PingFang SC" w:hAnsi="PingFang SC" w:eastAsia="PingFang SC" w:cs="PingFang SC"/>
              <w:szCs w:val="27"/>
            </w:rPr>
            <w:t>4.10</w:t>
          </w:r>
          <w:r>
            <w:rPr>
              <w:rFonts w:ascii="PingFang SC" w:hAnsi="PingFang SC" w:eastAsia="PingFang SC" w:cs="PingFang SC"/>
              <w:spacing w:val="-43"/>
              <w:szCs w:val="27"/>
            </w:rPr>
            <w:t xml:space="preserve"> </w:t>
          </w:r>
          <w:r>
            <w:rPr>
              <w:rFonts w:ascii="PingFang SC" w:hAnsi="PingFang SC" w:eastAsia="PingFang SC" w:cs="PingFang SC"/>
              <w:bCs/>
              <w:szCs w:val="32"/>
            </w:rPr>
            <w:t>指甲发育不良或脱落</w:t>
          </w:r>
          <w:r>
            <w:tab/>
          </w:r>
          <w:r>
            <w:fldChar w:fldCharType="begin"/>
          </w:r>
          <w:r>
            <w:instrText xml:space="preserve"> PAGEREF _Toc2044053183 \h </w:instrText>
          </w:r>
          <w:r>
            <w:fldChar w:fldCharType="separate"/>
          </w:r>
          <w:r>
            <w:t>26</w:t>
          </w:r>
          <w:r>
            <w:fldChar w:fldCharType="end"/>
          </w:r>
          <w:r>
            <w:rPr>
              <w:rFonts w:ascii="PingFang SC" w:hAnsi="PingFang SC" w:eastAsia="PingFang SC" w:cs="PingFang SC"/>
              <w:szCs w:val="21"/>
            </w:rPr>
            <w:fldChar w:fldCharType="end"/>
          </w:r>
        </w:p>
        <w:p w14:paraId="628D9F6E">
          <w:pPr>
            <w:pStyle w:val="7"/>
            <w:tabs>
              <w:tab w:val="right" w:leader="dot" w:pos="6293"/>
            </w:tabs>
          </w:pPr>
          <w:r>
            <w:rPr>
              <w:rFonts w:ascii="PingFang SC" w:hAnsi="PingFang SC" w:eastAsia="PingFang SC" w:cs="PingFang SC"/>
              <w:szCs w:val="21"/>
            </w:rPr>
            <w:fldChar w:fldCharType="begin"/>
          </w:r>
          <w:r>
            <w:rPr>
              <w:rFonts w:ascii="PingFang SC" w:hAnsi="PingFang SC" w:eastAsia="PingFang SC" w:cs="PingFang SC"/>
              <w:szCs w:val="21"/>
            </w:rPr>
            <w:instrText xml:space="preserve"> HYPERLINK \l _Toc1105945622 </w:instrText>
          </w:r>
          <w:r>
            <w:rPr>
              <w:rFonts w:ascii="PingFang SC" w:hAnsi="PingFang SC" w:eastAsia="PingFang SC" w:cs="PingFang SC"/>
              <w:szCs w:val="21"/>
            </w:rPr>
            <w:fldChar w:fldCharType="separate"/>
          </w:r>
          <w:r>
            <w:rPr>
              <w:rFonts w:ascii="PingFang SC" w:hAnsi="PingFang SC" w:eastAsia="PingFang SC" w:cs="PingFang SC"/>
              <w:spacing w:val="6"/>
              <w:szCs w:val="27"/>
            </w:rPr>
            <w:t>4.11</w:t>
          </w:r>
          <w:r>
            <w:rPr>
              <w:rFonts w:ascii="PingFang SC" w:hAnsi="PingFang SC" w:eastAsia="PingFang SC" w:cs="PingFang SC"/>
              <w:bCs/>
              <w:spacing w:val="6"/>
              <w:szCs w:val="32"/>
            </w:rPr>
            <w:t>手指粘连挛缩</w:t>
          </w:r>
          <w:r>
            <w:rPr>
              <w:rFonts w:ascii="PingFang SC" w:hAnsi="PingFang SC" w:eastAsia="PingFang SC" w:cs="PingFang SC"/>
              <w:bCs/>
              <w:spacing w:val="6"/>
              <w:szCs w:val="27"/>
            </w:rPr>
            <w:t>，</w:t>
          </w:r>
          <w:r>
            <w:rPr>
              <w:rFonts w:ascii="PingFang SC" w:hAnsi="PingFang SC" w:eastAsia="PingFang SC" w:cs="PingFang SC"/>
              <w:spacing w:val="-49"/>
              <w:szCs w:val="27"/>
            </w:rPr>
            <w:t xml:space="preserve"> </w:t>
          </w:r>
          <w:r>
            <w:rPr>
              <w:rFonts w:ascii="PingFang SC" w:hAnsi="PingFang SC" w:eastAsia="PingFang SC" w:cs="PingFang SC"/>
              <w:bCs/>
              <w:spacing w:val="6"/>
              <w:szCs w:val="27"/>
            </w:rPr>
            <w:t>角质化</w:t>
          </w:r>
          <w:r>
            <w:tab/>
          </w:r>
          <w:r>
            <w:fldChar w:fldCharType="begin"/>
          </w:r>
          <w:r>
            <w:instrText xml:space="preserve"> PAGEREF _Toc1105945622 \h </w:instrText>
          </w:r>
          <w:r>
            <w:fldChar w:fldCharType="separate"/>
          </w:r>
          <w:r>
            <w:t>26</w:t>
          </w:r>
          <w:r>
            <w:fldChar w:fldCharType="end"/>
          </w:r>
          <w:r>
            <w:rPr>
              <w:rFonts w:ascii="PingFang SC" w:hAnsi="PingFang SC" w:eastAsia="PingFang SC" w:cs="PingFang SC"/>
              <w:szCs w:val="21"/>
            </w:rPr>
            <w:fldChar w:fldCharType="end"/>
          </w:r>
        </w:p>
        <w:p w14:paraId="6DC23211">
          <w:pPr>
            <w:pStyle w:val="7"/>
            <w:tabs>
              <w:tab w:val="right" w:leader="dot" w:pos="6293"/>
            </w:tabs>
          </w:pPr>
          <w:r>
            <w:rPr>
              <w:rFonts w:ascii="PingFang SC" w:hAnsi="PingFang SC" w:eastAsia="PingFang SC" w:cs="PingFang SC"/>
              <w:szCs w:val="21"/>
            </w:rPr>
            <w:fldChar w:fldCharType="begin"/>
          </w:r>
          <w:r>
            <w:rPr>
              <w:rFonts w:ascii="PingFang SC" w:hAnsi="PingFang SC" w:eastAsia="PingFang SC" w:cs="PingFang SC"/>
              <w:szCs w:val="21"/>
            </w:rPr>
            <w:instrText xml:space="preserve"> HYPERLINK \l _Toc1157104169 </w:instrText>
          </w:r>
          <w:r>
            <w:rPr>
              <w:rFonts w:ascii="PingFang SC" w:hAnsi="PingFang SC" w:eastAsia="PingFang SC" w:cs="PingFang SC"/>
              <w:szCs w:val="21"/>
            </w:rPr>
            <w:fldChar w:fldCharType="separate"/>
          </w:r>
          <w:r>
            <w:rPr>
              <w:rFonts w:ascii="PingFang SC" w:hAnsi="PingFang SC" w:eastAsia="PingFang SC" w:cs="PingFang SC"/>
              <w:spacing w:val="2"/>
              <w:szCs w:val="27"/>
            </w:rPr>
            <w:t>4.12</w:t>
          </w:r>
          <w:r>
            <w:rPr>
              <w:rFonts w:ascii="PingFang SC" w:hAnsi="PingFang SC" w:eastAsia="PingFang SC" w:cs="PingFang SC"/>
              <w:spacing w:val="-48"/>
              <w:szCs w:val="27"/>
            </w:rPr>
            <w:t xml:space="preserve"> </w:t>
          </w:r>
          <w:r>
            <w:rPr>
              <w:rFonts w:ascii="PingFang SC" w:hAnsi="PingFang SC" w:eastAsia="PingFang SC" w:cs="PingFang SC"/>
              <w:bCs/>
              <w:spacing w:val="2"/>
              <w:szCs w:val="32"/>
            </w:rPr>
            <w:t>关节硬化</w:t>
          </w:r>
          <w:r>
            <w:tab/>
          </w:r>
          <w:r>
            <w:fldChar w:fldCharType="begin"/>
          </w:r>
          <w:r>
            <w:instrText xml:space="preserve"> PAGEREF _Toc1157104169 \h </w:instrText>
          </w:r>
          <w:r>
            <w:fldChar w:fldCharType="separate"/>
          </w:r>
          <w:r>
            <w:t>27</w:t>
          </w:r>
          <w:r>
            <w:fldChar w:fldCharType="end"/>
          </w:r>
          <w:r>
            <w:rPr>
              <w:rFonts w:ascii="PingFang SC" w:hAnsi="PingFang SC" w:eastAsia="PingFang SC" w:cs="PingFang SC"/>
              <w:szCs w:val="21"/>
            </w:rPr>
            <w:fldChar w:fldCharType="end"/>
          </w:r>
        </w:p>
        <w:p w14:paraId="74FB0441">
          <w:pPr>
            <w:pStyle w:val="7"/>
            <w:tabs>
              <w:tab w:val="right" w:leader="dot" w:pos="6293"/>
            </w:tabs>
          </w:pPr>
          <w:r>
            <w:rPr>
              <w:rFonts w:ascii="PingFang SC" w:hAnsi="PingFang SC" w:eastAsia="PingFang SC" w:cs="PingFang SC"/>
              <w:szCs w:val="21"/>
            </w:rPr>
            <w:fldChar w:fldCharType="begin"/>
          </w:r>
          <w:r>
            <w:rPr>
              <w:rFonts w:ascii="PingFang SC" w:hAnsi="PingFang SC" w:eastAsia="PingFang SC" w:cs="PingFang SC"/>
              <w:szCs w:val="21"/>
            </w:rPr>
            <w:instrText xml:space="preserve"> HYPERLINK \l _Toc1985344798 </w:instrText>
          </w:r>
          <w:r>
            <w:rPr>
              <w:rFonts w:ascii="PingFang SC" w:hAnsi="PingFang SC" w:eastAsia="PingFang SC" w:cs="PingFang SC"/>
              <w:szCs w:val="21"/>
            </w:rPr>
            <w:fldChar w:fldCharType="separate"/>
          </w:r>
          <w:r>
            <w:rPr>
              <w:rFonts w:ascii="PingFang SC" w:hAnsi="PingFang SC" w:eastAsia="PingFang SC" w:cs="PingFang SC"/>
              <w:spacing w:val="4"/>
              <w:szCs w:val="27"/>
            </w:rPr>
            <w:t>4.13</w:t>
          </w:r>
          <w:r>
            <w:rPr>
              <w:rFonts w:ascii="PingFang SC" w:hAnsi="PingFang SC" w:eastAsia="PingFang SC" w:cs="PingFang SC"/>
              <w:bCs/>
              <w:spacing w:val="4"/>
              <w:szCs w:val="27"/>
            </w:rPr>
            <w:t>食道狭窄，</w:t>
          </w:r>
          <w:r>
            <w:rPr>
              <w:rFonts w:ascii="PingFang SC" w:hAnsi="PingFang SC" w:eastAsia="PingFang SC" w:cs="PingFang SC"/>
              <w:spacing w:val="-40"/>
              <w:szCs w:val="27"/>
            </w:rPr>
            <w:t xml:space="preserve"> </w:t>
          </w:r>
          <w:r>
            <w:rPr>
              <w:rFonts w:ascii="PingFang SC" w:hAnsi="PingFang SC" w:eastAsia="PingFang SC" w:cs="PingFang SC"/>
              <w:bCs/>
              <w:spacing w:val="4"/>
              <w:szCs w:val="32"/>
            </w:rPr>
            <w:t>幽门闭锁</w:t>
          </w:r>
          <w:r>
            <w:tab/>
          </w:r>
          <w:r>
            <w:fldChar w:fldCharType="begin"/>
          </w:r>
          <w:r>
            <w:instrText xml:space="preserve"> PAGEREF _Toc1985344798 \h </w:instrText>
          </w:r>
          <w:r>
            <w:fldChar w:fldCharType="separate"/>
          </w:r>
          <w:r>
            <w:t>28</w:t>
          </w:r>
          <w:r>
            <w:fldChar w:fldCharType="end"/>
          </w:r>
          <w:r>
            <w:rPr>
              <w:rFonts w:ascii="PingFang SC" w:hAnsi="PingFang SC" w:eastAsia="PingFang SC" w:cs="PingFang SC"/>
              <w:szCs w:val="21"/>
            </w:rPr>
            <w:fldChar w:fldCharType="end"/>
          </w:r>
        </w:p>
        <w:p w14:paraId="1DD5ED55">
          <w:pPr>
            <w:pStyle w:val="7"/>
            <w:tabs>
              <w:tab w:val="right" w:leader="dot" w:pos="6293"/>
            </w:tabs>
          </w:pPr>
          <w:r>
            <w:rPr>
              <w:rFonts w:ascii="PingFang SC" w:hAnsi="PingFang SC" w:eastAsia="PingFang SC" w:cs="PingFang SC"/>
              <w:szCs w:val="21"/>
            </w:rPr>
            <w:fldChar w:fldCharType="begin"/>
          </w:r>
          <w:r>
            <w:rPr>
              <w:rFonts w:ascii="PingFang SC" w:hAnsi="PingFang SC" w:eastAsia="PingFang SC" w:cs="PingFang SC"/>
              <w:szCs w:val="21"/>
            </w:rPr>
            <w:instrText xml:space="preserve"> HYPERLINK \l _Toc89112900 </w:instrText>
          </w:r>
          <w:r>
            <w:rPr>
              <w:rFonts w:ascii="PingFang SC" w:hAnsi="PingFang SC" w:eastAsia="PingFang SC" w:cs="PingFang SC"/>
              <w:szCs w:val="21"/>
            </w:rPr>
            <w:fldChar w:fldCharType="separate"/>
          </w:r>
          <w:r>
            <w:rPr>
              <w:rFonts w:ascii="PingFang SC" w:hAnsi="PingFang SC" w:eastAsia="PingFang SC" w:cs="PingFang SC"/>
              <w:spacing w:val="10"/>
              <w:szCs w:val="27"/>
            </w:rPr>
            <w:t>4.14</w:t>
          </w:r>
          <w:r>
            <w:rPr>
              <w:rFonts w:ascii="PingFang SC" w:hAnsi="PingFang SC" w:eastAsia="PingFang SC" w:cs="PingFang SC"/>
              <w:bCs/>
              <w:spacing w:val="10"/>
              <w:szCs w:val="27"/>
            </w:rPr>
            <w:t>营养不良，发育迟缓</w:t>
          </w:r>
          <w:r>
            <w:tab/>
          </w:r>
          <w:r>
            <w:fldChar w:fldCharType="begin"/>
          </w:r>
          <w:r>
            <w:instrText xml:space="preserve"> PAGEREF _Toc89112900 \h </w:instrText>
          </w:r>
          <w:r>
            <w:fldChar w:fldCharType="separate"/>
          </w:r>
          <w:r>
            <w:t>29</w:t>
          </w:r>
          <w:r>
            <w:fldChar w:fldCharType="end"/>
          </w:r>
          <w:r>
            <w:rPr>
              <w:rFonts w:ascii="PingFang SC" w:hAnsi="PingFang SC" w:eastAsia="PingFang SC" w:cs="PingFang SC"/>
              <w:szCs w:val="21"/>
            </w:rPr>
            <w:fldChar w:fldCharType="end"/>
          </w:r>
        </w:p>
        <w:p w14:paraId="7DCCD403">
          <w:pPr>
            <w:pStyle w:val="7"/>
            <w:tabs>
              <w:tab w:val="right" w:leader="dot" w:pos="6293"/>
            </w:tabs>
          </w:pPr>
          <w:r>
            <w:rPr>
              <w:rFonts w:ascii="PingFang SC" w:hAnsi="PingFang SC" w:eastAsia="PingFang SC" w:cs="PingFang SC"/>
              <w:szCs w:val="21"/>
            </w:rPr>
            <w:fldChar w:fldCharType="begin"/>
          </w:r>
          <w:r>
            <w:rPr>
              <w:rFonts w:ascii="PingFang SC" w:hAnsi="PingFang SC" w:eastAsia="PingFang SC" w:cs="PingFang SC"/>
              <w:szCs w:val="21"/>
            </w:rPr>
            <w:instrText xml:space="preserve"> HYPERLINK \l _Toc924408341 </w:instrText>
          </w:r>
          <w:r>
            <w:rPr>
              <w:rFonts w:ascii="PingFang SC" w:hAnsi="PingFang SC" w:eastAsia="PingFang SC" w:cs="PingFang SC"/>
              <w:szCs w:val="21"/>
            </w:rPr>
            <w:fldChar w:fldCharType="separate"/>
          </w:r>
          <w:r>
            <w:rPr>
              <w:rFonts w:ascii="PingFang SC" w:hAnsi="PingFang SC" w:eastAsia="PingFang SC" w:cs="PingFang SC"/>
              <w:spacing w:val="4"/>
              <w:szCs w:val="27"/>
            </w:rPr>
            <w:t>4.15</w:t>
          </w:r>
          <w:r>
            <w:rPr>
              <w:rFonts w:ascii="PingFang SC" w:hAnsi="PingFang SC" w:eastAsia="PingFang SC" w:cs="PingFang SC"/>
              <w:bCs/>
              <w:spacing w:val="4"/>
              <w:szCs w:val="32"/>
            </w:rPr>
            <w:t>新生儿皮肤缺损</w:t>
          </w:r>
          <w:r>
            <w:tab/>
          </w:r>
          <w:r>
            <w:fldChar w:fldCharType="begin"/>
          </w:r>
          <w:r>
            <w:instrText xml:space="preserve"> PAGEREF _Toc924408341 \h </w:instrText>
          </w:r>
          <w:r>
            <w:fldChar w:fldCharType="separate"/>
          </w:r>
          <w:r>
            <w:t>30</w:t>
          </w:r>
          <w:r>
            <w:fldChar w:fldCharType="end"/>
          </w:r>
          <w:r>
            <w:rPr>
              <w:rFonts w:ascii="PingFang SC" w:hAnsi="PingFang SC" w:eastAsia="PingFang SC" w:cs="PingFang SC"/>
              <w:szCs w:val="21"/>
            </w:rPr>
            <w:fldChar w:fldCharType="end"/>
          </w:r>
        </w:p>
        <w:p w14:paraId="2C1D8162">
          <w:pPr>
            <w:pStyle w:val="7"/>
            <w:tabs>
              <w:tab w:val="right" w:leader="dot" w:pos="6293"/>
            </w:tabs>
          </w:pPr>
          <w:r>
            <w:rPr>
              <w:rFonts w:ascii="PingFang SC" w:hAnsi="PingFang SC" w:eastAsia="PingFang SC" w:cs="PingFang SC"/>
              <w:szCs w:val="21"/>
            </w:rPr>
            <w:fldChar w:fldCharType="begin"/>
          </w:r>
          <w:r>
            <w:rPr>
              <w:rFonts w:ascii="PingFang SC" w:hAnsi="PingFang SC" w:eastAsia="PingFang SC" w:cs="PingFang SC"/>
              <w:szCs w:val="21"/>
            </w:rPr>
            <w:instrText xml:space="preserve"> HYPERLINK \l _Toc1634284789 </w:instrText>
          </w:r>
          <w:r>
            <w:rPr>
              <w:rFonts w:ascii="PingFang SC" w:hAnsi="PingFang SC" w:eastAsia="PingFang SC" w:cs="PingFang SC"/>
              <w:szCs w:val="21"/>
            </w:rPr>
            <w:fldChar w:fldCharType="separate"/>
          </w:r>
          <w:r>
            <w:rPr>
              <w:rFonts w:ascii="PingFang SC" w:hAnsi="PingFang SC" w:eastAsia="PingFang SC" w:cs="PingFang SC"/>
              <w:spacing w:val="7"/>
              <w:szCs w:val="27"/>
            </w:rPr>
            <w:t>4.16</w:t>
          </w:r>
          <w:r>
            <w:rPr>
              <w:rFonts w:ascii="PingFang SC" w:hAnsi="PingFang SC" w:eastAsia="PingFang SC" w:cs="PingFang SC"/>
              <w:bCs/>
              <w:spacing w:val="7"/>
              <w:szCs w:val="32"/>
            </w:rPr>
            <w:t>其它症状</w:t>
          </w:r>
          <w:r>
            <w:tab/>
          </w:r>
          <w:r>
            <w:fldChar w:fldCharType="begin"/>
          </w:r>
          <w:r>
            <w:instrText xml:space="preserve"> PAGEREF _Toc1634284789 \h </w:instrText>
          </w:r>
          <w:r>
            <w:fldChar w:fldCharType="separate"/>
          </w:r>
          <w:r>
            <w:t>30</w:t>
          </w:r>
          <w:r>
            <w:fldChar w:fldCharType="end"/>
          </w:r>
          <w:r>
            <w:rPr>
              <w:rFonts w:ascii="PingFang SC" w:hAnsi="PingFang SC" w:eastAsia="PingFang SC" w:cs="PingFang SC"/>
              <w:szCs w:val="21"/>
            </w:rPr>
            <w:fldChar w:fldCharType="end"/>
          </w:r>
        </w:p>
        <w:p w14:paraId="2FD69782">
          <w:pPr>
            <w:pStyle w:val="7"/>
            <w:tabs>
              <w:tab w:val="right" w:leader="dot" w:pos="6293"/>
            </w:tabs>
          </w:pPr>
          <w:r>
            <w:rPr>
              <w:rFonts w:ascii="PingFang SC" w:hAnsi="PingFang SC" w:eastAsia="PingFang SC" w:cs="PingFang SC"/>
              <w:szCs w:val="21"/>
            </w:rPr>
            <w:fldChar w:fldCharType="begin"/>
          </w:r>
          <w:r>
            <w:rPr>
              <w:rFonts w:ascii="PingFang SC" w:hAnsi="PingFang SC" w:eastAsia="PingFang SC" w:cs="PingFang SC"/>
              <w:szCs w:val="21"/>
            </w:rPr>
            <w:instrText xml:space="preserve"> HYPERLINK \l _Toc1108603593 </w:instrText>
          </w:r>
          <w:r>
            <w:rPr>
              <w:rFonts w:ascii="PingFang SC" w:hAnsi="PingFang SC" w:eastAsia="PingFang SC" w:cs="PingFang SC"/>
              <w:szCs w:val="21"/>
            </w:rPr>
            <w:fldChar w:fldCharType="separate"/>
          </w:r>
          <w:r>
            <w:rPr>
              <w:rFonts w:ascii="PingFang SC" w:hAnsi="PingFang SC" w:eastAsia="PingFang SC" w:cs="PingFang SC"/>
              <w:spacing w:val="1"/>
              <w:szCs w:val="27"/>
            </w:rPr>
            <w:t>4.17</w:t>
          </w:r>
          <w:r>
            <w:rPr>
              <w:rFonts w:ascii="PingFang SC" w:hAnsi="PingFang SC" w:eastAsia="PingFang SC" w:cs="PingFang SC"/>
              <w:spacing w:val="-51"/>
              <w:szCs w:val="27"/>
            </w:rPr>
            <w:t xml:space="preserve"> </w:t>
          </w:r>
          <w:r>
            <w:rPr>
              <w:rFonts w:ascii="PingFang SC" w:hAnsi="PingFang SC" w:eastAsia="PingFang SC" w:cs="PingFang SC"/>
              <w:bCs/>
              <w:spacing w:val="1"/>
              <w:szCs w:val="32"/>
            </w:rPr>
            <w:t>一些症状在各亚型中的分布</w:t>
          </w:r>
          <w:r>
            <w:tab/>
          </w:r>
          <w:r>
            <w:fldChar w:fldCharType="begin"/>
          </w:r>
          <w:r>
            <w:instrText xml:space="preserve"> PAGEREF _Toc1108603593 \h </w:instrText>
          </w:r>
          <w:r>
            <w:fldChar w:fldCharType="separate"/>
          </w:r>
          <w:r>
            <w:t>31</w:t>
          </w:r>
          <w:r>
            <w:fldChar w:fldCharType="end"/>
          </w:r>
          <w:r>
            <w:rPr>
              <w:rFonts w:ascii="PingFang SC" w:hAnsi="PingFang SC" w:eastAsia="PingFang SC" w:cs="PingFang SC"/>
              <w:szCs w:val="21"/>
            </w:rPr>
            <w:fldChar w:fldCharType="end"/>
          </w:r>
        </w:p>
        <w:p w14:paraId="2B2D8085">
          <w:pPr>
            <w:pStyle w:val="8"/>
            <w:tabs>
              <w:tab w:val="right" w:leader="dot" w:pos="6293"/>
            </w:tabs>
          </w:pPr>
          <w:r>
            <w:rPr>
              <w:rFonts w:ascii="PingFang SC" w:hAnsi="PingFang SC" w:eastAsia="PingFang SC" w:cs="PingFang SC"/>
              <w:szCs w:val="21"/>
            </w:rPr>
            <w:fldChar w:fldCharType="begin"/>
          </w:r>
          <w:r>
            <w:rPr>
              <w:rFonts w:ascii="PingFang SC" w:hAnsi="PingFang SC" w:eastAsia="PingFang SC" w:cs="PingFang SC"/>
              <w:szCs w:val="21"/>
            </w:rPr>
            <w:instrText xml:space="preserve"> HYPERLINK \l _Toc732466179 </w:instrText>
          </w:r>
          <w:r>
            <w:rPr>
              <w:rFonts w:ascii="PingFang SC" w:hAnsi="PingFang SC" w:eastAsia="PingFang SC" w:cs="PingFang SC"/>
              <w:szCs w:val="21"/>
            </w:rPr>
            <w:fldChar w:fldCharType="separate"/>
          </w:r>
          <w:r>
            <w:rPr>
              <w:rFonts w:ascii="PingFang SC" w:hAnsi="PingFang SC" w:eastAsia="PingFang SC" w:cs="PingFang SC"/>
              <w:bCs/>
              <w:spacing w:val="-12"/>
              <w:szCs w:val="36"/>
            </w:rPr>
            <w:t>5</w:t>
          </w:r>
          <w:r>
            <w:rPr>
              <w:rFonts w:ascii="PingFang SC" w:hAnsi="PingFang SC" w:eastAsia="PingFang SC" w:cs="PingFang SC"/>
              <w:spacing w:val="18"/>
              <w:szCs w:val="36"/>
            </w:rPr>
            <w:t xml:space="preserve">  </w:t>
          </w:r>
          <w:r>
            <w:rPr>
              <w:rFonts w:ascii="PingFang SC" w:hAnsi="PingFang SC" w:eastAsia="PingFang SC" w:cs="PingFang SC"/>
              <w:bCs/>
              <w:spacing w:val="-12"/>
              <w:szCs w:val="36"/>
            </w:rPr>
            <w:t>婴幼儿的日常护理</w:t>
          </w:r>
          <w:r>
            <w:tab/>
          </w:r>
          <w:r>
            <w:fldChar w:fldCharType="begin"/>
          </w:r>
          <w:r>
            <w:instrText xml:space="preserve"> PAGEREF _Toc732466179 \h </w:instrText>
          </w:r>
          <w:r>
            <w:fldChar w:fldCharType="separate"/>
          </w:r>
          <w:r>
            <w:t>32</w:t>
          </w:r>
          <w:r>
            <w:fldChar w:fldCharType="end"/>
          </w:r>
          <w:r>
            <w:rPr>
              <w:rFonts w:ascii="PingFang SC" w:hAnsi="PingFang SC" w:eastAsia="PingFang SC" w:cs="PingFang SC"/>
              <w:szCs w:val="21"/>
            </w:rPr>
            <w:fldChar w:fldCharType="end"/>
          </w:r>
        </w:p>
        <w:p w14:paraId="5AA8D627">
          <w:pPr>
            <w:pStyle w:val="8"/>
            <w:tabs>
              <w:tab w:val="right" w:leader="dot" w:pos="6293"/>
            </w:tabs>
          </w:pPr>
          <w:r>
            <w:rPr>
              <w:rFonts w:ascii="PingFang SC" w:hAnsi="PingFang SC" w:eastAsia="PingFang SC" w:cs="PingFang SC"/>
              <w:szCs w:val="21"/>
            </w:rPr>
            <w:fldChar w:fldCharType="begin"/>
          </w:r>
          <w:r>
            <w:rPr>
              <w:rFonts w:ascii="PingFang SC" w:hAnsi="PingFang SC" w:eastAsia="PingFang SC" w:cs="PingFang SC"/>
              <w:szCs w:val="21"/>
            </w:rPr>
            <w:instrText xml:space="preserve"> HYPERLINK \l _Toc1182805849 </w:instrText>
          </w:r>
          <w:r>
            <w:rPr>
              <w:rFonts w:ascii="PingFang SC" w:hAnsi="PingFang SC" w:eastAsia="PingFang SC" w:cs="PingFang SC"/>
              <w:szCs w:val="21"/>
            </w:rPr>
            <w:fldChar w:fldCharType="separate"/>
          </w:r>
          <w:r>
            <w:rPr>
              <w:rFonts w:ascii="PingFang SC" w:hAnsi="PingFang SC" w:eastAsia="PingFang SC" w:cs="PingFang SC"/>
              <w:bCs/>
              <w:spacing w:val="-13"/>
              <w:szCs w:val="36"/>
            </w:rPr>
            <w:t>6</w:t>
          </w:r>
          <w:r>
            <w:rPr>
              <w:rFonts w:ascii="PingFang SC" w:hAnsi="PingFang SC" w:eastAsia="PingFang SC" w:cs="PingFang SC"/>
              <w:spacing w:val="16"/>
              <w:szCs w:val="36"/>
            </w:rPr>
            <w:t xml:space="preserve">  </w:t>
          </w:r>
          <w:r>
            <w:rPr>
              <w:rFonts w:ascii="PingFang SC" w:hAnsi="PingFang SC" w:eastAsia="PingFang SC" w:cs="PingFang SC"/>
              <w:bCs/>
              <w:spacing w:val="-13"/>
              <w:szCs w:val="36"/>
            </w:rPr>
            <w:t>家庭护理方法</w:t>
          </w:r>
          <w:r>
            <w:tab/>
          </w:r>
          <w:r>
            <w:fldChar w:fldCharType="begin"/>
          </w:r>
          <w:r>
            <w:instrText xml:space="preserve"> PAGEREF _Toc1182805849 \h </w:instrText>
          </w:r>
          <w:r>
            <w:fldChar w:fldCharType="separate"/>
          </w:r>
          <w:r>
            <w:t>37</w:t>
          </w:r>
          <w:r>
            <w:fldChar w:fldCharType="end"/>
          </w:r>
          <w:r>
            <w:rPr>
              <w:rFonts w:ascii="PingFang SC" w:hAnsi="PingFang SC" w:eastAsia="PingFang SC" w:cs="PingFang SC"/>
              <w:szCs w:val="21"/>
            </w:rPr>
            <w:fldChar w:fldCharType="end"/>
          </w:r>
        </w:p>
        <w:p w14:paraId="576FC468">
          <w:pPr>
            <w:pStyle w:val="7"/>
            <w:tabs>
              <w:tab w:val="right" w:leader="dot" w:pos="6293"/>
            </w:tabs>
          </w:pPr>
          <w:r>
            <w:rPr>
              <w:rFonts w:ascii="PingFang SC" w:hAnsi="PingFang SC" w:eastAsia="PingFang SC" w:cs="PingFang SC"/>
              <w:szCs w:val="21"/>
            </w:rPr>
            <w:fldChar w:fldCharType="begin"/>
          </w:r>
          <w:r>
            <w:rPr>
              <w:rFonts w:ascii="PingFang SC" w:hAnsi="PingFang SC" w:eastAsia="PingFang SC" w:cs="PingFang SC"/>
              <w:szCs w:val="21"/>
            </w:rPr>
            <w:instrText xml:space="preserve"> HYPERLINK \l _Toc161783864 </w:instrText>
          </w:r>
          <w:r>
            <w:rPr>
              <w:rFonts w:ascii="PingFang SC" w:hAnsi="PingFang SC" w:eastAsia="PingFang SC" w:cs="PingFang SC"/>
              <w:szCs w:val="21"/>
            </w:rPr>
            <w:fldChar w:fldCharType="separate"/>
          </w:r>
          <w:r>
            <w:rPr>
              <w:rFonts w:ascii="PingFang SC" w:hAnsi="PingFang SC" w:eastAsia="PingFang SC" w:cs="PingFang SC"/>
              <w:bCs/>
              <w:spacing w:val="2"/>
              <w:szCs w:val="32"/>
            </w:rPr>
            <w:t>6.1</w:t>
          </w:r>
          <w:r>
            <w:rPr>
              <w:rFonts w:ascii="PingFang SC" w:hAnsi="PingFang SC" w:eastAsia="PingFang SC" w:cs="PingFang SC"/>
              <w:spacing w:val="2"/>
              <w:szCs w:val="32"/>
            </w:rPr>
            <w:t xml:space="preserve"> </w:t>
          </w:r>
          <w:r>
            <w:rPr>
              <w:rFonts w:ascii="PingFang SC" w:hAnsi="PingFang SC" w:eastAsia="PingFang SC" w:cs="PingFang SC"/>
              <w:bCs/>
              <w:spacing w:val="2"/>
              <w:szCs w:val="32"/>
            </w:rPr>
            <w:t>家庭包扎方法举例</w:t>
          </w:r>
          <w:r>
            <w:tab/>
          </w:r>
          <w:r>
            <w:fldChar w:fldCharType="begin"/>
          </w:r>
          <w:r>
            <w:instrText xml:space="preserve"> PAGEREF _Toc161783864 \h </w:instrText>
          </w:r>
          <w:r>
            <w:fldChar w:fldCharType="separate"/>
          </w:r>
          <w:r>
            <w:t>38</w:t>
          </w:r>
          <w:r>
            <w:fldChar w:fldCharType="end"/>
          </w:r>
          <w:r>
            <w:rPr>
              <w:rFonts w:ascii="PingFang SC" w:hAnsi="PingFang SC" w:eastAsia="PingFang SC" w:cs="PingFang SC"/>
              <w:szCs w:val="21"/>
            </w:rPr>
            <w:fldChar w:fldCharType="end"/>
          </w:r>
        </w:p>
        <w:p w14:paraId="66F18139">
          <w:pPr>
            <w:pStyle w:val="7"/>
            <w:tabs>
              <w:tab w:val="right" w:leader="dot" w:pos="6293"/>
            </w:tabs>
          </w:pPr>
          <w:r>
            <w:rPr>
              <w:rFonts w:ascii="PingFang SC" w:hAnsi="PingFang SC" w:eastAsia="PingFang SC" w:cs="PingFang SC"/>
              <w:szCs w:val="21"/>
            </w:rPr>
            <w:fldChar w:fldCharType="begin"/>
          </w:r>
          <w:r>
            <w:rPr>
              <w:rFonts w:ascii="PingFang SC" w:hAnsi="PingFang SC" w:eastAsia="PingFang SC" w:cs="PingFang SC"/>
              <w:szCs w:val="21"/>
            </w:rPr>
            <w:instrText xml:space="preserve"> HYPERLINK \l _Toc387105146 </w:instrText>
          </w:r>
          <w:r>
            <w:rPr>
              <w:rFonts w:ascii="PingFang SC" w:hAnsi="PingFang SC" w:eastAsia="PingFang SC" w:cs="PingFang SC"/>
              <w:szCs w:val="21"/>
            </w:rPr>
            <w:fldChar w:fldCharType="separate"/>
          </w:r>
          <w:r>
            <w:rPr>
              <w:rFonts w:ascii="PingFang SC" w:hAnsi="PingFang SC" w:eastAsia="PingFang SC" w:cs="PingFang SC"/>
              <w:bCs/>
              <w:spacing w:val="-3"/>
              <w:szCs w:val="32"/>
            </w:rPr>
            <w:t>6.2</w:t>
          </w:r>
          <w:r>
            <w:rPr>
              <w:rFonts w:ascii="PingFang SC" w:hAnsi="PingFang SC" w:eastAsia="PingFang SC" w:cs="PingFang SC"/>
              <w:spacing w:val="-3"/>
              <w:szCs w:val="32"/>
            </w:rPr>
            <w:t xml:space="preserve"> </w:t>
          </w:r>
          <w:r>
            <w:rPr>
              <w:rFonts w:ascii="PingFang SC" w:hAnsi="PingFang SC" w:eastAsia="PingFang SC" w:cs="PingFang SC"/>
              <w:bCs/>
              <w:spacing w:val="-3"/>
              <w:szCs w:val="32"/>
            </w:rPr>
            <w:t>判断和防止伤口感染的方法</w:t>
          </w:r>
          <w:r>
            <w:tab/>
          </w:r>
          <w:r>
            <w:fldChar w:fldCharType="begin"/>
          </w:r>
          <w:r>
            <w:instrText xml:space="preserve"> PAGEREF _Toc387105146 \h </w:instrText>
          </w:r>
          <w:r>
            <w:fldChar w:fldCharType="separate"/>
          </w:r>
          <w:r>
            <w:t>47</w:t>
          </w:r>
          <w:r>
            <w:fldChar w:fldCharType="end"/>
          </w:r>
          <w:r>
            <w:rPr>
              <w:rFonts w:ascii="PingFang SC" w:hAnsi="PingFang SC" w:eastAsia="PingFang SC" w:cs="PingFang SC"/>
              <w:szCs w:val="21"/>
            </w:rPr>
            <w:fldChar w:fldCharType="end"/>
          </w:r>
        </w:p>
        <w:p w14:paraId="4398A157">
          <w:pPr>
            <w:pStyle w:val="8"/>
            <w:tabs>
              <w:tab w:val="right" w:leader="dot" w:pos="6293"/>
            </w:tabs>
          </w:pPr>
          <w:r>
            <w:rPr>
              <w:rFonts w:ascii="PingFang SC" w:hAnsi="PingFang SC" w:eastAsia="PingFang SC" w:cs="PingFang SC"/>
              <w:szCs w:val="21"/>
            </w:rPr>
            <w:fldChar w:fldCharType="begin"/>
          </w:r>
          <w:r>
            <w:rPr>
              <w:rFonts w:ascii="PingFang SC" w:hAnsi="PingFang SC" w:eastAsia="PingFang SC" w:cs="PingFang SC"/>
              <w:szCs w:val="21"/>
            </w:rPr>
            <w:instrText xml:space="preserve"> HYPERLINK \l _Toc1348222059 </w:instrText>
          </w:r>
          <w:r>
            <w:rPr>
              <w:rFonts w:ascii="PingFang SC" w:hAnsi="PingFang SC" w:eastAsia="PingFang SC" w:cs="PingFang SC"/>
              <w:szCs w:val="21"/>
            </w:rPr>
            <w:fldChar w:fldCharType="separate"/>
          </w:r>
          <w:r>
            <w:rPr>
              <w:rFonts w:ascii="PingFang SC" w:hAnsi="PingFang SC" w:eastAsia="PingFang SC" w:cs="PingFang SC"/>
              <w:bCs/>
              <w:spacing w:val="-4"/>
              <w:szCs w:val="21"/>
            </w:rPr>
            <w:t>防止伤口感染的方法</w:t>
          </w:r>
          <w:r>
            <w:tab/>
          </w:r>
          <w:r>
            <w:fldChar w:fldCharType="begin"/>
          </w:r>
          <w:r>
            <w:instrText xml:space="preserve"> PAGEREF _Toc1348222059 \h </w:instrText>
          </w:r>
          <w:r>
            <w:fldChar w:fldCharType="separate"/>
          </w:r>
          <w:r>
            <w:t>48</w:t>
          </w:r>
          <w:r>
            <w:fldChar w:fldCharType="end"/>
          </w:r>
          <w:r>
            <w:rPr>
              <w:rFonts w:ascii="PingFang SC" w:hAnsi="PingFang SC" w:eastAsia="PingFang SC" w:cs="PingFang SC"/>
              <w:szCs w:val="21"/>
            </w:rPr>
            <w:fldChar w:fldCharType="end"/>
          </w:r>
        </w:p>
        <w:p w14:paraId="2B158BA5">
          <w:pPr>
            <w:pStyle w:val="7"/>
            <w:tabs>
              <w:tab w:val="right" w:leader="dot" w:pos="6293"/>
            </w:tabs>
          </w:pPr>
          <w:r>
            <w:rPr>
              <w:rFonts w:ascii="PingFang SC" w:hAnsi="PingFang SC" w:eastAsia="PingFang SC" w:cs="PingFang SC"/>
              <w:szCs w:val="21"/>
            </w:rPr>
            <w:fldChar w:fldCharType="begin"/>
          </w:r>
          <w:r>
            <w:rPr>
              <w:rFonts w:ascii="PingFang SC" w:hAnsi="PingFang SC" w:eastAsia="PingFang SC" w:cs="PingFang SC"/>
              <w:szCs w:val="21"/>
            </w:rPr>
            <w:instrText xml:space="preserve"> HYPERLINK \l _Toc1468186116 </w:instrText>
          </w:r>
          <w:r>
            <w:rPr>
              <w:rFonts w:ascii="PingFang SC" w:hAnsi="PingFang SC" w:eastAsia="PingFang SC" w:cs="PingFang SC"/>
              <w:szCs w:val="21"/>
            </w:rPr>
            <w:fldChar w:fldCharType="separate"/>
          </w:r>
          <w:r>
            <w:rPr>
              <w:rFonts w:ascii="PingFang SC" w:hAnsi="PingFang SC" w:eastAsia="PingFang SC" w:cs="PingFang SC"/>
              <w:bCs/>
              <w:spacing w:val="-4"/>
              <w:szCs w:val="32"/>
            </w:rPr>
            <w:t>6.3</w:t>
          </w:r>
          <w:r>
            <w:rPr>
              <w:rFonts w:ascii="PingFang SC" w:hAnsi="PingFang SC" w:eastAsia="PingFang SC" w:cs="PingFang SC"/>
              <w:spacing w:val="-4"/>
              <w:szCs w:val="32"/>
            </w:rPr>
            <w:t xml:space="preserve"> </w:t>
          </w:r>
          <w:r>
            <w:rPr>
              <w:rFonts w:ascii="PingFang SC" w:hAnsi="PingFang SC" w:eastAsia="PingFang SC" w:cs="PingFang SC"/>
              <w:bCs/>
              <w:spacing w:val="-4"/>
              <w:szCs w:val="32"/>
            </w:rPr>
            <w:t>控制疼痛的方法</w:t>
          </w:r>
          <w:r>
            <w:tab/>
          </w:r>
          <w:r>
            <w:fldChar w:fldCharType="begin"/>
          </w:r>
          <w:r>
            <w:instrText xml:space="preserve"> PAGEREF _Toc1468186116 \h </w:instrText>
          </w:r>
          <w:r>
            <w:fldChar w:fldCharType="separate"/>
          </w:r>
          <w:r>
            <w:t>49</w:t>
          </w:r>
          <w:r>
            <w:fldChar w:fldCharType="end"/>
          </w:r>
          <w:r>
            <w:rPr>
              <w:rFonts w:ascii="PingFang SC" w:hAnsi="PingFang SC" w:eastAsia="PingFang SC" w:cs="PingFang SC"/>
              <w:szCs w:val="21"/>
            </w:rPr>
            <w:fldChar w:fldCharType="end"/>
          </w:r>
        </w:p>
        <w:p w14:paraId="03171AE5">
          <w:pPr>
            <w:pStyle w:val="7"/>
            <w:tabs>
              <w:tab w:val="right" w:leader="dot" w:pos="6293"/>
            </w:tabs>
          </w:pPr>
          <w:r>
            <w:rPr>
              <w:rFonts w:ascii="PingFang SC" w:hAnsi="PingFang SC" w:eastAsia="PingFang SC" w:cs="PingFang SC"/>
              <w:szCs w:val="21"/>
            </w:rPr>
            <w:fldChar w:fldCharType="begin"/>
          </w:r>
          <w:r>
            <w:rPr>
              <w:rFonts w:ascii="PingFang SC" w:hAnsi="PingFang SC" w:eastAsia="PingFang SC" w:cs="PingFang SC"/>
              <w:szCs w:val="21"/>
            </w:rPr>
            <w:instrText xml:space="preserve"> HYPERLINK \l _Toc1216947582 </w:instrText>
          </w:r>
          <w:r>
            <w:rPr>
              <w:rFonts w:ascii="PingFang SC" w:hAnsi="PingFang SC" w:eastAsia="PingFang SC" w:cs="PingFang SC"/>
              <w:szCs w:val="21"/>
            </w:rPr>
            <w:fldChar w:fldCharType="separate"/>
          </w:r>
          <w:r>
            <w:rPr>
              <w:rFonts w:ascii="PingFang SC" w:hAnsi="PingFang SC" w:eastAsia="PingFang SC" w:cs="PingFang SC"/>
              <w:bCs/>
              <w:spacing w:val="-4"/>
              <w:szCs w:val="32"/>
            </w:rPr>
            <w:t>6.4</w:t>
          </w:r>
          <w:r>
            <w:rPr>
              <w:rFonts w:ascii="PingFang SC" w:hAnsi="PingFang SC" w:eastAsia="PingFang SC" w:cs="PingFang SC"/>
              <w:spacing w:val="-4"/>
              <w:szCs w:val="32"/>
            </w:rPr>
            <w:t xml:space="preserve"> </w:t>
          </w:r>
          <w:r>
            <w:rPr>
              <w:rFonts w:ascii="PingFang SC" w:hAnsi="PingFang SC" w:eastAsia="PingFang SC" w:cs="PingFang SC"/>
              <w:bCs/>
              <w:spacing w:val="-4"/>
              <w:szCs w:val="32"/>
              <w:shd w:val="clear" w:fill="FFFF84"/>
            </w:rPr>
            <w:t>控制瘙痒的</w:t>
          </w:r>
          <w:r>
            <w:rPr>
              <w:rFonts w:ascii="PingFang SC" w:hAnsi="PingFang SC" w:eastAsia="PingFang SC" w:cs="PingFang SC"/>
              <w:bCs/>
              <w:spacing w:val="-4"/>
              <w:szCs w:val="32"/>
            </w:rPr>
            <w:t>方法</w:t>
          </w:r>
          <w:r>
            <w:tab/>
          </w:r>
          <w:r>
            <w:fldChar w:fldCharType="begin"/>
          </w:r>
          <w:r>
            <w:instrText xml:space="preserve"> PAGEREF _Toc1216947582 \h </w:instrText>
          </w:r>
          <w:r>
            <w:fldChar w:fldCharType="separate"/>
          </w:r>
          <w:r>
            <w:t>50</w:t>
          </w:r>
          <w:r>
            <w:fldChar w:fldCharType="end"/>
          </w:r>
          <w:r>
            <w:rPr>
              <w:rFonts w:ascii="PingFang SC" w:hAnsi="PingFang SC" w:eastAsia="PingFang SC" w:cs="PingFang SC"/>
              <w:szCs w:val="21"/>
            </w:rPr>
            <w:fldChar w:fldCharType="end"/>
          </w:r>
        </w:p>
        <w:p w14:paraId="63BF6B35">
          <w:pPr>
            <w:pStyle w:val="7"/>
            <w:tabs>
              <w:tab w:val="right" w:leader="dot" w:pos="6293"/>
            </w:tabs>
          </w:pPr>
          <w:r>
            <w:rPr>
              <w:rFonts w:ascii="PingFang SC" w:hAnsi="PingFang SC" w:eastAsia="PingFang SC" w:cs="PingFang SC"/>
              <w:szCs w:val="21"/>
            </w:rPr>
            <w:fldChar w:fldCharType="begin"/>
          </w:r>
          <w:r>
            <w:rPr>
              <w:rFonts w:ascii="PingFang SC" w:hAnsi="PingFang SC" w:eastAsia="PingFang SC" w:cs="PingFang SC"/>
              <w:szCs w:val="21"/>
            </w:rPr>
            <w:instrText xml:space="preserve"> HYPERLINK \l _Toc603756646 </w:instrText>
          </w:r>
          <w:r>
            <w:rPr>
              <w:rFonts w:ascii="PingFang SC" w:hAnsi="PingFang SC" w:eastAsia="PingFang SC" w:cs="PingFang SC"/>
              <w:szCs w:val="21"/>
            </w:rPr>
            <w:fldChar w:fldCharType="separate"/>
          </w:r>
          <w:r>
            <w:rPr>
              <w:rFonts w:ascii="PingFang SC" w:hAnsi="PingFang SC" w:eastAsia="PingFang SC" w:cs="PingFang SC"/>
              <w:bCs/>
              <w:spacing w:val="-4"/>
              <w:szCs w:val="32"/>
            </w:rPr>
            <w:t>6.5</w:t>
          </w:r>
          <w:r>
            <w:rPr>
              <w:rFonts w:ascii="PingFang SC" w:hAnsi="PingFang SC" w:eastAsia="PingFang SC" w:cs="PingFang SC"/>
              <w:spacing w:val="-4"/>
              <w:szCs w:val="32"/>
            </w:rPr>
            <w:t xml:space="preserve"> </w:t>
          </w:r>
          <w:r>
            <w:rPr>
              <w:rFonts w:ascii="PingFang SC" w:hAnsi="PingFang SC" w:eastAsia="PingFang SC" w:cs="PingFang SC"/>
              <w:bCs/>
              <w:spacing w:val="-4"/>
              <w:szCs w:val="32"/>
            </w:rPr>
            <w:t>皮肤癌监护方法</w:t>
          </w:r>
          <w:r>
            <w:tab/>
          </w:r>
          <w:r>
            <w:fldChar w:fldCharType="begin"/>
          </w:r>
          <w:r>
            <w:instrText xml:space="preserve"> PAGEREF _Toc603756646 \h </w:instrText>
          </w:r>
          <w:r>
            <w:fldChar w:fldCharType="separate"/>
          </w:r>
          <w:r>
            <w:t>50</w:t>
          </w:r>
          <w:r>
            <w:fldChar w:fldCharType="end"/>
          </w:r>
          <w:r>
            <w:rPr>
              <w:rFonts w:ascii="PingFang SC" w:hAnsi="PingFang SC" w:eastAsia="PingFang SC" w:cs="PingFang SC"/>
              <w:szCs w:val="21"/>
            </w:rPr>
            <w:fldChar w:fldCharType="end"/>
          </w:r>
        </w:p>
        <w:p w14:paraId="593809A6">
          <w:pPr>
            <w:pStyle w:val="7"/>
            <w:tabs>
              <w:tab w:val="right" w:leader="dot" w:pos="6293"/>
            </w:tabs>
          </w:pPr>
          <w:r>
            <w:rPr>
              <w:rFonts w:ascii="PingFang SC" w:hAnsi="PingFang SC" w:eastAsia="PingFang SC" w:cs="PingFang SC"/>
              <w:szCs w:val="21"/>
            </w:rPr>
            <w:fldChar w:fldCharType="begin"/>
          </w:r>
          <w:r>
            <w:rPr>
              <w:rFonts w:ascii="PingFang SC" w:hAnsi="PingFang SC" w:eastAsia="PingFang SC" w:cs="PingFang SC"/>
              <w:szCs w:val="21"/>
            </w:rPr>
            <w:instrText xml:space="preserve"> HYPERLINK \l _Toc477717247 </w:instrText>
          </w:r>
          <w:r>
            <w:rPr>
              <w:rFonts w:ascii="PingFang SC" w:hAnsi="PingFang SC" w:eastAsia="PingFang SC" w:cs="PingFang SC"/>
              <w:szCs w:val="21"/>
            </w:rPr>
            <w:fldChar w:fldCharType="separate"/>
          </w:r>
          <w:r>
            <w:rPr>
              <w:rFonts w:ascii="PingFang SC" w:hAnsi="PingFang SC" w:eastAsia="PingFang SC" w:cs="PingFang SC"/>
              <w:bCs/>
              <w:spacing w:val="-4"/>
              <w:szCs w:val="32"/>
            </w:rPr>
            <w:t>6.6</w:t>
          </w:r>
          <w:r>
            <w:rPr>
              <w:rFonts w:ascii="PingFang SC" w:hAnsi="PingFang SC" w:eastAsia="PingFang SC" w:cs="PingFang SC"/>
              <w:spacing w:val="-4"/>
              <w:szCs w:val="32"/>
            </w:rPr>
            <w:t xml:space="preserve"> </w:t>
          </w:r>
          <w:r>
            <w:rPr>
              <w:rFonts w:ascii="PingFang SC" w:hAnsi="PingFang SC" w:eastAsia="PingFang SC" w:cs="PingFang SC"/>
              <w:bCs/>
              <w:spacing w:val="-4"/>
              <w:szCs w:val="32"/>
            </w:rPr>
            <w:t>低成本护理方法举例</w:t>
          </w:r>
          <w:r>
            <w:tab/>
          </w:r>
          <w:r>
            <w:fldChar w:fldCharType="begin"/>
          </w:r>
          <w:r>
            <w:instrText xml:space="preserve"> PAGEREF _Toc477717247 \h </w:instrText>
          </w:r>
          <w:r>
            <w:fldChar w:fldCharType="separate"/>
          </w:r>
          <w:r>
            <w:t>51</w:t>
          </w:r>
          <w:r>
            <w:fldChar w:fldCharType="end"/>
          </w:r>
          <w:r>
            <w:rPr>
              <w:rFonts w:ascii="PingFang SC" w:hAnsi="PingFang SC" w:eastAsia="PingFang SC" w:cs="PingFang SC"/>
              <w:szCs w:val="21"/>
            </w:rPr>
            <w:fldChar w:fldCharType="end"/>
          </w:r>
        </w:p>
        <w:p w14:paraId="7795839F">
          <w:pPr>
            <w:pStyle w:val="8"/>
            <w:tabs>
              <w:tab w:val="right" w:leader="dot" w:pos="6293"/>
            </w:tabs>
          </w:pPr>
          <w:r>
            <w:rPr>
              <w:rFonts w:ascii="PingFang SC" w:hAnsi="PingFang SC" w:eastAsia="PingFang SC" w:cs="PingFang SC"/>
              <w:szCs w:val="21"/>
            </w:rPr>
            <w:fldChar w:fldCharType="begin"/>
          </w:r>
          <w:r>
            <w:rPr>
              <w:rFonts w:ascii="PingFang SC" w:hAnsi="PingFang SC" w:eastAsia="PingFang SC" w:cs="PingFang SC"/>
              <w:szCs w:val="21"/>
            </w:rPr>
            <w:instrText xml:space="preserve"> HYPERLINK \l _Toc1699897843 </w:instrText>
          </w:r>
          <w:r>
            <w:rPr>
              <w:rFonts w:ascii="PingFang SC" w:hAnsi="PingFang SC" w:eastAsia="PingFang SC" w:cs="PingFang SC"/>
              <w:szCs w:val="21"/>
            </w:rPr>
            <w:fldChar w:fldCharType="separate"/>
          </w:r>
          <w:r>
            <w:rPr>
              <w:rFonts w:ascii="PingFang SC" w:hAnsi="PingFang SC" w:eastAsia="PingFang SC" w:cs="PingFang SC"/>
              <w:spacing w:val="-2"/>
              <w:szCs w:val="21"/>
            </w:rPr>
            <w:t>1，买高压蒸汽消毒锅和家用保鲜袋。</w:t>
          </w:r>
          <w:r>
            <w:tab/>
          </w:r>
          <w:r>
            <w:fldChar w:fldCharType="begin"/>
          </w:r>
          <w:r>
            <w:instrText xml:space="preserve"> PAGEREF _Toc1699897843 \h </w:instrText>
          </w:r>
          <w:r>
            <w:fldChar w:fldCharType="separate"/>
          </w:r>
          <w:r>
            <w:t>52</w:t>
          </w:r>
          <w:r>
            <w:fldChar w:fldCharType="end"/>
          </w:r>
          <w:r>
            <w:rPr>
              <w:rFonts w:ascii="PingFang SC" w:hAnsi="PingFang SC" w:eastAsia="PingFang SC" w:cs="PingFang SC"/>
              <w:szCs w:val="21"/>
            </w:rPr>
            <w:fldChar w:fldCharType="end"/>
          </w:r>
        </w:p>
        <w:p w14:paraId="4265216E">
          <w:pPr>
            <w:pStyle w:val="8"/>
            <w:tabs>
              <w:tab w:val="right" w:leader="dot" w:pos="6293"/>
            </w:tabs>
          </w:pPr>
          <w:r>
            <w:rPr>
              <w:rFonts w:ascii="PingFang SC" w:hAnsi="PingFang SC" w:eastAsia="PingFang SC" w:cs="PingFang SC"/>
              <w:szCs w:val="21"/>
            </w:rPr>
            <w:fldChar w:fldCharType="begin"/>
          </w:r>
          <w:r>
            <w:rPr>
              <w:rFonts w:ascii="PingFang SC" w:hAnsi="PingFang SC" w:eastAsia="PingFang SC" w:cs="PingFang SC"/>
              <w:szCs w:val="21"/>
            </w:rPr>
            <w:instrText xml:space="preserve"> HYPERLINK \l _Toc60607613 </w:instrText>
          </w:r>
          <w:r>
            <w:rPr>
              <w:rFonts w:ascii="PingFang SC" w:hAnsi="PingFang SC" w:eastAsia="PingFang SC" w:cs="PingFang SC"/>
              <w:szCs w:val="21"/>
            </w:rPr>
            <w:fldChar w:fldCharType="separate"/>
          </w:r>
          <w:r>
            <w:rPr>
              <w:rFonts w:ascii="PingFang SC" w:hAnsi="PingFang SC" w:eastAsia="PingFang SC" w:cs="PingFang SC"/>
              <w:spacing w:val="-4"/>
              <w:szCs w:val="21"/>
            </w:rPr>
            <w:t>4，每次包扎时拆一个保鲜袋。</w:t>
          </w:r>
          <w:r>
            <w:tab/>
          </w:r>
          <w:r>
            <w:fldChar w:fldCharType="begin"/>
          </w:r>
          <w:r>
            <w:instrText xml:space="preserve"> PAGEREF _Toc60607613 \h </w:instrText>
          </w:r>
          <w:r>
            <w:fldChar w:fldCharType="separate"/>
          </w:r>
          <w:r>
            <w:t>53</w:t>
          </w:r>
          <w:r>
            <w:fldChar w:fldCharType="end"/>
          </w:r>
          <w:r>
            <w:rPr>
              <w:rFonts w:ascii="PingFang SC" w:hAnsi="PingFang SC" w:eastAsia="PingFang SC" w:cs="PingFang SC"/>
              <w:szCs w:val="21"/>
            </w:rPr>
            <w:fldChar w:fldCharType="end"/>
          </w:r>
        </w:p>
        <w:p w14:paraId="65A5BFDA">
          <w:pPr>
            <w:pStyle w:val="7"/>
            <w:tabs>
              <w:tab w:val="right" w:leader="dot" w:pos="6293"/>
            </w:tabs>
          </w:pPr>
          <w:r>
            <w:rPr>
              <w:rFonts w:ascii="PingFang SC" w:hAnsi="PingFang SC" w:eastAsia="PingFang SC" w:cs="PingFang SC"/>
              <w:szCs w:val="21"/>
            </w:rPr>
            <w:fldChar w:fldCharType="begin"/>
          </w:r>
          <w:r>
            <w:rPr>
              <w:rFonts w:ascii="PingFang SC" w:hAnsi="PingFang SC" w:eastAsia="PingFang SC" w:cs="PingFang SC"/>
              <w:szCs w:val="21"/>
            </w:rPr>
            <w:instrText xml:space="preserve"> HYPERLINK \l _Toc724903013 </w:instrText>
          </w:r>
          <w:r>
            <w:rPr>
              <w:rFonts w:ascii="PingFang SC" w:hAnsi="PingFang SC" w:eastAsia="PingFang SC" w:cs="PingFang SC"/>
              <w:szCs w:val="21"/>
            </w:rPr>
            <w:fldChar w:fldCharType="separate"/>
          </w:r>
          <w:r>
            <w:rPr>
              <w:rFonts w:ascii="PingFang SC" w:hAnsi="PingFang SC" w:eastAsia="PingFang SC" w:cs="PingFang SC"/>
              <w:bCs/>
              <w:spacing w:val="-2"/>
              <w:szCs w:val="32"/>
            </w:rPr>
            <w:t>6.7</w:t>
          </w:r>
          <w:r>
            <w:rPr>
              <w:rFonts w:ascii="PingFang SC" w:hAnsi="PingFang SC" w:eastAsia="PingFang SC" w:cs="PingFang SC"/>
              <w:spacing w:val="-2"/>
              <w:szCs w:val="32"/>
            </w:rPr>
            <w:t xml:space="preserve"> </w:t>
          </w:r>
          <w:r>
            <w:rPr>
              <w:rFonts w:ascii="PingFang SC" w:hAnsi="PingFang SC" w:eastAsia="PingFang SC" w:cs="PingFang SC"/>
              <w:bCs/>
              <w:spacing w:val="-2"/>
              <w:szCs w:val="32"/>
            </w:rPr>
            <w:t>预防性包扎</w:t>
          </w:r>
          <w:r>
            <w:tab/>
          </w:r>
          <w:r>
            <w:fldChar w:fldCharType="begin"/>
          </w:r>
          <w:r>
            <w:instrText xml:space="preserve"> PAGEREF _Toc724903013 \h </w:instrText>
          </w:r>
          <w:r>
            <w:fldChar w:fldCharType="separate"/>
          </w:r>
          <w:r>
            <w:t>53</w:t>
          </w:r>
          <w:r>
            <w:fldChar w:fldCharType="end"/>
          </w:r>
          <w:r>
            <w:rPr>
              <w:rFonts w:ascii="PingFang SC" w:hAnsi="PingFang SC" w:eastAsia="PingFang SC" w:cs="PingFang SC"/>
              <w:szCs w:val="21"/>
            </w:rPr>
            <w:fldChar w:fldCharType="end"/>
          </w:r>
        </w:p>
        <w:p w14:paraId="7316E9B1">
          <w:pPr>
            <w:pStyle w:val="8"/>
            <w:tabs>
              <w:tab w:val="right" w:leader="dot" w:pos="6293"/>
            </w:tabs>
          </w:pPr>
          <w:r>
            <w:rPr>
              <w:rFonts w:ascii="PingFang SC" w:hAnsi="PingFang SC" w:eastAsia="PingFang SC" w:cs="PingFang SC"/>
              <w:szCs w:val="21"/>
            </w:rPr>
            <w:fldChar w:fldCharType="begin"/>
          </w:r>
          <w:r>
            <w:rPr>
              <w:rFonts w:ascii="PingFang SC" w:hAnsi="PingFang SC" w:eastAsia="PingFang SC" w:cs="PingFang SC"/>
              <w:szCs w:val="21"/>
            </w:rPr>
            <w:instrText xml:space="preserve"> HYPERLINK \l _Toc770210060 </w:instrText>
          </w:r>
          <w:r>
            <w:rPr>
              <w:rFonts w:ascii="PingFang SC" w:hAnsi="PingFang SC" w:eastAsia="PingFang SC" w:cs="PingFang SC"/>
              <w:szCs w:val="21"/>
            </w:rPr>
            <w:fldChar w:fldCharType="separate"/>
          </w:r>
          <w:r>
            <w:rPr>
              <w:rFonts w:ascii="PingFang SC" w:hAnsi="PingFang SC" w:eastAsia="PingFang SC" w:cs="PingFang SC"/>
              <w:bCs/>
              <w:spacing w:val="18"/>
              <w:szCs w:val="27"/>
            </w:rPr>
            <w:t>6.7.1裁制衣服</w:t>
          </w:r>
          <w:r>
            <w:tab/>
          </w:r>
          <w:r>
            <w:fldChar w:fldCharType="begin"/>
          </w:r>
          <w:r>
            <w:instrText xml:space="preserve"> PAGEREF _Toc770210060 \h </w:instrText>
          </w:r>
          <w:r>
            <w:fldChar w:fldCharType="separate"/>
          </w:r>
          <w:r>
            <w:t>54</w:t>
          </w:r>
          <w:r>
            <w:fldChar w:fldCharType="end"/>
          </w:r>
          <w:r>
            <w:rPr>
              <w:rFonts w:ascii="PingFang SC" w:hAnsi="PingFang SC" w:eastAsia="PingFang SC" w:cs="PingFang SC"/>
              <w:szCs w:val="21"/>
            </w:rPr>
            <w:fldChar w:fldCharType="end"/>
          </w:r>
        </w:p>
        <w:p w14:paraId="40984AB3">
          <w:pPr>
            <w:pStyle w:val="8"/>
            <w:tabs>
              <w:tab w:val="right" w:leader="dot" w:pos="6293"/>
            </w:tabs>
          </w:pPr>
          <w:r>
            <w:rPr>
              <w:rFonts w:ascii="PingFang SC" w:hAnsi="PingFang SC" w:eastAsia="PingFang SC" w:cs="PingFang SC"/>
              <w:szCs w:val="21"/>
            </w:rPr>
            <w:fldChar w:fldCharType="begin"/>
          </w:r>
          <w:r>
            <w:rPr>
              <w:rFonts w:ascii="PingFang SC" w:hAnsi="PingFang SC" w:eastAsia="PingFang SC" w:cs="PingFang SC"/>
              <w:szCs w:val="21"/>
            </w:rPr>
            <w:instrText xml:space="preserve"> HYPERLINK \l _Toc2036537951 </w:instrText>
          </w:r>
          <w:r>
            <w:rPr>
              <w:rFonts w:ascii="PingFang SC" w:hAnsi="PingFang SC" w:eastAsia="PingFang SC" w:cs="PingFang SC"/>
              <w:szCs w:val="21"/>
            </w:rPr>
            <w:fldChar w:fldCharType="separate"/>
          </w:r>
          <w:r>
            <w:rPr>
              <w:rFonts w:ascii="PingFang SC" w:hAnsi="PingFang SC" w:eastAsia="PingFang SC" w:cs="PingFang SC"/>
              <w:bCs/>
              <w:spacing w:val="11"/>
              <w:szCs w:val="27"/>
            </w:rPr>
            <w:t>6.7.2裁剪并缝制裤子</w:t>
          </w:r>
          <w:r>
            <w:tab/>
          </w:r>
          <w:r>
            <w:fldChar w:fldCharType="begin"/>
          </w:r>
          <w:r>
            <w:instrText xml:space="preserve"> PAGEREF _Toc2036537951 \h </w:instrText>
          </w:r>
          <w:r>
            <w:fldChar w:fldCharType="separate"/>
          </w:r>
          <w:r>
            <w:t>55</w:t>
          </w:r>
          <w:r>
            <w:fldChar w:fldCharType="end"/>
          </w:r>
          <w:r>
            <w:rPr>
              <w:rFonts w:ascii="PingFang SC" w:hAnsi="PingFang SC" w:eastAsia="PingFang SC" w:cs="PingFang SC"/>
              <w:szCs w:val="21"/>
            </w:rPr>
            <w:fldChar w:fldCharType="end"/>
          </w:r>
        </w:p>
        <w:p w14:paraId="2F94D16A">
          <w:pPr>
            <w:pStyle w:val="6"/>
            <w:tabs>
              <w:tab w:val="right" w:leader="dot" w:pos="6293"/>
            </w:tabs>
          </w:pPr>
          <w:r>
            <w:rPr>
              <w:rFonts w:ascii="PingFang SC" w:hAnsi="PingFang SC" w:eastAsia="PingFang SC" w:cs="PingFang SC"/>
              <w:szCs w:val="21"/>
            </w:rPr>
            <w:fldChar w:fldCharType="begin"/>
          </w:r>
          <w:r>
            <w:rPr>
              <w:rFonts w:ascii="PingFang SC" w:hAnsi="PingFang SC" w:eastAsia="PingFang SC" w:cs="PingFang SC"/>
              <w:szCs w:val="21"/>
            </w:rPr>
            <w:instrText xml:space="preserve"> HYPERLINK \l _Toc1498976571 </w:instrText>
          </w:r>
          <w:r>
            <w:rPr>
              <w:rFonts w:ascii="PingFang SC" w:hAnsi="PingFang SC" w:eastAsia="PingFang SC" w:cs="PingFang SC"/>
              <w:szCs w:val="21"/>
            </w:rPr>
            <w:fldChar w:fldCharType="separate"/>
          </w:r>
          <w:r>
            <w:rPr>
              <w:rFonts w:ascii="PingFang SC" w:hAnsi="PingFang SC" w:eastAsia="PingFang SC" w:cs="PingFang SC"/>
              <w:bCs/>
              <w:spacing w:val="-5"/>
              <w:szCs w:val="36"/>
            </w:rPr>
            <w:t>7</w:t>
          </w:r>
          <w:r>
            <w:rPr>
              <w:rFonts w:ascii="PingFang SC" w:hAnsi="PingFang SC" w:eastAsia="PingFang SC" w:cs="PingFang SC"/>
              <w:spacing w:val="-5"/>
              <w:szCs w:val="36"/>
            </w:rPr>
            <w:t xml:space="preserve">  </w:t>
          </w:r>
          <w:r>
            <w:rPr>
              <w:rFonts w:ascii="PingFang SC" w:hAnsi="PingFang SC" w:eastAsia="PingFang SC" w:cs="PingFang SC"/>
              <w:bCs/>
              <w:spacing w:val="-5"/>
              <w:szCs w:val="36"/>
            </w:rPr>
            <w:t>特殊情况的处理方法</w:t>
          </w:r>
          <w:r>
            <w:tab/>
          </w:r>
          <w:r>
            <w:fldChar w:fldCharType="begin"/>
          </w:r>
          <w:r>
            <w:instrText xml:space="preserve"> PAGEREF _Toc1498976571 \h </w:instrText>
          </w:r>
          <w:r>
            <w:fldChar w:fldCharType="separate"/>
          </w:r>
          <w:r>
            <w:t>58</w:t>
          </w:r>
          <w:r>
            <w:fldChar w:fldCharType="end"/>
          </w:r>
          <w:r>
            <w:rPr>
              <w:rFonts w:ascii="PingFang SC" w:hAnsi="PingFang SC" w:eastAsia="PingFang SC" w:cs="PingFang SC"/>
              <w:szCs w:val="21"/>
            </w:rPr>
            <w:fldChar w:fldCharType="end"/>
          </w:r>
        </w:p>
        <w:p w14:paraId="56BD5943">
          <w:pPr>
            <w:pStyle w:val="7"/>
            <w:tabs>
              <w:tab w:val="right" w:leader="dot" w:pos="6293"/>
            </w:tabs>
          </w:pPr>
          <w:r>
            <w:rPr>
              <w:rFonts w:ascii="PingFang SC" w:hAnsi="PingFang SC" w:eastAsia="PingFang SC" w:cs="PingFang SC"/>
              <w:szCs w:val="21"/>
            </w:rPr>
            <w:fldChar w:fldCharType="begin"/>
          </w:r>
          <w:r>
            <w:rPr>
              <w:rFonts w:ascii="PingFang SC" w:hAnsi="PingFang SC" w:eastAsia="PingFang SC" w:cs="PingFang SC"/>
              <w:szCs w:val="21"/>
            </w:rPr>
            <w:instrText xml:space="preserve"> HYPERLINK \l _Toc1168565840 </w:instrText>
          </w:r>
          <w:r>
            <w:rPr>
              <w:rFonts w:ascii="PingFang SC" w:hAnsi="PingFang SC" w:eastAsia="PingFang SC" w:cs="PingFang SC"/>
              <w:szCs w:val="21"/>
            </w:rPr>
            <w:fldChar w:fldCharType="separate"/>
          </w:r>
          <w:r>
            <w:rPr>
              <w:rFonts w:ascii="PingFang SC" w:hAnsi="PingFang SC" w:eastAsia="PingFang SC" w:cs="PingFang SC"/>
              <w:bCs/>
              <w:spacing w:val="10"/>
              <w:szCs w:val="32"/>
            </w:rPr>
            <w:t>7.1</w:t>
          </w:r>
          <w:r>
            <w:rPr>
              <w:rFonts w:ascii="PingFang SC" w:hAnsi="PingFang SC" w:eastAsia="PingFang SC" w:cs="PingFang SC"/>
              <w:spacing w:val="10"/>
              <w:szCs w:val="32"/>
            </w:rPr>
            <w:t xml:space="preserve"> </w:t>
          </w:r>
          <w:r>
            <w:rPr>
              <w:rFonts w:ascii="PingFang SC" w:hAnsi="PingFang SC" w:eastAsia="PingFang SC" w:cs="PingFang SC"/>
              <w:bCs/>
              <w:spacing w:val="10"/>
              <w:szCs w:val="32"/>
            </w:rPr>
            <w:t>眼睛</w:t>
          </w:r>
          <w:r>
            <w:tab/>
          </w:r>
          <w:r>
            <w:fldChar w:fldCharType="begin"/>
          </w:r>
          <w:r>
            <w:instrText xml:space="preserve"> PAGEREF _Toc1168565840 \h </w:instrText>
          </w:r>
          <w:r>
            <w:fldChar w:fldCharType="separate"/>
          </w:r>
          <w:r>
            <w:t>58</w:t>
          </w:r>
          <w:r>
            <w:fldChar w:fldCharType="end"/>
          </w:r>
          <w:r>
            <w:rPr>
              <w:rFonts w:ascii="PingFang SC" w:hAnsi="PingFang SC" w:eastAsia="PingFang SC" w:cs="PingFang SC"/>
              <w:szCs w:val="21"/>
            </w:rPr>
            <w:fldChar w:fldCharType="end"/>
          </w:r>
        </w:p>
        <w:p w14:paraId="57623880">
          <w:pPr>
            <w:pStyle w:val="7"/>
            <w:tabs>
              <w:tab w:val="right" w:leader="dot" w:pos="6293"/>
            </w:tabs>
          </w:pPr>
          <w:r>
            <w:rPr>
              <w:rFonts w:ascii="PingFang SC" w:hAnsi="PingFang SC" w:eastAsia="PingFang SC" w:cs="PingFang SC"/>
              <w:szCs w:val="21"/>
            </w:rPr>
            <w:fldChar w:fldCharType="begin"/>
          </w:r>
          <w:r>
            <w:rPr>
              <w:rFonts w:ascii="PingFang SC" w:hAnsi="PingFang SC" w:eastAsia="PingFang SC" w:cs="PingFang SC"/>
              <w:szCs w:val="21"/>
            </w:rPr>
            <w:instrText xml:space="preserve"> HYPERLINK \l _Toc1348121065 </w:instrText>
          </w:r>
          <w:r>
            <w:rPr>
              <w:rFonts w:ascii="PingFang SC" w:hAnsi="PingFang SC" w:eastAsia="PingFang SC" w:cs="PingFang SC"/>
              <w:szCs w:val="21"/>
            </w:rPr>
            <w:fldChar w:fldCharType="separate"/>
          </w:r>
          <w:r>
            <w:rPr>
              <w:rFonts w:ascii="PingFang SC" w:hAnsi="PingFang SC" w:eastAsia="PingFang SC" w:cs="PingFang SC"/>
              <w:bCs/>
              <w:spacing w:val="-7"/>
              <w:szCs w:val="32"/>
            </w:rPr>
            <w:t>7.2</w:t>
          </w:r>
          <w:r>
            <w:rPr>
              <w:rFonts w:ascii="PingFang SC" w:hAnsi="PingFang SC" w:eastAsia="PingFang SC" w:cs="PingFang SC"/>
              <w:spacing w:val="47"/>
              <w:szCs w:val="32"/>
            </w:rPr>
            <w:t xml:space="preserve"> </w:t>
          </w:r>
          <w:r>
            <w:rPr>
              <w:rFonts w:ascii="PingFang SC" w:hAnsi="PingFang SC" w:eastAsia="PingFang SC" w:cs="PingFang SC"/>
              <w:bCs/>
              <w:spacing w:val="-7"/>
              <w:szCs w:val="32"/>
            </w:rPr>
            <w:t>口腔</w:t>
          </w:r>
          <w:r>
            <w:tab/>
          </w:r>
          <w:r>
            <w:fldChar w:fldCharType="begin"/>
          </w:r>
          <w:r>
            <w:instrText xml:space="preserve"> PAGEREF _Toc1348121065 \h </w:instrText>
          </w:r>
          <w:r>
            <w:fldChar w:fldCharType="separate"/>
          </w:r>
          <w:r>
            <w:t>59</w:t>
          </w:r>
          <w:r>
            <w:fldChar w:fldCharType="end"/>
          </w:r>
          <w:r>
            <w:rPr>
              <w:rFonts w:ascii="PingFang SC" w:hAnsi="PingFang SC" w:eastAsia="PingFang SC" w:cs="PingFang SC"/>
              <w:szCs w:val="21"/>
            </w:rPr>
            <w:fldChar w:fldCharType="end"/>
          </w:r>
        </w:p>
        <w:p w14:paraId="1C5B71F8">
          <w:pPr>
            <w:pStyle w:val="7"/>
            <w:tabs>
              <w:tab w:val="right" w:leader="dot" w:pos="6293"/>
            </w:tabs>
          </w:pPr>
          <w:r>
            <w:rPr>
              <w:rFonts w:ascii="PingFang SC" w:hAnsi="PingFang SC" w:eastAsia="PingFang SC" w:cs="PingFang SC"/>
              <w:szCs w:val="21"/>
            </w:rPr>
            <w:fldChar w:fldCharType="begin"/>
          </w:r>
          <w:r>
            <w:rPr>
              <w:rFonts w:ascii="PingFang SC" w:hAnsi="PingFang SC" w:eastAsia="PingFang SC" w:cs="PingFang SC"/>
              <w:szCs w:val="21"/>
            </w:rPr>
            <w:instrText xml:space="preserve"> HYPERLINK \l _Toc1918263605 </w:instrText>
          </w:r>
          <w:r>
            <w:rPr>
              <w:rFonts w:ascii="PingFang SC" w:hAnsi="PingFang SC" w:eastAsia="PingFang SC" w:cs="PingFang SC"/>
              <w:szCs w:val="21"/>
            </w:rPr>
            <w:fldChar w:fldCharType="separate"/>
          </w:r>
          <w:r>
            <w:rPr>
              <w:rFonts w:ascii="PingFang SC" w:hAnsi="PingFang SC" w:eastAsia="PingFang SC" w:cs="PingFang SC"/>
              <w:bCs/>
              <w:spacing w:val="-2"/>
              <w:szCs w:val="32"/>
            </w:rPr>
            <w:t>7.3</w:t>
          </w:r>
          <w:r>
            <w:rPr>
              <w:rFonts w:ascii="PingFang SC" w:hAnsi="PingFang SC" w:eastAsia="PingFang SC" w:cs="PingFang SC"/>
              <w:spacing w:val="-2"/>
              <w:szCs w:val="32"/>
            </w:rPr>
            <w:t xml:space="preserve"> </w:t>
          </w:r>
          <w:r>
            <w:rPr>
              <w:rFonts w:ascii="PingFang SC" w:hAnsi="PingFang SC" w:eastAsia="PingFang SC" w:cs="PingFang SC"/>
              <w:bCs/>
              <w:spacing w:val="-2"/>
              <w:szCs w:val="32"/>
            </w:rPr>
            <w:t>食道</w:t>
          </w:r>
          <w:r>
            <w:tab/>
          </w:r>
          <w:r>
            <w:fldChar w:fldCharType="begin"/>
          </w:r>
          <w:r>
            <w:instrText xml:space="preserve"> PAGEREF _Toc1918263605 \h </w:instrText>
          </w:r>
          <w:r>
            <w:fldChar w:fldCharType="separate"/>
          </w:r>
          <w:r>
            <w:t>61</w:t>
          </w:r>
          <w:r>
            <w:fldChar w:fldCharType="end"/>
          </w:r>
          <w:r>
            <w:rPr>
              <w:rFonts w:ascii="PingFang SC" w:hAnsi="PingFang SC" w:eastAsia="PingFang SC" w:cs="PingFang SC"/>
              <w:szCs w:val="21"/>
            </w:rPr>
            <w:fldChar w:fldCharType="end"/>
          </w:r>
        </w:p>
        <w:p w14:paraId="1AE1092F">
          <w:pPr>
            <w:pStyle w:val="7"/>
            <w:tabs>
              <w:tab w:val="right" w:leader="dot" w:pos="6293"/>
            </w:tabs>
          </w:pPr>
          <w:r>
            <w:rPr>
              <w:rFonts w:ascii="PingFang SC" w:hAnsi="PingFang SC" w:eastAsia="PingFang SC" w:cs="PingFang SC"/>
              <w:szCs w:val="21"/>
            </w:rPr>
            <w:fldChar w:fldCharType="begin"/>
          </w:r>
          <w:r>
            <w:rPr>
              <w:rFonts w:ascii="PingFang SC" w:hAnsi="PingFang SC" w:eastAsia="PingFang SC" w:cs="PingFang SC"/>
              <w:szCs w:val="21"/>
            </w:rPr>
            <w:instrText xml:space="preserve"> HYPERLINK \l _Toc84416824 </w:instrText>
          </w:r>
          <w:r>
            <w:rPr>
              <w:rFonts w:ascii="PingFang SC" w:hAnsi="PingFang SC" w:eastAsia="PingFang SC" w:cs="PingFang SC"/>
              <w:szCs w:val="21"/>
            </w:rPr>
            <w:fldChar w:fldCharType="separate"/>
          </w:r>
          <w:r>
            <w:rPr>
              <w:rFonts w:ascii="PingFang SC" w:hAnsi="PingFang SC" w:eastAsia="PingFang SC" w:cs="PingFang SC"/>
              <w:bCs/>
              <w:spacing w:val="-2"/>
              <w:szCs w:val="32"/>
            </w:rPr>
            <w:t>7.4</w:t>
          </w:r>
          <w:r>
            <w:rPr>
              <w:rFonts w:ascii="PingFang SC" w:hAnsi="PingFang SC" w:eastAsia="PingFang SC" w:cs="PingFang SC"/>
              <w:spacing w:val="-2"/>
              <w:szCs w:val="32"/>
            </w:rPr>
            <w:t xml:space="preserve"> </w:t>
          </w:r>
          <w:r>
            <w:rPr>
              <w:rFonts w:ascii="PingFang SC" w:hAnsi="PingFang SC" w:eastAsia="PingFang SC" w:cs="PingFang SC"/>
              <w:bCs/>
              <w:spacing w:val="-2"/>
              <w:szCs w:val="32"/>
            </w:rPr>
            <w:t>便秘</w:t>
          </w:r>
          <w:r>
            <w:tab/>
          </w:r>
          <w:r>
            <w:fldChar w:fldCharType="begin"/>
          </w:r>
          <w:r>
            <w:instrText xml:space="preserve"> PAGEREF _Toc84416824 \h </w:instrText>
          </w:r>
          <w:r>
            <w:fldChar w:fldCharType="separate"/>
          </w:r>
          <w:r>
            <w:t>62</w:t>
          </w:r>
          <w:r>
            <w:fldChar w:fldCharType="end"/>
          </w:r>
          <w:r>
            <w:rPr>
              <w:rFonts w:ascii="PingFang SC" w:hAnsi="PingFang SC" w:eastAsia="PingFang SC" w:cs="PingFang SC"/>
              <w:szCs w:val="21"/>
            </w:rPr>
            <w:fldChar w:fldCharType="end"/>
          </w:r>
        </w:p>
        <w:p w14:paraId="48B8391E">
          <w:pPr>
            <w:pStyle w:val="7"/>
            <w:tabs>
              <w:tab w:val="right" w:leader="dot" w:pos="6293"/>
            </w:tabs>
          </w:pPr>
          <w:r>
            <w:rPr>
              <w:rFonts w:ascii="PingFang SC" w:hAnsi="PingFang SC" w:eastAsia="PingFang SC" w:cs="PingFang SC"/>
              <w:szCs w:val="21"/>
            </w:rPr>
            <w:fldChar w:fldCharType="begin"/>
          </w:r>
          <w:r>
            <w:rPr>
              <w:rFonts w:ascii="PingFang SC" w:hAnsi="PingFang SC" w:eastAsia="PingFang SC" w:cs="PingFang SC"/>
              <w:szCs w:val="21"/>
            </w:rPr>
            <w:instrText xml:space="preserve"> HYPERLINK \l _Toc1454353948 </w:instrText>
          </w:r>
          <w:r>
            <w:rPr>
              <w:rFonts w:ascii="PingFang SC" w:hAnsi="PingFang SC" w:eastAsia="PingFang SC" w:cs="PingFang SC"/>
              <w:szCs w:val="21"/>
            </w:rPr>
            <w:fldChar w:fldCharType="separate"/>
          </w:r>
          <w:r>
            <w:rPr>
              <w:rFonts w:ascii="PingFang SC" w:hAnsi="PingFang SC" w:eastAsia="PingFang SC" w:cs="PingFang SC"/>
              <w:bCs/>
              <w:spacing w:val="-2"/>
              <w:szCs w:val="32"/>
            </w:rPr>
            <w:t>7.5</w:t>
          </w:r>
          <w:r>
            <w:rPr>
              <w:rFonts w:ascii="PingFang SC" w:hAnsi="PingFang SC" w:eastAsia="PingFang SC" w:cs="PingFang SC"/>
              <w:spacing w:val="-2"/>
              <w:szCs w:val="32"/>
            </w:rPr>
            <w:t xml:space="preserve"> </w:t>
          </w:r>
          <w:r>
            <w:rPr>
              <w:rFonts w:ascii="PingFang SC" w:hAnsi="PingFang SC" w:eastAsia="PingFang SC" w:cs="PingFang SC"/>
              <w:bCs/>
              <w:spacing w:val="-2"/>
              <w:szCs w:val="32"/>
            </w:rPr>
            <w:t>手指</w:t>
          </w:r>
          <w:r>
            <w:tab/>
          </w:r>
          <w:r>
            <w:fldChar w:fldCharType="begin"/>
          </w:r>
          <w:r>
            <w:instrText xml:space="preserve"> PAGEREF _Toc1454353948 \h </w:instrText>
          </w:r>
          <w:r>
            <w:fldChar w:fldCharType="separate"/>
          </w:r>
          <w:r>
            <w:t>62</w:t>
          </w:r>
          <w:r>
            <w:fldChar w:fldCharType="end"/>
          </w:r>
          <w:r>
            <w:rPr>
              <w:rFonts w:ascii="PingFang SC" w:hAnsi="PingFang SC" w:eastAsia="PingFang SC" w:cs="PingFang SC"/>
              <w:szCs w:val="21"/>
            </w:rPr>
            <w:fldChar w:fldCharType="end"/>
          </w:r>
        </w:p>
        <w:p w14:paraId="76284777">
          <w:pPr>
            <w:pStyle w:val="7"/>
            <w:tabs>
              <w:tab w:val="right" w:leader="dot" w:pos="6293"/>
            </w:tabs>
          </w:pPr>
          <w:r>
            <w:rPr>
              <w:rFonts w:ascii="PingFang SC" w:hAnsi="PingFang SC" w:eastAsia="PingFang SC" w:cs="PingFang SC"/>
              <w:szCs w:val="21"/>
            </w:rPr>
            <w:fldChar w:fldCharType="begin"/>
          </w:r>
          <w:r>
            <w:rPr>
              <w:rFonts w:ascii="PingFang SC" w:hAnsi="PingFang SC" w:eastAsia="PingFang SC" w:cs="PingFang SC"/>
              <w:szCs w:val="21"/>
            </w:rPr>
            <w:instrText xml:space="preserve"> HYPERLINK \l _Toc667933882 </w:instrText>
          </w:r>
          <w:r>
            <w:rPr>
              <w:rFonts w:ascii="PingFang SC" w:hAnsi="PingFang SC" w:eastAsia="PingFang SC" w:cs="PingFang SC"/>
              <w:szCs w:val="21"/>
            </w:rPr>
            <w:fldChar w:fldCharType="separate"/>
          </w:r>
          <w:r>
            <w:rPr>
              <w:rFonts w:ascii="PingFang SC" w:hAnsi="PingFang SC" w:eastAsia="PingFang SC" w:cs="PingFang SC"/>
              <w:bCs/>
              <w:spacing w:val="-3"/>
              <w:szCs w:val="32"/>
            </w:rPr>
            <w:t>7.6</w:t>
          </w:r>
          <w:r>
            <w:rPr>
              <w:rFonts w:ascii="PingFang SC" w:hAnsi="PingFang SC" w:eastAsia="PingFang SC" w:cs="PingFang SC"/>
              <w:spacing w:val="-3"/>
              <w:szCs w:val="32"/>
            </w:rPr>
            <w:t xml:space="preserve"> </w:t>
          </w:r>
          <w:r>
            <w:rPr>
              <w:rFonts w:ascii="PingFang SC" w:hAnsi="PingFang SC" w:eastAsia="PingFang SC" w:cs="PingFang SC"/>
              <w:bCs/>
              <w:spacing w:val="-3"/>
              <w:szCs w:val="32"/>
            </w:rPr>
            <w:t>水疱剪开后渗液较多</w:t>
          </w:r>
          <w:r>
            <w:tab/>
          </w:r>
          <w:r>
            <w:fldChar w:fldCharType="begin"/>
          </w:r>
          <w:r>
            <w:instrText xml:space="preserve"> PAGEREF _Toc667933882 \h </w:instrText>
          </w:r>
          <w:r>
            <w:fldChar w:fldCharType="separate"/>
          </w:r>
          <w:r>
            <w:t>66</w:t>
          </w:r>
          <w:r>
            <w:fldChar w:fldCharType="end"/>
          </w:r>
          <w:r>
            <w:rPr>
              <w:rFonts w:ascii="PingFang SC" w:hAnsi="PingFang SC" w:eastAsia="PingFang SC" w:cs="PingFang SC"/>
              <w:szCs w:val="21"/>
            </w:rPr>
            <w:fldChar w:fldCharType="end"/>
          </w:r>
        </w:p>
        <w:p w14:paraId="30BDF197">
          <w:pPr>
            <w:pStyle w:val="7"/>
            <w:tabs>
              <w:tab w:val="right" w:leader="dot" w:pos="6293"/>
            </w:tabs>
          </w:pPr>
          <w:r>
            <w:rPr>
              <w:rFonts w:ascii="PingFang SC" w:hAnsi="PingFang SC" w:eastAsia="PingFang SC" w:cs="PingFang SC"/>
              <w:szCs w:val="21"/>
            </w:rPr>
            <w:fldChar w:fldCharType="begin"/>
          </w:r>
          <w:r>
            <w:rPr>
              <w:rFonts w:ascii="PingFang SC" w:hAnsi="PingFang SC" w:eastAsia="PingFang SC" w:cs="PingFang SC"/>
              <w:szCs w:val="21"/>
            </w:rPr>
            <w:instrText xml:space="preserve"> HYPERLINK \l _Toc1067731905 </w:instrText>
          </w:r>
          <w:r>
            <w:rPr>
              <w:rFonts w:ascii="PingFang SC" w:hAnsi="PingFang SC" w:eastAsia="PingFang SC" w:cs="PingFang SC"/>
              <w:szCs w:val="21"/>
            </w:rPr>
            <w:fldChar w:fldCharType="separate"/>
          </w:r>
          <w:r>
            <w:rPr>
              <w:rFonts w:ascii="PingFang SC" w:hAnsi="PingFang SC" w:eastAsia="PingFang SC" w:cs="PingFang SC"/>
              <w:bCs/>
              <w:spacing w:val="-1"/>
              <w:szCs w:val="32"/>
            </w:rPr>
            <w:t>7.7</w:t>
          </w:r>
          <w:r>
            <w:rPr>
              <w:rFonts w:ascii="PingFang SC" w:hAnsi="PingFang SC" w:eastAsia="PingFang SC" w:cs="PingFang SC"/>
              <w:spacing w:val="-1"/>
              <w:szCs w:val="32"/>
            </w:rPr>
            <w:t xml:space="preserve"> </w:t>
          </w:r>
          <w:r>
            <w:rPr>
              <w:rFonts w:ascii="PingFang SC" w:hAnsi="PingFang SC" w:eastAsia="PingFang SC" w:cs="PingFang SC"/>
              <w:bCs/>
              <w:spacing w:val="-1"/>
              <w:szCs w:val="32"/>
            </w:rPr>
            <w:t>固定留置针的方法</w:t>
          </w:r>
          <w:r>
            <w:tab/>
          </w:r>
          <w:r>
            <w:fldChar w:fldCharType="begin"/>
          </w:r>
          <w:r>
            <w:instrText xml:space="preserve"> PAGEREF _Toc1067731905 \h </w:instrText>
          </w:r>
          <w:r>
            <w:fldChar w:fldCharType="separate"/>
          </w:r>
          <w:r>
            <w:t>66</w:t>
          </w:r>
          <w:r>
            <w:fldChar w:fldCharType="end"/>
          </w:r>
          <w:r>
            <w:rPr>
              <w:rFonts w:ascii="PingFang SC" w:hAnsi="PingFang SC" w:eastAsia="PingFang SC" w:cs="PingFang SC"/>
              <w:szCs w:val="21"/>
            </w:rPr>
            <w:fldChar w:fldCharType="end"/>
          </w:r>
        </w:p>
        <w:p w14:paraId="623597DD">
          <w:pPr>
            <w:pStyle w:val="8"/>
            <w:tabs>
              <w:tab w:val="right" w:leader="dot" w:pos="6293"/>
            </w:tabs>
          </w:pPr>
          <w:r>
            <w:rPr>
              <w:rFonts w:ascii="PingFang SC" w:hAnsi="PingFang SC" w:eastAsia="PingFang SC" w:cs="PingFang SC"/>
              <w:szCs w:val="21"/>
            </w:rPr>
            <w:fldChar w:fldCharType="begin"/>
          </w:r>
          <w:r>
            <w:rPr>
              <w:rFonts w:ascii="PingFang SC" w:hAnsi="PingFang SC" w:eastAsia="PingFang SC" w:cs="PingFang SC"/>
              <w:szCs w:val="21"/>
            </w:rPr>
            <w:instrText xml:space="preserve"> HYPERLINK \l _Toc996773003 </w:instrText>
          </w:r>
          <w:r>
            <w:rPr>
              <w:rFonts w:ascii="PingFang SC" w:hAnsi="PingFang SC" w:eastAsia="PingFang SC" w:cs="PingFang SC"/>
              <w:szCs w:val="21"/>
            </w:rPr>
            <w:fldChar w:fldCharType="separate"/>
          </w:r>
          <w:r>
            <w:rPr>
              <w:rFonts w:ascii="PingFang SC" w:hAnsi="PingFang SC" w:eastAsia="PingFang SC" w:cs="PingFang SC"/>
              <w:bCs/>
              <w:spacing w:val="6"/>
              <w:szCs w:val="27"/>
            </w:rPr>
            <w:t>7.7.1另一种固定</w:t>
          </w:r>
          <w:r>
            <w:rPr>
              <w:rFonts w:ascii="PingFang SC" w:hAnsi="PingFang SC" w:eastAsia="PingFang SC" w:cs="PingFang SC"/>
              <w:spacing w:val="6"/>
              <w:szCs w:val="27"/>
            </w:rPr>
            <w:t xml:space="preserve"> </w:t>
          </w:r>
          <w:r>
            <w:rPr>
              <w:rFonts w:ascii="PingFang SC" w:hAnsi="PingFang SC" w:eastAsia="PingFang SC" w:cs="PingFang SC"/>
              <w:bCs/>
              <w:szCs w:val="27"/>
            </w:rPr>
            <w:t>PICC</w:t>
          </w:r>
          <w:r>
            <w:rPr>
              <w:rFonts w:ascii="PingFang SC" w:hAnsi="PingFang SC" w:eastAsia="PingFang SC" w:cs="PingFang SC"/>
              <w:spacing w:val="6"/>
              <w:szCs w:val="27"/>
            </w:rPr>
            <w:t xml:space="preserve"> </w:t>
          </w:r>
          <w:r>
            <w:rPr>
              <w:rFonts w:ascii="PingFang SC" w:hAnsi="PingFang SC" w:eastAsia="PingFang SC" w:cs="PingFang SC"/>
              <w:bCs/>
              <w:spacing w:val="6"/>
              <w:szCs w:val="27"/>
            </w:rPr>
            <w:t>的方法</w:t>
          </w:r>
          <w:r>
            <w:tab/>
          </w:r>
          <w:r>
            <w:fldChar w:fldCharType="begin"/>
          </w:r>
          <w:r>
            <w:instrText xml:space="preserve"> PAGEREF _Toc996773003 \h </w:instrText>
          </w:r>
          <w:r>
            <w:fldChar w:fldCharType="separate"/>
          </w:r>
          <w:r>
            <w:t>67</w:t>
          </w:r>
          <w:r>
            <w:fldChar w:fldCharType="end"/>
          </w:r>
          <w:r>
            <w:rPr>
              <w:rFonts w:ascii="PingFang SC" w:hAnsi="PingFang SC" w:eastAsia="PingFang SC" w:cs="PingFang SC"/>
              <w:szCs w:val="21"/>
            </w:rPr>
            <w:fldChar w:fldCharType="end"/>
          </w:r>
        </w:p>
        <w:p w14:paraId="26EF0DE5">
          <w:pPr>
            <w:pStyle w:val="7"/>
            <w:tabs>
              <w:tab w:val="right" w:leader="dot" w:pos="6293"/>
            </w:tabs>
          </w:pPr>
          <w:r>
            <w:rPr>
              <w:rFonts w:ascii="PingFang SC" w:hAnsi="PingFang SC" w:eastAsia="PingFang SC" w:cs="PingFang SC"/>
              <w:szCs w:val="21"/>
            </w:rPr>
            <w:fldChar w:fldCharType="begin"/>
          </w:r>
          <w:r>
            <w:rPr>
              <w:rFonts w:ascii="PingFang SC" w:hAnsi="PingFang SC" w:eastAsia="PingFang SC" w:cs="PingFang SC"/>
              <w:szCs w:val="21"/>
            </w:rPr>
            <w:instrText xml:space="preserve"> HYPERLINK \l _Toc243931174 </w:instrText>
          </w:r>
          <w:r>
            <w:rPr>
              <w:rFonts w:ascii="PingFang SC" w:hAnsi="PingFang SC" w:eastAsia="PingFang SC" w:cs="PingFang SC"/>
              <w:szCs w:val="21"/>
            </w:rPr>
            <w:fldChar w:fldCharType="separate"/>
          </w:r>
          <w:r>
            <w:rPr>
              <w:rFonts w:ascii="PingFang SC" w:hAnsi="PingFang SC" w:eastAsia="PingFang SC" w:cs="PingFang SC"/>
              <w:bCs/>
              <w:spacing w:val="-3"/>
              <w:szCs w:val="32"/>
            </w:rPr>
            <w:t>7.8</w:t>
          </w:r>
          <w:r>
            <w:rPr>
              <w:rFonts w:ascii="PingFang SC" w:hAnsi="PingFang SC" w:eastAsia="PingFang SC" w:cs="PingFang SC"/>
              <w:spacing w:val="-3"/>
              <w:szCs w:val="32"/>
            </w:rPr>
            <w:t xml:space="preserve"> </w:t>
          </w:r>
          <w:r>
            <w:rPr>
              <w:rFonts w:ascii="PingFang SC" w:hAnsi="PingFang SC" w:eastAsia="PingFang SC" w:cs="PingFang SC"/>
              <w:bCs/>
              <w:spacing w:val="-3"/>
              <w:szCs w:val="32"/>
            </w:rPr>
            <w:t>固定仪表头的方法</w:t>
          </w:r>
          <w:r>
            <w:tab/>
          </w:r>
          <w:r>
            <w:fldChar w:fldCharType="begin"/>
          </w:r>
          <w:r>
            <w:instrText xml:space="preserve"> PAGEREF _Toc243931174 \h </w:instrText>
          </w:r>
          <w:r>
            <w:fldChar w:fldCharType="separate"/>
          </w:r>
          <w:r>
            <w:t>69</w:t>
          </w:r>
          <w:r>
            <w:fldChar w:fldCharType="end"/>
          </w:r>
          <w:r>
            <w:rPr>
              <w:rFonts w:ascii="PingFang SC" w:hAnsi="PingFang SC" w:eastAsia="PingFang SC" w:cs="PingFang SC"/>
              <w:szCs w:val="21"/>
            </w:rPr>
            <w:fldChar w:fldCharType="end"/>
          </w:r>
        </w:p>
        <w:p w14:paraId="5E3173DD">
          <w:pPr>
            <w:pStyle w:val="7"/>
            <w:tabs>
              <w:tab w:val="right" w:leader="dot" w:pos="6293"/>
            </w:tabs>
          </w:pPr>
          <w:r>
            <w:rPr>
              <w:rFonts w:ascii="PingFang SC" w:hAnsi="PingFang SC" w:eastAsia="PingFang SC" w:cs="PingFang SC"/>
              <w:szCs w:val="21"/>
            </w:rPr>
            <w:fldChar w:fldCharType="begin"/>
          </w:r>
          <w:r>
            <w:rPr>
              <w:rFonts w:ascii="PingFang SC" w:hAnsi="PingFang SC" w:eastAsia="PingFang SC" w:cs="PingFang SC"/>
              <w:szCs w:val="21"/>
            </w:rPr>
            <w:instrText xml:space="preserve"> HYPERLINK \l _Toc204959295 </w:instrText>
          </w:r>
          <w:r>
            <w:rPr>
              <w:rFonts w:ascii="PingFang SC" w:hAnsi="PingFang SC" w:eastAsia="PingFang SC" w:cs="PingFang SC"/>
              <w:szCs w:val="21"/>
            </w:rPr>
            <w:fldChar w:fldCharType="separate"/>
          </w:r>
          <w:r>
            <w:rPr>
              <w:rFonts w:ascii="PingFang SC" w:hAnsi="PingFang SC" w:eastAsia="PingFang SC" w:cs="PingFang SC"/>
              <w:bCs/>
              <w:spacing w:val="-2"/>
              <w:szCs w:val="32"/>
            </w:rPr>
            <w:t>7.9</w:t>
          </w:r>
          <w:r>
            <w:rPr>
              <w:rFonts w:ascii="PingFang SC" w:hAnsi="PingFang SC" w:eastAsia="PingFang SC" w:cs="PingFang SC"/>
              <w:spacing w:val="-2"/>
              <w:szCs w:val="32"/>
            </w:rPr>
            <w:t xml:space="preserve"> </w:t>
          </w:r>
          <w:r>
            <w:rPr>
              <w:rFonts w:ascii="PingFang SC" w:hAnsi="PingFang SC" w:eastAsia="PingFang SC" w:cs="PingFang SC"/>
              <w:bCs/>
              <w:spacing w:val="-2"/>
              <w:szCs w:val="32"/>
            </w:rPr>
            <w:t>验血</w:t>
          </w:r>
          <w:r>
            <w:tab/>
          </w:r>
          <w:r>
            <w:fldChar w:fldCharType="begin"/>
          </w:r>
          <w:r>
            <w:instrText xml:space="preserve"> PAGEREF _Toc204959295 \h </w:instrText>
          </w:r>
          <w:r>
            <w:fldChar w:fldCharType="separate"/>
          </w:r>
          <w:r>
            <w:t>71</w:t>
          </w:r>
          <w:r>
            <w:fldChar w:fldCharType="end"/>
          </w:r>
          <w:r>
            <w:rPr>
              <w:rFonts w:ascii="PingFang SC" w:hAnsi="PingFang SC" w:eastAsia="PingFang SC" w:cs="PingFang SC"/>
              <w:szCs w:val="21"/>
            </w:rPr>
            <w:fldChar w:fldCharType="end"/>
          </w:r>
        </w:p>
        <w:p w14:paraId="04E144CC">
          <w:pPr>
            <w:pStyle w:val="7"/>
            <w:tabs>
              <w:tab w:val="right" w:leader="dot" w:pos="6293"/>
            </w:tabs>
          </w:pPr>
          <w:r>
            <w:rPr>
              <w:rFonts w:ascii="PingFang SC" w:hAnsi="PingFang SC" w:eastAsia="PingFang SC" w:cs="PingFang SC"/>
              <w:szCs w:val="21"/>
            </w:rPr>
            <w:fldChar w:fldCharType="begin"/>
          </w:r>
          <w:r>
            <w:rPr>
              <w:rFonts w:ascii="PingFang SC" w:hAnsi="PingFang SC" w:eastAsia="PingFang SC" w:cs="PingFang SC"/>
              <w:szCs w:val="21"/>
            </w:rPr>
            <w:instrText xml:space="preserve"> HYPERLINK \l _Toc187101277 </w:instrText>
          </w:r>
          <w:r>
            <w:rPr>
              <w:rFonts w:ascii="PingFang SC" w:hAnsi="PingFang SC" w:eastAsia="PingFang SC" w:cs="PingFang SC"/>
              <w:szCs w:val="21"/>
            </w:rPr>
            <w:fldChar w:fldCharType="separate"/>
          </w:r>
          <w:r>
            <w:rPr>
              <w:rFonts w:ascii="PingFang SC" w:hAnsi="PingFang SC" w:eastAsia="PingFang SC" w:cs="PingFang SC"/>
              <w:bCs/>
              <w:spacing w:val="-9"/>
              <w:szCs w:val="32"/>
            </w:rPr>
            <w:t>7.10</w:t>
          </w:r>
          <w:r>
            <w:rPr>
              <w:rFonts w:ascii="PingFang SC" w:hAnsi="PingFang SC" w:eastAsia="PingFang SC" w:cs="PingFang SC"/>
              <w:spacing w:val="102"/>
              <w:szCs w:val="32"/>
            </w:rPr>
            <w:t xml:space="preserve"> </w:t>
          </w:r>
          <w:r>
            <w:rPr>
              <w:rFonts w:ascii="PingFang SC" w:hAnsi="PingFang SC" w:eastAsia="PingFang SC" w:cs="PingFang SC"/>
              <w:bCs/>
              <w:spacing w:val="-9"/>
              <w:szCs w:val="32"/>
            </w:rPr>
            <w:t>EB</w:t>
          </w:r>
          <w:r>
            <w:rPr>
              <w:rFonts w:ascii="PingFang SC" w:hAnsi="PingFang SC" w:eastAsia="PingFang SC" w:cs="PingFang SC"/>
              <w:spacing w:val="-9"/>
              <w:szCs w:val="32"/>
            </w:rPr>
            <w:t xml:space="preserve"> </w:t>
          </w:r>
          <w:r>
            <w:rPr>
              <w:rFonts w:ascii="PingFang SC" w:hAnsi="PingFang SC" w:eastAsia="PingFang SC" w:cs="PingFang SC"/>
              <w:bCs/>
              <w:spacing w:val="-9"/>
              <w:szCs w:val="32"/>
            </w:rPr>
            <w:t>患者怀孕及分娩</w:t>
          </w:r>
          <w:r>
            <w:tab/>
          </w:r>
          <w:r>
            <w:fldChar w:fldCharType="begin"/>
          </w:r>
          <w:r>
            <w:instrText xml:space="preserve"> PAGEREF _Toc187101277 \h </w:instrText>
          </w:r>
          <w:r>
            <w:fldChar w:fldCharType="separate"/>
          </w:r>
          <w:r>
            <w:t>71</w:t>
          </w:r>
          <w:r>
            <w:fldChar w:fldCharType="end"/>
          </w:r>
          <w:r>
            <w:rPr>
              <w:rFonts w:ascii="PingFang SC" w:hAnsi="PingFang SC" w:eastAsia="PingFang SC" w:cs="PingFang SC"/>
              <w:szCs w:val="21"/>
            </w:rPr>
            <w:fldChar w:fldCharType="end"/>
          </w:r>
        </w:p>
        <w:p w14:paraId="4DD5C678">
          <w:pPr>
            <w:pStyle w:val="8"/>
            <w:tabs>
              <w:tab w:val="right" w:leader="dot" w:pos="6293"/>
            </w:tabs>
          </w:pPr>
          <w:r>
            <w:rPr>
              <w:rFonts w:ascii="PingFang SC" w:hAnsi="PingFang SC" w:eastAsia="PingFang SC" w:cs="PingFang SC"/>
              <w:szCs w:val="21"/>
            </w:rPr>
            <w:fldChar w:fldCharType="begin"/>
          </w:r>
          <w:r>
            <w:rPr>
              <w:rFonts w:ascii="PingFang SC" w:hAnsi="PingFang SC" w:eastAsia="PingFang SC" w:cs="PingFang SC"/>
              <w:szCs w:val="21"/>
            </w:rPr>
            <w:instrText xml:space="preserve"> HYPERLINK \l _Toc695103331 </w:instrText>
          </w:r>
          <w:r>
            <w:rPr>
              <w:rFonts w:ascii="PingFang SC" w:hAnsi="PingFang SC" w:eastAsia="PingFang SC" w:cs="PingFang SC"/>
              <w:szCs w:val="21"/>
            </w:rPr>
            <w:fldChar w:fldCharType="separate"/>
          </w:r>
          <w:r>
            <w:rPr>
              <w:rFonts w:ascii="PingFang SC" w:hAnsi="PingFang SC" w:eastAsia="PingFang SC" w:cs="PingFang SC"/>
              <w:bCs/>
              <w:spacing w:val="-6"/>
              <w:szCs w:val="36"/>
            </w:rPr>
            <w:t>8</w:t>
          </w:r>
          <w:r>
            <w:rPr>
              <w:rFonts w:ascii="PingFang SC" w:hAnsi="PingFang SC" w:eastAsia="PingFang SC" w:cs="PingFang SC"/>
              <w:spacing w:val="-6"/>
              <w:szCs w:val="36"/>
            </w:rPr>
            <w:t xml:space="preserve">  </w:t>
          </w:r>
          <w:r>
            <w:rPr>
              <w:rFonts w:ascii="PingFang SC" w:hAnsi="PingFang SC" w:eastAsia="PingFang SC" w:cs="PingFang SC"/>
              <w:bCs/>
              <w:spacing w:val="-6"/>
              <w:szCs w:val="36"/>
            </w:rPr>
            <w:t>产前诊断和研究进展</w:t>
          </w:r>
          <w:r>
            <w:tab/>
          </w:r>
          <w:r>
            <w:fldChar w:fldCharType="begin"/>
          </w:r>
          <w:r>
            <w:instrText xml:space="preserve"> PAGEREF _Toc695103331 \h </w:instrText>
          </w:r>
          <w:r>
            <w:fldChar w:fldCharType="separate"/>
          </w:r>
          <w:r>
            <w:t>73</w:t>
          </w:r>
          <w:r>
            <w:fldChar w:fldCharType="end"/>
          </w:r>
          <w:r>
            <w:rPr>
              <w:rFonts w:ascii="PingFang SC" w:hAnsi="PingFang SC" w:eastAsia="PingFang SC" w:cs="PingFang SC"/>
              <w:szCs w:val="21"/>
            </w:rPr>
            <w:fldChar w:fldCharType="end"/>
          </w:r>
        </w:p>
        <w:p w14:paraId="68D839D0">
          <w:pPr>
            <w:pStyle w:val="7"/>
            <w:tabs>
              <w:tab w:val="right" w:leader="dot" w:pos="6293"/>
            </w:tabs>
          </w:pPr>
          <w:r>
            <w:rPr>
              <w:rFonts w:ascii="PingFang SC" w:hAnsi="PingFang SC" w:eastAsia="PingFang SC" w:cs="PingFang SC"/>
              <w:szCs w:val="21"/>
            </w:rPr>
            <w:fldChar w:fldCharType="begin"/>
          </w:r>
          <w:r>
            <w:rPr>
              <w:rFonts w:ascii="PingFang SC" w:hAnsi="PingFang SC" w:eastAsia="PingFang SC" w:cs="PingFang SC"/>
              <w:szCs w:val="21"/>
            </w:rPr>
            <w:instrText xml:space="preserve"> HYPERLINK \l _Toc290644437 </w:instrText>
          </w:r>
          <w:r>
            <w:rPr>
              <w:rFonts w:ascii="PingFang SC" w:hAnsi="PingFang SC" w:eastAsia="PingFang SC" w:cs="PingFang SC"/>
              <w:szCs w:val="21"/>
            </w:rPr>
            <w:fldChar w:fldCharType="separate"/>
          </w:r>
          <w:r>
            <w:rPr>
              <w:rFonts w:ascii="PingFang SC" w:hAnsi="PingFang SC" w:eastAsia="PingFang SC" w:cs="PingFang SC"/>
              <w:bCs/>
              <w:spacing w:val="4"/>
              <w:szCs w:val="32"/>
            </w:rPr>
            <w:t>8.1</w:t>
          </w:r>
          <w:r>
            <w:rPr>
              <w:rFonts w:ascii="PingFang SC" w:hAnsi="PingFang SC" w:eastAsia="PingFang SC" w:cs="PingFang SC"/>
              <w:spacing w:val="4"/>
              <w:szCs w:val="32"/>
            </w:rPr>
            <w:t xml:space="preserve"> </w:t>
          </w:r>
          <w:r>
            <w:rPr>
              <w:rFonts w:ascii="PingFang SC" w:hAnsi="PingFang SC" w:eastAsia="PingFang SC" w:cs="PingFang SC"/>
              <w:bCs/>
              <w:spacing w:val="4"/>
              <w:szCs w:val="32"/>
            </w:rPr>
            <w:t>产前诊断</w:t>
          </w:r>
          <w:r>
            <w:tab/>
          </w:r>
          <w:r>
            <w:fldChar w:fldCharType="begin"/>
          </w:r>
          <w:r>
            <w:instrText xml:space="preserve"> PAGEREF _Toc290644437 \h </w:instrText>
          </w:r>
          <w:r>
            <w:fldChar w:fldCharType="separate"/>
          </w:r>
          <w:r>
            <w:t>73</w:t>
          </w:r>
          <w:r>
            <w:fldChar w:fldCharType="end"/>
          </w:r>
          <w:r>
            <w:rPr>
              <w:rFonts w:ascii="PingFang SC" w:hAnsi="PingFang SC" w:eastAsia="PingFang SC" w:cs="PingFang SC"/>
              <w:szCs w:val="21"/>
            </w:rPr>
            <w:fldChar w:fldCharType="end"/>
          </w:r>
        </w:p>
        <w:p w14:paraId="356ACC25">
          <w:pPr>
            <w:pStyle w:val="7"/>
            <w:tabs>
              <w:tab w:val="right" w:leader="dot" w:pos="6293"/>
            </w:tabs>
          </w:pPr>
          <w:r>
            <w:rPr>
              <w:rFonts w:ascii="PingFang SC" w:hAnsi="PingFang SC" w:eastAsia="PingFang SC" w:cs="PingFang SC"/>
              <w:szCs w:val="21"/>
            </w:rPr>
            <w:fldChar w:fldCharType="begin"/>
          </w:r>
          <w:r>
            <w:rPr>
              <w:rFonts w:ascii="PingFang SC" w:hAnsi="PingFang SC" w:eastAsia="PingFang SC" w:cs="PingFang SC"/>
              <w:szCs w:val="21"/>
            </w:rPr>
            <w:instrText xml:space="preserve"> HYPERLINK \l _Toc1483239381 </w:instrText>
          </w:r>
          <w:r>
            <w:rPr>
              <w:rFonts w:ascii="PingFang SC" w:hAnsi="PingFang SC" w:eastAsia="PingFang SC" w:cs="PingFang SC"/>
              <w:szCs w:val="21"/>
            </w:rPr>
            <w:fldChar w:fldCharType="separate"/>
          </w:r>
          <w:r>
            <w:rPr>
              <w:rFonts w:ascii="PingFang SC" w:hAnsi="PingFang SC" w:eastAsia="PingFang SC" w:cs="PingFang SC"/>
              <w:bCs/>
              <w:spacing w:val="-4"/>
              <w:szCs w:val="32"/>
            </w:rPr>
            <w:t>8.2</w:t>
          </w:r>
          <w:r>
            <w:rPr>
              <w:rFonts w:ascii="PingFang SC" w:hAnsi="PingFang SC" w:eastAsia="PingFang SC" w:cs="PingFang SC"/>
              <w:spacing w:val="-4"/>
              <w:szCs w:val="32"/>
            </w:rPr>
            <w:t xml:space="preserve"> </w:t>
          </w:r>
          <w:r>
            <w:rPr>
              <w:rFonts w:ascii="PingFang SC" w:hAnsi="PingFang SC" w:eastAsia="PingFang SC" w:cs="PingFang SC"/>
              <w:bCs/>
              <w:spacing w:val="-4"/>
              <w:szCs w:val="32"/>
            </w:rPr>
            <w:t>治疗方面的研究</w:t>
          </w:r>
          <w:r>
            <w:tab/>
          </w:r>
          <w:r>
            <w:fldChar w:fldCharType="begin"/>
          </w:r>
          <w:r>
            <w:instrText xml:space="preserve"> PAGEREF _Toc1483239381 \h </w:instrText>
          </w:r>
          <w:r>
            <w:fldChar w:fldCharType="separate"/>
          </w:r>
          <w:r>
            <w:t>73</w:t>
          </w:r>
          <w:r>
            <w:fldChar w:fldCharType="end"/>
          </w:r>
          <w:r>
            <w:rPr>
              <w:rFonts w:ascii="PingFang SC" w:hAnsi="PingFang SC" w:eastAsia="PingFang SC" w:cs="PingFang SC"/>
              <w:szCs w:val="21"/>
            </w:rPr>
            <w:fldChar w:fldCharType="end"/>
          </w:r>
        </w:p>
        <w:p w14:paraId="754AC71C">
          <w:pPr>
            <w:pStyle w:val="7"/>
            <w:tabs>
              <w:tab w:val="right" w:leader="dot" w:pos="6293"/>
            </w:tabs>
          </w:pPr>
          <w:r>
            <w:rPr>
              <w:rFonts w:ascii="PingFang SC" w:hAnsi="PingFang SC" w:eastAsia="PingFang SC" w:cs="PingFang SC"/>
              <w:szCs w:val="21"/>
            </w:rPr>
            <w:fldChar w:fldCharType="begin"/>
          </w:r>
          <w:r>
            <w:rPr>
              <w:rFonts w:ascii="PingFang SC" w:hAnsi="PingFang SC" w:eastAsia="PingFang SC" w:cs="PingFang SC"/>
              <w:szCs w:val="21"/>
            </w:rPr>
            <w:instrText xml:space="preserve"> HYPERLINK \l _Toc814102091 </w:instrText>
          </w:r>
          <w:r>
            <w:rPr>
              <w:rFonts w:ascii="PingFang SC" w:hAnsi="PingFang SC" w:eastAsia="PingFang SC" w:cs="PingFang SC"/>
              <w:szCs w:val="21"/>
            </w:rPr>
            <w:fldChar w:fldCharType="separate"/>
          </w:r>
          <w:r>
            <w:rPr>
              <w:rFonts w:ascii="PingFang SC" w:hAnsi="PingFang SC" w:eastAsia="PingFang SC" w:cs="PingFang SC"/>
              <w:bCs/>
              <w:spacing w:val="-6"/>
              <w:szCs w:val="32"/>
            </w:rPr>
            <w:t>8.3</w:t>
          </w:r>
          <w:r>
            <w:rPr>
              <w:rFonts w:ascii="PingFang SC" w:hAnsi="PingFang SC" w:eastAsia="PingFang SC" w:cs="PingFang SC"/>
              <w:spacing w:val="28"/>
              <w:szCs w:val="32"/>
            </w:rPr>
            <w:t xml:space="preserve"> </w:t>
          </w:r>
          <w:r>
            <w:rPr>
              <w:rFonts w:ascii="PingFang SC" w:hAnsi="PingFang SC" w:eastAsia="PingFang SC" w:cs="PingFang SC"/>
              <w:bCs/>
              <w:spacing w:val="-6"/>
              <w:szCs w:val="32"/>
            </w:rPr>
            <w:t>国内的医疗资源</w:t>
          </w:r>
          <w:r>
            <w:tab/>
          </w:r>
          <w:r>
            <w:fldChar w:fldCharType="begin"/>
          </w:r>
          <w:r>
            <w:instrText xml:space="preserve"> PAGEREF _Toc814102091 \h </w:instrText>
          </w:r>
          <w:r>
            <w:fldChar w:fldCharType="separate"/>
          </w:r>
          <w:r>
            <w:t>74</w:t>
          </w:r>
          <w:r>
            <w:fldChar w:fldCharType="end"/>
          </w:r>
          <w:r>
            <w:rPr>
              <w:rFonts w:ascii="PingFang SC" w:hAnsi="PingFang SC" w:eastAsia="PingFang SC" w:cs="PingFang SC"/>
              <w:szCs w:val="21"/>
            </w:rPr>
            <w:fldChar w:fldCharType="end"/>
          </w:r>
        </w:p>
        <w:p w14:paraId="7874E483">
          <w:pPr>
            <w:pStyle w:val="8"/>
            <w:tabs>
              <w:tab w:val="right" w:leader="dot" w:pos="6293"/>
            </w:tabs>
          </w:pPr>
          <w:r>
            <w:rPr>
              <w:rFonts w:ascii="PingFang SC" w:hAnsi="PingFang SC" w:eastAsia="PingFang SC" w:cs="PingFang SC"/>
              <w:szCs w:val="21"/>
            </w:rPr>
            <w:fldChar w:fldCharType="begin"/>
          </w:r>
          <w:r>
            <w:rPr>
              <w:rFonts w:ascii="PingFang SC" w:hAnsi="PingFang SC" w:eastAsia="PingFang SC" w:cs="PingFang SC"/>
              <w:szCs w:val="21"/>
            </w:rPr>
            <w:instrText xml:space="preserve"> HYPERLINK \l _Toc995528400 </w:instrText>
          </w:r>
          <w:r>
            <w:rPr>
              <w:rFonts w:ascii="PingFang SC" w:hAnsi="PingFang SC" w:eastAsia="PingFang SC" w:cs="PingFang SC"/>
              <w:szCs w:val="21"/>
            </w:rPr>
            <w:fldChar w:fldCharType="separate"/>
          </w:r>
          <w:r>
            <w:rPr>
              <w:rFonts w:ascii="PingFang SC" w:hAnsi="PingFang SC" w:eastAsia="PingFang SC" w:cs="PingFang SC"/>
              <w:bCs/>
              <w:spacing w:val="-11"/>
              <w:szCs w:val="36"/>
            </w:rPr>
            <w:t>9</w:t>
          </w:r>
          <w:r>
            <w:rPr>
              <w:rFonts w:ascii="PingFang SC" w:hAnsi="PingFang SC" w:eastAsia="PingFang SC" w:cs="PingFang SC"/>
              <w:spacing w:val="17"/>
              <w:szCs w:val="36"/>
            </w:rPr>
            <w:t xml:space="preserve">  </w:t>
          </w:r>
          <w:r>
            <w:rPr>
              <w:rFonts w:ascii="PingFang SC" w:hAnsi="PingFang SC" w:eastAsia="PingFang SC" w:cs="PingFang SC"/>
              <w:bCs/>
              <w:spacing w:val="-11"/>
              <w:szCs w:val="36"/>
            </w:rPr>
            <w:t>蝴蝶宝贝关爱中心</w:t>
          </w:r>
          <w:r>
            <w:tab/>
          </w:r>
          <w:r>
            <w:fldChar w:fldCharType="begin"/>
          </w:r>
          <w:r>
            <w:instrText xml:space="preserve"> PAGEREF _Toc995528400 \h </w:instrText>
          </w:r>
          <w:r>
            <w:fldChar w:fldCharType="separate"/>
          </w:r>
          <w:r>
            <w:t>75</w:t>
          </w:r>
          <w:r>
            <w:fldChar w:fldCharType="end"/>
          </w:r>
          <w:r>
            <w:rPr>
              <w:rFonts w:ascii="PingFang SC" w:hAnsi="PingFang SC" w:eastAsia="PingFang SC" w:cs="PingFang SC"/>
              <w:szCs w:val="21"/>
            </w:rPr>
            <w:fldChar w:fldCharType="end"/>
          </w:r>
        </w:p>
        <w:p w14:paraId="70EB2C1D">
          <w:pPr>
            <w:pStyle w:val="6"/>
            <w:tabs>
              <w:tab w:val="right" w:leader="dot" w:pos="6293"/>
            </w:tabs>
          </w:pPr>
          <w:r>
            <w:rPr>
              <w:rFonts w:ascii="PingFang SC" w:hAnsi="PingFang SC" w:eastAsia="PingFang SC" w:cs="PingFang SC"/>
              <w:szCs w:val="21"/>
            </w:rPr>
            <w:fldChar w:fldCharType="begin"/>
          </w:r>
          <w:r>
            <w:rPr>
              <w:rFonts w:ascii="PingFang SC" w:hAnsi="PingFang SC" w:eastAsia="PingFang SC" w:cs="PingFang SC"/>
              <w:szCs w:val="21"/>
            </w:rPr>
            <w:instrText xml:space="preserve"> HYPERLINK \l _Toc800725023 </w:instrText>
          </w:r>
          <w:r>
            <w:rPr>
              <w:rFonts w:ascii="PingFang SC" w:hAnsi="PingFang SC" w:eastAsia="PingFang SC" w:cs="PingFang SC"/>
              <w:szCs w:val="21"/>
            </w:rPr>
            <w:fldChar w:fldCharType="separate"/>
          </w:r>
          <w:r>
            <w:rPr>
              <w:rFonts w:ascii="PingFang SC" w:hAnsi="PingFang SC" w:eastAsia="PingFang SC" w:cs="PingFang SC"/>
              <w:bCs/>
              <w:spacing w:val="-3"/>
              <w:szCs w:val="21"/>
            </w:rPr>
            <w:t>中心的主要工作内容及对患者的帮助</w:t>
          </w:r>
          <w:r>
            <w:tab/>
          </w:r>
          <w:r>
            <w:fldChar w:fldCharType="begin"/>
          </w:r>
          <w:r>
            <w:instrText xml:space="preserve"> PAGEREF _Toc800725023 \h </w:instrText>
          </w:r>
          <w:r>
            <w:fldChar w:fldCharType="separate"/>
          </w:r>
          <w:r>
            <w:t>75</w:t>
          </w:r>
          <w:r>
            <w:fldChar w:fldCharType="end"/>
          </w:r>
          <w:r>
            <w:rPr>
              <w:rFonts w:ascii="PingFang SC" w:hAnsi="PingFang SC" w:eastAsia="PingFang SC" w:cs="PingFang SC"/>
              <w:szCs w:val="21"/>
            </w:rPr>
            <w:fldChar w:fldCharType="end"/>
          </w:r>
        </w:p>
        <w:p w14:paraId="10879C78">
          <w:pPr>
            <w:pStyle w:val="6"/>
            <w:tabs>
              <w:tab w:val="right" w:leader="dot" w:pos="6293"/>
            </w:tabs>
          </w:pPr>
          <w:r>
            <w:rPr>
              <w:rFonts w:ascii="PingFang SC" w:hAnsi="PingFang SC" w:eastAsia="PingFang SC" w:cs="PingFang SC"/>
              <w:szCs w:val="21"/>
            </w:rPr>
            <w:fldChar w:fldCharType="begin"/>
          </w:r>
          <w:r>
            <w:rPr>
              <w:rFonts w:ascii="PingFang SC" w:hAnsi="PingFang SC" w:eastAsia="PingFang SC" w:cs="PingFang SC"/>
              <w:szCs w:val="21"/>
            </w:rPr>
            <w:instrText xml:space="preserve"> HYPERLINK \l _Toc1652929459 </w:instrText>
          </w:r>
          <w:r>
            <w:rPr>
              <w:rFonts w:ascii="PingFang SC" w:hAnsi="PingFang SC" w:eastAsia="PingFang SC" w:cs="PingFang SC"/>
              <w:szCs w:val="21"/>
            </w:rPr>
            <w:fldChar w:fldCharType="separate"/>
          </w:r>
          <w:r>
            <w:rPr>
              <w:rFonts w:ascii="PingFang SC" w:hAnsi="PingFang SC" w:eastAsia="PingFang SC" w:cs="PingFang SC"/>
              <w:bCs/>
              <w:spacing w:val="-2"/>
              <w:szCs w:val="21"/>
            </w:rPr>
            <w:t>手机上浏览主页内容及检索</w:t>
          </w:r>
          <w:r>
            <w:tab/>
          </w:r>
          <w:r>
            <w:fldChar w:fldCharType="begin"/>
          </w:r>
          <w:r>
            <w:instrText xml:space="preserve"> PAGEREF _Toc1652929459 \h </w:instrText>
          </w:r>
          <w:r>
            <w:fldChar w:fldCharType="separate"/>
          </w:r>
          <w:r>
            <w:t>76</w:t>
          </w:r>
          <w:r>
            <w:fldChar w:fldCharType="end"/>
          </w:r>
          <w:r>
            <w:rPr>
              <w:rFonts w:ascii="PingFang SC" w:hAnsi="PingFang SC" w:eastAsia="PingFang SC" w:cs="PingFang SC"/>
              <w:szCs w:val="21"/>
            </w:rPr>
            <w:fldChar w:fldCharType="end"/>
          </w:r>
        </w:p>
        <w:p w14:paraId="2D87D537">
          <w:pPr>
            <w:pStyle w:val="6"/>
            <w:tabs>
              <w:tab w:val="right" w:leader="dot" w:pos="6293"/>
            </w:tabs>
          </w:pPr>
          <w:r>
            <w:rPr>
              <w:rFonts w:ascii="PingFang SC" w:hAnsi="PingFang SC" w:eastAsia="PingFang SC" w:cs="PingFang SC"/>
              <w:szCs w:val="21"/>
            </w:rPr>
            <w:fldChar w:fldCharType="begin"/>
          </w:r>
          <w:r>
            <w:rPr>
              <w:rFonts w:ascii="PingFang SC" w:hAnsi="PingFang SC" w:eastAsia="PingFang SC" w:cs="PingFang SC"/>
              <w:szCs w:val="21"/>
            </w:rPr>
            <w:instrText xml:space="preserve"> HYPERLINK \l _Toc936959821 </w:instrText>
          </w:r>
          <w:r>
            <w:rPr>
              <w:rFonts w:ascii="PingFang SC" w:hAnsi="PingFang SC" w:eastAsia="PingFang SC" w:cs="PingFang SC"/>
              <w:szCs w:val="21"/>
            </w:rPr>
            <w:fldChar w:fldCharType="separate"/>
          </w:r>
          <w:r>
            <w:rPr>
              <w:rFonts w:ascii="PingFang SC" w:hAnsi="PingFang SC" w:eastAsia="PingFang SC" w:cs="PingFang SC"/>
              <w:bCs/>
              <w:spacing w:val="-2"/>
              <w:szCs w:val="21"/>
            </w:rPr>
            <w:t>支持蝴蝶宝贝关爱中心</w:t>
          </w:r>
          <w:r>
            <w:tab/>
          </w:r>
          <w:r>
            <w:fldChar w:fldCharType="begin"/>
          </w:r>
          <w:r>
            <w:instrText xml:space="preserve"> PAGEREF _Toc936959821 \h </w:instrText>
          </w:r>
          <w:r>
            <w:fldChar w:fldCharType="separate"/>
          </w:r>
          <w:r>
            <w:t>76</w:t>
          </w:r>
          <w:r>
            <w:fldChar w:fldCharType="end"/>
          </w:r>
          <w:r>
            <w:rPr>
              <w:rFonts w:ascii="PingFang SC" w:hAnsi="PingFang SC" w:eastAsia="PingFang SC" w:cs="PingFang SC"/>
              <w:szCs w:val="21"/>
            </w:rPr>
            <w:fldChar w:fldCharType="end"/>
          </w:r>
        </w:p>
        <w:p w14:paraId="3B6DCB3D">
          <w:pPr>
            <w:pStyle w:val="6"/>
            <w:tabs>
              <w:tab w:val="right" w:leader="dot" w:pos="6293"/>
            </w:tabs>
          </w:pPr>
          <w:r>
            <w:rPr>
              <w:rFonts w:ascii="PingFang SC" w:hAnsi="PingFang SC" w:eastAsia="PingFang SC" w:cs="PingFang SC"/>
              <w:szCs w:val="21"/>
            </w:rPr>
            <w:fldChar w:fldCharType="begin"/>
          </w:r>
          <w:r>
            <w:rPr>
              <w:rFonts w:ascii="PingFang SC" w:hAnsi="PingFang SC" w:eastAsia="PingFang SC" w:cs="PingFang SC"/>
              <w:szCs w:val="21"/>
            </w:rPr>
            <w:instrText xml:space="preserve"> HYPERLINK \l _Toc2133611743 </w:instrText>
          </w:r>
          <w:r>
            <w:rPr>
              <w:rFonts w:ascii="PingFang SC" w:hAnsi="PingFang SC" w:eastAsia="PingFang SC" w:cs="PingFang SC"/>
              <w:szCs w:val="21"/>
            </w:rPr>
            <w:fldChar w:fldCharType="separate"/>
          </w:r>
          <w:r>
            <w:rPr>
              <w:rFonts w:ascii="PingFang SC" w:hAnsi="PingFang SC" w:eastAsia="PingFang SC" w:cs="PingFang SC"/>
              <w:bCs/>
              <w:spacing w:val="-9"/>
              <w:szCs w:val="36"/>
            </w:rPr>
            <w:t>免责声明</w:t>
          </w:r>
          <w:r>
            <w:tab/>
          </w:r>
          <w:r>
            <w:fldChar w:fldCharType="begin"/>
          </w:r>
          <w:r>
            <w:instrText xml:space="preserve"> PAGEREF _Toc2133611743 \h </w:instrText>
          </w:r>
          <w:r>
            <w:fldChar w:fldCharType="separate"/>
          </w:r>
          <w:r>
            <w:t>77</w:t>
          </w:r>
          <w:r>
            <w:fldChar w:fldCharType="end"/>
          </w:r>
          <w:r>
            <w:rPr>
              <w:rFonts w:ascii="PingFang SC" w:hAnsi="PingFang SC" w:eastAsia="PingFang SC" w:cs="PingFang SC"/>
              <w:szCs w:val="21"/>
            </w:rPr>
            <w:fldChar w:fldCharType="end"/>
          </w:r>
        </w:p>
        <w:p w14:paraId="2D28E2CD">
          <w:pPr>
            <w:spacing w:line="191" w:lineRule="auto"/>
            <w:rPr>
              <w:rFonts w:ascii="PingFang SC" w:hAnsi="PingFang SC" w:eastAsia="PingFang SC" w:cs="PingFang SC"/>
              <w:snapToGrid w:val="0"/>
              <w:color w:val="000000"/>
              <w:kern w:val="0"/>
              <w:sz w:val="21"/>
              <w:szCs w:val="21"/>
              <w:lang w:val="en-US" w:eastAsia="en-US" w:bidi="ar-SA"/>
            </w:rPr>
          </w:pPr>
          <w:r>
            <w:rPr>
              <w:rFonts w:ascii="PingFang SC" w:hAnsi="PingFang SC" w:eastAsia="PingFang SC" w:cs="PingFang SC"/>
              <w:szCs w:val="21"/>
            </w:rPr>
            <w:fldChar w:fldCharType="end"/>
          </w:r>
        </w:p>
      </w:sdtContent>
    </w:sdt>
    <w:p w14:paraId="32BCD114">
      <w:pPr>
        <w:spacing w:line="191" w:lineRule="auto"/>
        <w:rPr>
          <w:rFonts w:ascii="PingFang SC" w:hAnsi="PingFang SC" w:eastAsia="PingFang SC" w:cs="PingFang SC"/>
          <w:snapToGrid w:val="0"/>
          <w:color w:val="000000"/>
          <w:kern w:val="0"/>
          <w:sz w:val="21"/>
          <w:szCs w:val="21"/>
          <w:lang w:val="en-US" w:eastAsia="en-US" w:bidi="ar-SA"/>
        </w:rPr>
        <w:sectPr>
          <w:footerReference r:id="rId11" w:type="default"/>
          <w:pgSz w:w="8391" w:h="11909"/>
          <w:pgMar w:top="883" w:right="1047" w:bottom="968" w:left="1051" w:header="869" w:footer="686" w:gutter="0"/>
          <w:cols w:space="720" w:num="1"/>
        </w:sectPr>
      </w:pPr>
    </w:p>
    <w:p w14:paraId="3A3A9385">
      <w:pPr>
        <w:pStyle w:val="2"/>
        <w:spacing w:line="431" w:lineRule="auto"/>
      </w:pPr>
    </w:p>
    <w:p w14:paraId="57FD67F8">
      <w:pPr>
        <w:spacing w:before="164" w:line="184" w:lineRule="auto"/>
        <w:ind w:left="69"/>
        <w:outlineLvl w:val="0"/>
        <w:rPr>
          <w:rFonts w:ascii="PingFang SC" w:hAnsi="PingFang SC" w:eastAsia="PingFang SC" w:cs="PingFang SC"/>
          <w:sz w:val="36"/>
          <w:szCs w:val="36"/>
        </w:rPr>
      </w:pPr>
      <w:bookmarkStart w:id="32" w:name="bookmark2"/>
      <w:bookmarkEnd w:id="32"/>
      <w:bookmarkStart w:id="33" w:name="bookmark1"/>
      <w:bookmarkEnd w:id="33"/>
      <w:bookmarkStart w:id="34" w:name="_Toc116359757"/>
      <w:r>
        <w:rPr>
          <w:rFonts w:ascii="PingFang SC" w:hAnsi="PingFang SC" w:eastAsia="PingFang SC" w:cs="PingFang SC"/>
          <w:b/>
          <w:bCs/>
          <w:spacing w:val="-8"/>
          <w:sz w:val="36"/>
          <w:szCs w:val="36"/>
        </w:rPr>
        <w:t>1</w:t>
      </w:r>
      <w:r>
        <w:rPr>
          <w:rFonts w:ascii="PingFang SC" w:hAnsi="PingFang SC" w:eastAsia="PingFang SC" w:cs="PingFang SC"/>
          <w:spacing w:val="16"/>
          <w:sz w:val="36"/>
          <w:szCs w:val="36"/>
        </w:rPr>
        <w:t xml:space="preserve">  </w:t>
      </w:r>
      <w:r>
        <w:rPr>
          <w:rFonts w:ascii="PingFang SC" w:hAnsi="PingFang SC" w:eastAsia="PingFang SC" w:cs="PingFang SC"/>
          <w:b/>
          <w:bCs/>
          <w:spacing w:val="-8"/>
          <w:sz w:val="36"/>
          <w:szCs w:val="36"/>
        </w:rPr>
        <w:t>前言</w:t>
      </w:r>
      <w:bookmarkEnd w:id="34"/>
    </w:p>
    <w:p w14:paraId="5E45560D">
      <w:pPr>
        <w:spacing w:before="5" w:line="175" w:lineRule="auto"/>
        <w:ind w:left="43" w:right="24" w:hanging="6"/>
        <w:jc w:val="both"/>
        <w:rPr>
          <w:rFonts w:ascii="PingFang SC" w:hAnsi="PingFang SC" w:eastAsia="PingFang SC" w:cs="PingFang SC"/>
          <w:sz w:val="21"/>
          <w:szCs w:val="21"/>
        </w:rPr>
      </w:pPr>
      <w:r>
        <w:rPr>
          <w:rFonts w:ascii="PingFang SC" w:hAnsi="PingFang SC" w:eastAsia="PingFang SC" w:cs="PingFang SC"/>
          <w:spacing w:val="-3"/>
          <w:sz w:val="21"/>
          <w:szCs w:val="21"/>
        </w:rPr>
        <w:t>本指南的目的是介绍大疱性表皮松解症的基本知识，帮助患者及家属</w:t>
      </w:r>
      <w:r>
        <w:rPr>
          <w:rFonts w:ascii="PingFang SC" w:hAnsi="PingFang SC" w:eastAsia="PingFang SC" w:cs="PingFang SC"/>
          <w:spacing w:val="15"/>
          <w:sz w:val="21"/>
          <w:szCs w:val="21"/>
        </w:rPr>
        <w:t xml:space="preserve"> </w:t>
      </w:r>
      <w:r>
        <w:rPr>
          <w:rFonts w:ascii="PingFang SC" w:hAnsi="PingFang SC" w:eastAsia="PingFang SC" w:cs="PingFang SC"/>
          <w:spacing w:val="-3"/>
          <w:sz w:val="21"/>
          <w:szCs w:val="21"/>
        </w:rPr>
        <w:t>了解这一疾病并学习家庭护理方法，增进社会对大疱性表皮松解症和</w:t>
      </w:r>
      <w:r>
        <w:rPr>
          <w:rFonts w:ascii="PingFang SC" w:hAnsi="PingFang SC" w:eastAsia="PingFang SC" w:cs="PingFang SC"/>
          <w:spacing w:val="11"/>
          <w:sz w:val="21"/>
          <w:szCs w:val="21"/>
        </w:rPr>
        <w:t xml:space="preserve"> </w:t>
      </w:r>
      <w:r>
        <w:rPr>
          <w:rFonts w:ascii="PingFang SC" w:hAnsi="PingFang SC" w:eastAsia="PingFang SC" w:cs="PingFang SC"/>
          <w:spacing w:val="-3"/>
          <w:sz w:val="21"/>
          <w:szCs w:val="21"/>
        </w:rPr>
        <w:t>患者的理解，促进对大疱性表皮松解症的医疗服务和研究，支持患者</w:t>
      </w:r>
      <w:r>
        <w:rPr>
          <w:rFonts w:ascii="PingFang SC" w:hAnsi="PingFang SC" w:eastAsia="PingFang SC" w:cs="PingFang SC"/>
          <w:spacing w:val="11"/>
          <w:sz w:val="21"/>
          <w:szCs w:val="21"/>
        </w:rPr>
        <w:t xml:space="preserve"> </w:t>
      </w:r>
      <w:r>
        <w:rPr>
          <w:rFonts w:ascii="PingFang SC" w:hAnsi="PingFang SC" w:eastAsia="PingFang SC" w:cs="PingFang SC"/>
          <w:spacing w:val="-3"/>
          <w:sz w:val="21"/>
          <w:szCs w:val="21"/>
        </w:rPr>
        <w:t>的生活、成长、学习和工作。</w:t>
      </w:r>
    </w:p>
    <w:p w14:paraId="4B87F6BA">
      <w:pPr>
        <w:spacing w:before="32" w:line="181" w:lineRule="auto"/>
        <w:ind w:left="37" w:right="22" w:firstLine="423"/>
        <w:rPr>
          <w:rFonts w:ascii="PingFang SC" w:hAnsi="PingFang SC" w:eastAsia="PingFang SC" w:cs="PingFang SC"/>
          <w:sz w:val="21"/>
          <w:szCs w:val="21"/>
        </w:rPr>
      </w:pPr>
      <w:r>
        <w:rPr>
          <w:rFonts w:ascii="PingFang SC" w:hAnsi="PingFang SC" w:eastAsia="PingFang SC" w:cs="PingFang SC"/>
          <w:spacing w:val="-6"/>
          <w:sz w:val="21"/>
          <w:szCs w:val="21"/>
        </w:rPr>
        <w:t>本指南适用于大疱性表皮松解症患者及家属、老师</w:t>
      </w:r>
      <w:r>
        <w:rPr>
          <w:rFonts w:ascii="PingFang SC" w:hAnsi="PingFang SC" w:eastAsia="PingFang SC" w:cs="PingFang SC"/>
          <w:spacing w:val="-7"/>
          <w:sz w:val="21"/>
          <w:szCs w:val="21"/>
        </w:rPr>
        <w:t>、朋友，</w:t>
      </w:r>
      <w:r>
        <w:rPr>
          <w:rFonts w:ascii="PingFang SC" w:hAnsi="PingFang SC" w:eastAsia="PingFang SC" w:cs="PingFang SC"/>
          <w:spacing w:val="31"/>
          <w:sz w:val="21"/>
          <w:szCs w:val="21"/>
        </w:rPr>
        <w:t xml:space="preserve"> </w:t>
      </w:r>
      <w:r>
        <w:rPr>
          <w:rFonts w:ascii="PingFang SC" w:hAnsi="PingFang SC" w:eastAsia="PingFang SC" w:cs="PingFang SC"/>
          <w:spacing w:val="-7"/>
          <w:sz w:val="21"/>
          <w:szCs w:val="21"/>
        </w:rPr>
        <w:t>亦可</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供医生、护士、学校及工作单位参考。</w:t>
      </w:r>
    </w:p>
    <w:p w14:paraId="7B997C5F">
      <w:pPr>
        <w:spacing w:before="27" w:line="176" w:lineRule="auto"/>
        <w:ind w:left="39" w:right="19" w:firstLine="422"/>
        <w:rPr>
          <w:rFonts w:ascii="PingFang SC" w:hAnsi="PingFang SC" w:eastAsia="PingFang SC" w:cs="PingFang SC"/>
          <w:sz w:val="21"/>
          <w:szCs w:val="21"/>
        </w:rPr>
      </w:pPr>
      <w:r>
        <w:rPr>
          <w:rFonts w:ascii="PingFang SC" w:hAnsi="PingFang SC" w:eastAsia="PingFang SC" w:cs="PingFang SC"/>
          <w:spacing w:val="-3"/>
          <w:sz w:val="21"/>
          <w:szCs w:val="21"/>
        </w:rPr>
        <w:t>指南的第二章是对疾病的介绍，包括疾病的原因和症状。这一部</w:t>
      </w:r>
      <w:r>
        <w:rPr>
          <w:rFonts w:ascii="PingFang SC" w:hAnsi="PingFang SC" w:eastAsia="PingFang SC" w:cs="PingFang SC"/>
          <w:spacing w:val="12"/>
          <w:sz w:val="21"/>
          <w:szCs w:val="21"/>
        </w:rPr>
        <w:t xml:space="preserve"> </w:t>
      </w:r>
      <w:r>
        <w:rPr>
          <w:rFonts w:ascii="PingFang SC" w:hAnsi="PingFang SC" w:eastAsia="PingFang SC" w:cs="PingFang SC"/>
          <w:spacing w:val="-3"/>
          <w:sz w:val="21"/>
          <w:szCs w:val="21"/>
        </w:rPr>
        <w:t>分可以帮助您了解大疱性表皮松解症。同时您可以依据这一部分的内</w:t>
      </w:r>
      <w:r>
        <w:rPr>
          <w:rFonts w:ascii="PingFang SC" w:hAnsi="PingFang SC" w:eastAsia="PingFang SC" w:cs="PingFang SC"/>
          <w:spacing w:val="14"/>
          <w:sz w:val="21"/>
          <w:szCs w:val="21"/>
        </w:rPr>
        <w:t xml:space="preserve"> </w:t>
      </w:r>
      <w:r>
        <w:rPr>
          <w:rFonts w:ascii="PingFang SC" w:hAnsi="PingFang SC" w:eastAsia="PingFang SC" w:cs="PingFang SC"/>
          <w:spacing w:val="-2"/>
          <w:sz w:val="21"/>
          <w:szCs w:val="21"/>
        </w:rPr>
        <w:t>容，向周围的人解释疾病的原因和注意事项。</w:t>
      </w:r>
    </w:p>
    <w:p w14:paraId="0EC2765A">
      <w:pPr>
        <w:spacing w:before="43" w:line="191" w:lineRule="auto"/>
        <w:ind w:left="459"/>
        <w:outlineLvl w:val="0"/>
        <w:rPr>
          <w:rFonts w:ascii="PingFang SC" w:hAnsi="PingFang SC" w:eastAsia="PingFang SC" w:cs="PingFang SC"/>
          <w:sz w:val="21"/>
          <w:szCs w:val="21"/>
        </w:rPr>
      </w:pPr>
      <w:bookmarkStart w:id="35" w:name="_Toc1448317129"/>
      <w:r>
        <w:rPr>
          <w:rFonts w:ascii="PingFang SC" w:hAnsi="PingFang SC" w:eastAsia="PingFang SC" w:cs="PingFang SC"/>
          <w:spacing w:val="-1"/>
          <w:sz w:val="21"/>
          <w:szCs w:val="21"/>
        </w:rPr>
        <w:t>第三章列举了一些护理中可以使用的材料和药品。</w:t>
      </w:r>
      <w:bookmarkEnd w:id="35"/>
    </w:p>
    <w:p w14:paraId="6A0CFBAC">
      <w:pPr>
        <w:spacing w:before="27" w:line="178" w:lineRule="auto"/>
        <w:ind w:left="40" w:right="22" w:firstLine="419"/>
        <w:rPr>
          <w:rFonts w:ascii="PingFang SC" w:hAnsi="PingFang SC" w:eastAsia="PingFang SC" w:cs="PingFang SC"/>
          <w:sz w:val="21"/>
          <w:szCs w:val="21"/>
        </w:rPr>
      </w:pPr>
      <w:r>
        <w:rPr>
          <w:rFonts w:ascii="PingFang SC" w:hAnsi="PingFang SC" w:eastAsia="PingFang SC" w:cs="PingFang SC"/>
          <w:spacing w:val="-3"/>
          <w:sz w:val="21"/>
          <w:szCs w:val="21"/>
        </w:rPr>
        <w:t>第四章介绍疾病的常见症状。患者和患者家长可以对照检查自己</w:t>
      </w:r>
      <w:r>
        <w:rPr>
          <w:rFonts w:ascii="PingFang SC" w:hAnsi="PingFang SC" w:eastAsia="PingFang SC" w:cs="PingFang SC"/>
          <w:spacing w:val="12"/>
          <w:sz w:val="21"/>
          <w:szCs w:val="21"/>
        </w:rPr>
        <w:t xml:space="preserve"> </w:t>
      </w:r>
      <w:r>
        <w:rPr>
          <w:rFonts w:ascii="PingFang SC" w:hAnsi="PingFang SC" w:eastAsia="PingFang SC" w:cs="PingFang SC"/>
          <w:spacing w:val="-1"/>
          <w:sz w:val="21"/>
          <w:szCs w:val="21"/>
        </w:rPr>
        <w:t>是否有类似的情况，进而初步判断自己的疾病严重程度。</w:t>
      </w:r>
    </w:p>
    <w:p w14:paraId="47AF1FA1">
      <w:pPr>
        <w:spacing w:before="44" w:line="176" w:lineRule="auto"/>
        <w:ind w:left="62" w:right="20" w:firstLine="397"/>
        <w:rPr>
          <w:rFonts w:ascii="PingFang SC" w:hAnsi="PingFang SC" w:eastAsia="PingFang SC" w:cs="PingFang SC"/>
          <w:sz w:val="21"/>
          <w:szCs w:val="21"/>
        </w:rPr>
      </w:pPr>
      <w:r>
        <w:rPr>
          <w:rFonts w:ascii="PingFang SC" w:hAnsi="PingFang SC" w:eastAsia="PingFang SC" w:cs="PingFang SC"/>
          <w:spacing w:val="-3"/>
          <w:sz w:val="21"/>
          <w:szCs w:val="21"/>
        </w:rPr>
        <w:t>第五章介绍婴幼儿的护理。新患者家庭一定要认真阅读这一章的</w:t>
      </w:r>
      <w:r>
        <w:rPr>
          <w:rFonts w:ascii="PingFang SC" w:hAnsi="PingFang SC" w:eastAsia="PingFang SC" w:cs="PingFang SC"/>
          <w:spacing w:val="13"/>
          <w:sz w:val="21"/>
          <w:szCs w:val="21"/>
        </w:rPr>
        <w:t xml:space="preserve"> </w:t>
      </w:r>
      <w:r>
        <w:rPr>
          <w:rFonts w:ascii="PingFang SC" w:hAnsi="PingFang SC" w:eastAsia="PingFang SC" w:cs="PingFang SC"/>
          <w:spacing w:val="-2"/>
          <w:sz w:val="21"/>
          <w:szCs w:val="21"/>
        </w:rPr>
        <w:t>内容，避免在照顾幼儿患者过程中出错。</w:t>
      </w:r>
    </w:p>
    <w:p w14:paraId="466ABAA2">
      <w:pPr>
        <w:spacing w:before="43" w:line="175" w:lineRule="auto"/>
        <w:ind w:left="37" w:right="20" w:firstLine="422"/>
        <w:rPr>
          <w:rFonts w:ascii="PingFang SC" w:hAnsi="PingFang SC" w:eastAsia="PingFang SC" w:cs="PingFang SC"/>
          <w:sz w:val="21"/>
          <w:szCs w:val="21"/>
        </w:rPr>
      </w:pPr>
      <w:r>
        <w:rPr>
          <w:rFonts w:ascii="PingFang SC" w:hAnsi="PingFang SC" w:eastAsia="PingFang SC" w:cs="PingFang SC"/>
          <w:spacing w:val="-3"/>
          <w:sz w:val="21"/>
          <w:szCs w:val="21"/>
        </w:rPr>
        <w:t>第六章和第七章是护理方法。包括常见情况的处理和罕见情况的</w:t>
      </w:r>
      <w:r>
        <w:rPr>
          <w:rFonts w:ascii="PingFang SC" w:hAnsi="PingFang SC" w:eastAsia="PingFang SC" w:cs="PingFang SC"/>
          <w:spacing w:val="13"/>
          <w:sz w:val="21"/>
          <w:szCs w:val="21"/>
        </w:rPr>
        <w:t xml:space="preserve"> </w:t>
      </w:r>
      <w:r>
        <w:rPr>
          <w:rFonts w:ascii="PingFang SC" w:hAnsi="PingFang SC" w:eastAsia="PingFang SC" w:cs="PingFang SC"/>
          <w:spacing w:val="-3"/>
          <w:sz w:val="21"/>
          <w:szCs w:val="21"/>
        </w:rPr>
        <w:t>处理。护理者应该认真阅读这一部分，有些特殊情况的处理方法需要</w:t>
      </w:r>
      <w:r>
        <w:rPr>
          <w:rFonts w:ascii="PingFang SC" w:hAnsi="PingFang SC" w:eastAsia="PingFang SC" w:cs="PingFang SC"/>
          <w:spacing w:val="16"/>
          <w:sz w:val="21"/>
          <w:szCs w:val="21"/>
        </w:rPr>
        <w:t xml:space="preserve"> </w:t>
      </w:r>
      <w:r>
        <w:rPr>
          <w:rFonts w:ascii="PingFang SC" w:hAnsi="PingFang SC" w:eastAsia="PingFang SC" w:cs="PingFang SC"/>
          <w:spacing w:val="-2"/>
          <w:sz w:val="21"/>
          <w:szCs w:val="21"/>
        </w:rPr>
        <w:t>事先学习并掌握，碰到问题时快速处置。</w:t>
      </w:r>
    </w:p>
    <w:p w14:paraId="5A19E973">
      <w:pPr>
        <w:spacing w:before="43" w:line="191" w:lineRule="auto"/>
        <w:ind w:left="459"/>
        <w:rPr>
          <w:rFonts w:ascii="PingFang SC" w:hAnsi="PingFang SC" w:eastAsia="PingFang SC" w:cs="PingFang SC"/>
          <w:sz w:val="21"/>
          <w:szCs w:val="21"/>
        </w:rPr>
      </w:pPr>
      <w:r>
        <w:rPr>
          <w:rFonts w:ascii="PingFang SC" w:hAnsi="PingFang SC" w:eastAsia="PingFang SC" w:cs="PingFang SC"/>
          <w:spacing w:val="-1"/>
          <w:sz w:val="21"/>
          <w:szCs w:val="21"/>
        </w:rPr>
        <w:t>第八章简单介绍了当前的医学研究进展。</w:t>
      </w:r>
    </w:p>
    <w:p w14:paraId="6A84AB2C">
      <w:pPr>
        <w:spacing w:before="32" w:line="191" w:lineRule="auto"/>
        <w:ind w:left="459"/>
        <w:rPr>
          <w:rFonts w:ascii="PingFang SC" w:hAnsi="PingFang SC" w:eastAsia="PingFang SC" w:cs="PingFang SC"/>
          <w:sz w:val="21"/>
          <w:szCs w:val="21"/>
        </w:rPr>
      </w:pPr>
      <w:r>
        <w:rPr>
          <w:rFonts w:ascii="PingFang SC" w:hAnsi="PingFang SC" w:eastAsia="PingFang SC" w:cs="PingFang SC"/>
          <w:spacing w:val="-1"/>
          <w:sz w:val="21"/>
          <w:szCs w:val="21"/>
        </w:rPr>
        <w:t>第九章介绍了蝴蝶宝贝关爱中心并给出了联系方式。</w:t>
      </w:r>
    </w:p>
    <w:p w14:paraId="19FEFADC">
      <w:pPr>
        <w:pStyle w:val="2"/>
        <w:spacing w:line="267" w:lineRule="auto"/>
      </w:pPr>
    </w:p>
    <w:p w14:paraId="127D98BB">
      <w:pPr>
        <w:spacing w:before="96" w:line="178" w:lineRule="auto"/>
        <w:ind w:left="36" w:right="20" w:firstLine="424"/>
        <w:jc w:val="both"/>
        <w:rPr>
          <w:rFonts w:ascii="PingFang SC" w:hAnsi="PingFang SC" w:eastAsia="PingFang SC" w:cs="PingFang SC"/>
          <w:sz w:val="21"/>
          <w:szCs w:val="21"/>
        </w:rPr>
      </w:pPr>
      <w:r>
        <w:rPr>
          <w:rFonts w:ascii="PingFang SC" w:hAnsi="PingFang SC" w:eastAsia="PingFang SC" w:cs="PingFang SC"/>
          <w:spacing w:val="-3"/>
          <w:sz w:val="21"/>
          <w:szCs w:val="21"/>
        </w:rPr>
        <w:t>尽管本指南中已经介绍了比较多的情况，但仍无法包括一名具体</w:t>
      </w:r>
      <w:r>
        <w:rPr>
          <w:rFonts w:ascii="PingFang SC" w:hAnsi="PingFang SC" w:eastAsia="PingFang SC" w:cs="PingFang SC"/>
          <w:spacing w:val="13"/>
          <w:sz w:val="21"/>
          <w:szCs w:val="21"/>
        </w:rPr>
        <w:t xml:space="preserve"> </w:t>
      </w:r>
      <w:r>
        <w:rPr>
          <w:rFonts w:ascii="PingFang SC" w:hAnsi="PingFang SC" w:eastAsia="PingFang SC" w:cs="PingFang SC"/>
          <w:spacing w:val="-2"/>
          <w:sz w:val="21"/>
          <w:szCs w:val="21"/>
        </w:rPr>
        <w:t>患者可能出现的所有情况。碰到特殊问题时请</w:t>
      </w:r>
      <w:r>
        <w:rPr>
          <w:rFonts w:ascii="PingFang SC" w:hAnsi="PingFang SC" w:eastAsia="PingFang SC" w:cs="PingFang SC"/>
          <w:spacing w:val="-3"/>
          <w:sz w:val="21"/>
          <w:szCs w:val="21"/>
        </w:rPr>
        <w:t>尽早联系医生，寻求专</w:t>
      </w:r>
      <w:r>
        <w:rPr>
          <w:rFonts w:ascii="PingFang SC" w:hAnsi="PingFang SC" w:eastAsia="PingFang SC" w:cs="PingFang SC"/>
          <w:sz w:val="21"/>
          <w:szCs w:val="21"/>
        </w:rPr>
        <w:t xml:space="preserve"> </w:t>
      </w:r>
      <w:r>
        <w:rPr>
          <w:rFonts w:ascii="PingFang SC" w:hAnsi="PingFang SC" w:eastAsia="PingFang SC" w:cs="PingFang SC"/>
          <w:spacing w:val="-6"/>
          <w:sz w:val="21"/>
          <w:szCs w:val="21"/>
        </w:rPr>
        <w:t>业的解答。</w:t>
      </w:r>
    </w:p>
    <w:p w14:paraId="3BF679FC">
      <w:pPr>
        <w:spacing w:before="27" w:line="178" w:lineRule="auto"/>
        <w:ind w:left="37" w:right="27" w:firstLine="427"/>
        <w:rPr>
          <w:rFonts w:ascii="PingFang SC" w:hAnsi="PingFang SC" w:eastAsia="PingFang SC" w:cs="PingFang SC"/>
          <w:sz w:val="21"/>
          <w:szCs w:val="21"/>
        </w:rPr>
      </w:pPr>
      <w:r>
        <w:rPr>
          <w:rFonts w:ascii="PingFang SC" w:hAnsi="PingFang SC" w:eastAsia="PingFang SC" w:cs="PingFang SC"/>
          <w:spacing w:val="5"/>
          <w:sz w:val="21"/>
          <w:szCs w:val="21"/>
        </w:rPr>
        <w:t>另外在我们的主页上有我们拍摄的护理教学视</w:t>
      </w:r>
      <w:r>
        <w:rPr>
          <w:rFonts w:ascii="PingFang SC" w:hAnsi="PingFang SC" w:eastAsia="PingFang SC" w:cs="PingFang SC"/>
          <w:spacing w:val="4"/>
          <w:sz w:val="21"/>
          <w:szCs w:val="21"/>
        </w:rPr>
        <w:t>频和一些家属分</w:t>
      </w:r>
      <w:r>
        <w:rPr>
          <w:rFonts w:ascii="PingFang SC" w:hAnsi="PingFang SC" w:eastAsia="PingFang SC" w:cs="PingFang SC"/>
          <w:sz w:val="21"/>
          <w:szCs w:val="21"/>
        </w:rPr>
        <w:t xml:space="preserve"> </w:t>
      </w:r>
      <w:r>
        <w:rPr>
          <w:rFonts w:ascii="PingFang SC" w:hAnsi="PingFang SC" w:eastAsia="PingFang SC" w:cs="PingFang SC"/>
          <w:spacing w:val="-1"/>
          <w:sz w:val="21"/>
          <w:szCs w:val="21"/>
        </w:rPr>
        <w:t>享的护理方法，这些多媒体信息或许更加容易理解。</w:t>
      </w:r>
    </w:p>
    <w:p w14:paraId="6FDF0736">
      <w:pPr>
        <w:spacing w:line="178" w:lineRule="auto"/>
        <w:rPr>
          <w:rFonts w:ascii="PingFang SC" w:hAnsi="PingFang SC" w:eastAsia="PingFang SC" w:cs="PingFang SC"/>
          <w:sz w:val="21"/>
          <w:szCs w:val="21"/>
        </w:rPr>
        <w:sectPr>
          <w:footerReference r:id="rId12" w:type="default"/>
          <w:pgSz w:w="8391" w:h="11909"/>
          <w:pgMar w:top="883" w:right="1047" w:bottom="938" w:left="1051" w:header="869" w:footer="715" w:gutter="0"/>
          <w:cols w:space="720" w:num="1"/>
        </w:sectPr>
      </w:pPr>
    </w:p>
    <w:p w14:paraId="3ECC2517">
      <w:pPr>
        <w:pStyle w:val="2"/>
        <w:spacing w:line="285" w:lineRule="auto"/>
      </w:pPr>
    </w:p>
    <w:p w14:paraId="05F07604">
      <w:pPr>
        <w:spacing w:before="146" w:line="192" w:lineRule="auto"/>
        <w:ind w:left="65"/>
        <w:outlineLvl w:val="1"/>
        <w:rPr>
          <w:rFonts w:ascii="PingFang SC" w:hAnsi="PingFang SC" w:eastAsia="PingFang SC" w:cs="PingFang SC"/>
          <w:sz w:val="32"/>
          <w:szCs w:val="32"/>
        </w:rPr>
      </w:pPr>
      <w:bookmarkStart w:id="36" w:name="bookmark3"/>
      <w:bookmarkEnd w:id="36"/>
      <w:bookmarkStart w:id="37" w:name="bookmark4"/>
      <w:bookmarkEnd w:id="37"/>
      <w:bookmarkStart w:id="38" w:name="_Toc138848358"/>
      <w:r>
        <w:rPr>
          <w:rFonts w:ascii="PingFang SC" w:hAnsi="PingFang SC" w:eastAsia="PingFang SC" w:cs="PingFang SC"/>
          <w:b/>
          <w:bCs/>
          <w:spacing w:val="6"/>
          <w:sz w:val="32"/>
          <w:szCs w:val="32"/>
        </w:rPr>
        <w:t>1.1</w:t>
      </w:r>
      <w:r>
        <w:rPr>
          <w:rFonts w:ascii="PingFang SC" w:hAnsi="PingFang SC" w:eastAsia="PingFang SC" w:cs="PingFang SC"/>
          <w:spacing w:val="6"/>
          <w:sz w:val="32"/>
          <w:szCs w:val="32"/>
        </w:rPr>
        <w:t xml:space="preserve"> </w:t>
      </w:r>
      <w:r>
        <w:rPr>
          <w:rFonts w:ascii="PingFang SC" w:hAnsi="PingFang SC" w:eastAsia="PingFang SC" w:cs="PingFang SC"/>
          <w:b/>
          <w:bCs/>
          <w:spacing w:val="6"/>
          <w:sz w:val="32"/>
          <w:szCs w:val="32"/>
        </w:rPr>
        <w:t>给患者父母的话</w:t>
      </w:r>
      <w:bookmarkEnd w:id="38"/>
    </w:p>
    <w:p w14:paraId="3BDF52FA">
      <w:pPr>
        <w:spacing w:before="1" w:line="176" w:lineRule="auto"/>
        <w:ind w:left="56" w:right="176" w:firstLine="405"/>
        <w:rPr>
          <w:rFonts w:ascii="PingFang SC" w:hAnsi="PingFang SC" w:eastAsia="PingFang SC" w:cs="PingFang SC"/>
          <w:sz w:val="21"/>
          <w:szCs w:val="21"/>
        </w:rPr>
      </w:pPr>
      <w:r>
        <w:rPr>
          <w:rFonts w:ascii="PingFang SC" w:hAnsi="PingFang SC" w:eastAsia="PingFang SC" w:cs="PingFang SC"/>
          <w:spacing w:val="-3"/>
          <w:sz w:val="21"/>
          <w:szCs w:val="21"/>
        </w:rPr>
        <w:t>家里有了大疱性表皮松解症患者，难免会感觉震惊和悲伤。但除</w:t>
      </w:r>
      <w:r>
        <w:rPr>
          <w:rFonts w:ascii="PingFang SC" w:hAnsi="PingFang SC" w:eastAsia="PingFang SC" w:cs="PingFang SC"/>
          <w:spacing w:val="13"/>
          <w:sz w:val="21"/>
          <w:szCs w:val="21"/>
        </w:rPr>
        <w:t xml:space="preserve"> </w:t>
      </w:r>
      <w:r>
        <w:rPr>
          <w:rFonts w:ascii="PingFang SC" w:hAnsi="PingFang SC" w:eastAsia="PingFang SC" w:cs="PingFang SC"/>
          <w:spacing w:val="-2"/>
          <w:sz w:val="21"/>
          <w:szCs w:val="21"/>
        </w:rPr>
        <w:t>了震惊和悲伤，您还需要尽快了解这种疾病并采取正确的措施。</w:t>
      </w:r>
    </w:p>
    <w:p w14:paraId="075D4169">
      <w:pPr>
        <w:spacing w:before="40" w:line="174" w:lineRule="auto"/>
        <w:ind w:left="35" w:right="179" w:firstLine="427"/>
        <w:jc w:val="both"/>
        <w:rPr>
          <w:rFonts w:ascii="PingFang SC" w:hAnsi="PingFang SC" w:eastAsia="PingFang SC" w:cs="PingFang SC"/>
          <w:sz w:val="21"/>
          <w:szCs w:val="21"/>
        </w:rPr>
      </w:pPr>
      <w:r>
        <w:rPr>
          <w:rFonts w:ascii="PingFang SC" w:hAnsi="PingFang SC" w:eastAsia="PingFang SC" w:cs="PingFang SC"/>
          <w:spacing w:val="-3"/>
          <w:sz w:val="21"/>
          <w:szCs w:val="21"/>
        </w:rPr>
        <w:t>如果以前家族中没有疾病史，疾病的原因通常是父母双方都携带</w:t>
      </w:r>
      <w:r>
        <w:rPr>
          <w:rFonts w:ascii="PingFang SC" w:hAnsi="PingFang SC" w:eastAsia="PingFang SC" w:cs="PingFang SC"/>
          <w:spacing w:val="8"/>
          <w:sz w:val="21"/>
          <w:szCs w:val="21"/>
        </w:rPr>
        <w:t xml:space="preserve"> </w:t>
      </w:r>
      <w:r>
        <w:rPr>
          <w:rFonts w:ascii="PingFang SC" w:hAnsi="PingFang SC" w:eastAsia="PingFang SC" w:cs="PingFang SC"/>
          <w:spacing w:val="-2"/>
          <w:sz w:val="21"/>
          <w:szCs w:val="21"/>
        </w:rPr>
        <w:t>隐性致病基因，是隐性遗传；少数情况下是患</w:t>
      </w:r>
      <w:r>
        <w:rPr>
          <w:rFonts w:ascii="PingFang SC" w:hAnsi="PingFang SC" w:eastAsia="PingFang SC" w:cs="PingFang SC"/>
          <w:spacing w:val="-3"/>
          <w:sz w:val="21"/>
          <w:szCs w:val="21"/>
        </w:rPr>
        <w:t>者本人的基因发生了新</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生突变，是显性遗传。有家族病史的情况一般</w:t>
      </w:r>
      <w:r>
        <w:rPr>
          <w:rFonts w:ascii="PingFang SC" w:hAnsi="PingFang SC" w:eastAsia="PingFang SC" w:cs="PingFang SC"/>
          <w:spacing w:val="-3"/>
          <w:sz w:val="21"/>
          <w:szCs w:val="21"/>
        </w:rPr>
        <w:t>是显性遗传。不管有没</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有家族病史，先天性大疱性表皮松解症都是遗</w:t>
      </w:r>
      <w:r>
        <w:rPr>
          <w:rFonts w:ascii="PingFang SC" w:hAnsi="PingFang SC" w:eastAsia="PingFang SC" w:cs="PingFang SC"/>
          <w:spacing w:val="-3"/>
          <w:sz w:val="21"/>
          <w:szCs w:val="21"/>
        </w:rPr>
        <w:t>传病。也有其它特殊的</w:t>
      </w:r>
      <w:r>
        <w:rPr>
          <w:rFonts w:ascii="PingFang SC" w:hAnsi="PingFang SC" w:eastAsia="PingFang SC" w:cs="PingFang SC"/>
          <w:sz w:val="21"/>
          <w:szCs w:val="21"/>
        </w:rPr>
        <w:t xml:space="preserve"> </w:t>
      </w:r>
      <w:r>
        <w:rPr>
          <w:rFonts w:ascii="PingFang SC" w:hAnsi="PingFang SC" w:eastAsia="PingFang SC" w:cs="PingFang SC"/>
          <w:spacing w:val="-4"/>
          <w:sz w:val="21"/>
          <w:szCs w:val="21"/>
        </w:rPr>
        <w:t>情况，</w:t>
      </w:r>
      <w:r>
        <w:rPr>
          <w:rFonts w:ascii="PingFang SC" w:hAnsi="PingFang SC" w:eastAsia="PingFang SC" w:cs="PingFang SC"/>
          <w:spacing w:val="-28"/>
          <w:sz w:val="21"/>
          <w:szCs w:val="21"/>
        </w:rPr>
        <w:t xml:space="preserve"> </w:t>
      </w:r>
      <w:r>
        <w:rPr>
          <w:rFonts w:ascii="PingFang SC" w:hAnsi="PingFang SC" w:eastAsia="PingFang SC" w:cs="PingFang SC"/>
          <w:spacing w:val="-4"/>
          <w:sz w:val="21"/>
          <w:szCs w:val="21"/>
        </w:rPr>
        <w:t>以检测后医生的解释为准。</w:t>
      </w:r>
    </w:p>
    <w:p w14:paraId="49C5A4A0">
      <w:pPr>
        <w:spacing w:before="37" w:line="176" w:lineRule="auto"/>
        <w:ind w:left="37" w:right="176" w:firstLine="462"/>
        <w:jc w:val="both"/>
        <w:rPr>
          <w:rFonts w:ascii="PingFang SC" w:hAnsi="PingFang SC" w:eastAsia="PingFang SC" w:cs="PingFang SC"/>
          <w:sz w:val="21"/>
          <w:szCs w:val="21"/>
        </w:rPr>
      </w:pPr>
      <w:r>
        <w:rPr>
          <w:rFonts w:ascii="PingFang SC" w:hAnsi="PingFang SC" w:eastAsia="PingFang SC" w:cs="PingFang SC"/>
          <w:spacing w:val="-4"/>
          <w:sz w:val="21"/>
          <w:szCs w:val="21"/>
        </w:rPr>
        <w:t>目前还没有药物可以治愈大疱性表皮松解症，或显著减轻疾病的</w:t>
      </w:r>
      <w:r>
        <w:rPr>
          <w:rFonts w:ascii="PingFang SC" w:hAnsi="PingFang SC" w:eastAsia="PingFang SC" w:cs="PingFang SC"/>
          <w:spacing w:val="2"/>
          <w:sz w:val="21"/>
          <w:szCs w:val="21"/>
        </w:rPr>
        <w:t xml:space="preserve"> </w:t>
      </w:r>
      <w:r>
        <w:rPr>
          <w:rFonts w:ascii="PingFang SC" w:hAnsi="PingFang SC" w:eastAsia="PingFang SC" w:cs="PingFang SC"/>
          <w:spacing w:val="-3"/>
          <w:sz w:val="21"/>
          <w:szCs w:val="21"/>
        </w:rPr>
        <w:t>严重程度。提高患者的生活质量主要靠仔细的护理，而且主要是在家</w:t>
      </w:r>
      <w:r>
        <w:rPr>
          <w:rFonts w:ascii="PingFang SC" w:hAnsi="PingFang SC" w:eastAsia="PingFang SC" w:cs="PingFang SC"/>
          <w:spacing w:val="14"/>
          <w:sz w:val="21"/>
          <w:szCs w:val="21"/>
        </w:rPr>
        <w:t xml:space="preserve"> </w:t>
      </w:r>
      <w:r>
        <w:rPr>
          <w:rFonts w:ascii="PingFang SC" w:hAnsi="PingFang SC" w:eastAsia="PingFang SC" w:cs="PingFang SC"/>
          <w:spacing w:val="-3"/>
          <w:sz w:val="21"/>
          <w:szCs w:val="21"/>
        </w:rPr>
        <w:t>里由家属护理。面对疾病，整个家庭应该团结起来共同承担患者的护</w:t>
      </w:r>
      <w:r>
        <w:rPr>
          <w:rFonts w:ascii="PingFang SC" w:hAnsi="PingFang SC" w:eastAsia="PingFang SC" w:cs="PingFang SC"/>
          <w:spacing w:val="16"/>
          <w:sz w:val="21"/>
          <w:szCs w:val="21"/>
        </w:rPr>
        <w:t xml:space="preserve"> </w:t>
      </w:r>
      <w:r>
        <w:rPr>
          <w:rFonts w:ascii="PingFang SC" w:hAnsi="PingFang SC" w:eastAsia="PingFang SC" w:cs="PingFang SC"/>
          <w:spacing w:val="-2"/>
          <w:sz w:val="21"/>
          <w:szCs w:val="21"/>
        </w:rPr>
        <w:t>理工作。</w:t>
      </w:r>
    </w:p>
    <w:p w14:paraId="23EEA387">
      <w:pPr>
        <w:spacing w:before="32" w:line="175" w:lineRule="auto"/>
        <w:ind w:left="36" w:right="126" w:firstLine="433"/>
        <w:jc w:val="both"/>
        <w:rPr>
          <w:rFonts w:ascii="PingFang SC" w:hAnsi="PingFang SC" w:eastAsia="PingFang SC" w:cs="PingFang SC"/>
          <w:sz w:val="21"/>
          <w:szCs w:val="21"/>
        </w:rPr>
      </w:pPr>
      <w:r>
        <w:rPr>
          <w:rFonts w:ascii="PingFang SC" w:hAnsi="PingFang SC" w:eastAsia="PingFang SC" w:cs="PingFang SC"/>
          <w:spacing w:val="-1"/>
          <w:sz w:val="21"/>
          <w:szCs w:val="21"/>
        </w:rPr>
        <w:t>多数患者可以通过正确和细致的护理，达到可接受的生</w:t>
      </w:r>
      <w:r>
        <w:rPr>
          <w:rFonts w:ascii="PingFang SC" w:hAnsi="PingFang SC" w:eastAsia="PingFang SC" w:cs="PingFang SC"/>
          <w:spacing w:val="-2"/>
          <w:sz w:val="21"/>
          <w:szCs w:val="21"/>
        </w:rPr>
        <w:t>活质量，</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并且多数家庭可以承担护理用敷料的费用。用心护理可以减轻患者的</w:t>
      </w:r>
      <w:r>
        <w:rPr>
          <w:rFonts w:ascii="PingFang SC" w:hAnsi="PingFang SC" w:eastAsia="PingFang SC" w:cs="PingFang SC"/>
          <w:spacing w:val="9"/>
          <w:sz w:val="21"/>
          <w:szCs w:val="21"/>
        </w:rPr>
        <w:t xml:space="preserve">  </w:t>
      </w:r>
      <w:r>
        <w:rPr>
          <w:rFonts w:ascii="PingFang SC" w:hAnsi="PingFang SC" w:eastAsia="PingFang SC" w:cs="PingFang SC"/>
          <w:spacing w:val="-1"/>
          <w:sz w:val="21"/>
          <w:szCs w:val="21"/>
        </w:rPr>
        <w:t>痛苦。护理大疱性表皮松解症患者主要的困难是需要付出很多时间，</w:t>
      </w:r>
      <w:r>
        <w:rPr>
          <w:rFonts w:ascii="PingFang SC" w:hAnsi="PingFang SC" w:eastAsia="PingFang SC" w:cs="PingFang SC"/>
          <w:spacing w:val="14"/>
          <w:sz w:val="21"/>
          <w:szCs w:val="21"/>
        </w:rPr>
        <w:t xml:space="preserve"> </w:t>
      </w:r>
      <w:r>
        <w:rPr>
          <w:rFonts w:ascii="PingFang SC" w:hAnsi="PingFang SC" w:eastAsia="PingFang SC" w:cs="PingFang SC"/>
          <w:spacing w:val="-2"/>
          <w:sz w:val="21"/>
          <w:szCs w:val="21"/>
        </w:rPr>
        <w:t>相信有爱心的父母都能做到。当然时间是最</w:t>
      </w:r>
      <w:r>
        <w:rPr>
          <w:rFonts w:ascii="PingFang SC" w:hAnsi="PingFang SC" w:eastAsia="PingFang SC" w:cs="PingFang SC"/>
          <w:spacing w:val="-3"/>
          <w:sz w:val="21"/>
          <w:szCs w:val="21"/>
        </w:rPr>
        <w:t>珍贵的资源，有时候需要</w:t>
      </w:r>
      <w:r>
        <w:rPr>
          <w:rFonts w:ascii="PingFang SC" w:hAnsi="PingFang SC" w:eastAsia="PingFang SC" w:cs="PingFang SC"/>
          <w:sz w:val="21"/>
          <w:szCs w:val="21"/>
        </w:rPr>
        <w:t xml:space="preserve">  </w:t>
      </w:r>
      <w:r>
        <w:rPr>
          <w:rFonts w:ascii="PingFang SC" w:hAnsi="PingFang SC" w:eastAsia="PingFang SC" w:cs="PingFang SC"/>
          <w:spacing w:val="-1"/>
          <w:sz w:val="21"/>
          <w:szCs w:val="21"/>
        </w:rPr>
        <w:t>患者父母调整原先的人生目标和职业规划。</w:t>
      </w:r>
    </w:p>
    <w:p w14:paraId="748E2B6A">
      <w:pPr>
        <w:spacing w:before="33" w:line="174" w:lineRule="auto"/>
        <w:ind w:left="37" w:right="180" w:firstLine="422"/>
        <w:jc w:val="both"/>
        <w:rPr>
          <w:rFonts w:ascii="PingFang SC" w:hAnsi="PingFang SC" w:eastAsia="PingFang SC" w:cs="PingFang SC"/>
          <w:sz w:val="21"/>
          <w:szCs w:val="21"/>
        </w:rPr>
      </w:pPr>
      <w:r>
        <w:rPr>
          <w:rFonts w:ascii="PingFang SC" w:hAnsi="PingFang SC" w:eastAsia="PingFang SC" w:cs="PingFang SC"/>
          <w:spacing w:val="5"/>
          <w:sz w:val="21"/>
          <w:szCs w:val="21"/>
        </w:rPr>
        <w:t>蝴蝶宝贝关爱中心有专业医护人员和经验丰富的父母可以为您</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和患儿提供帮助，可以教您护理的方法，有时也发放捐赠的敷料。患</w:t>
      </w:r>
      <w:r>
        <w:rPr>
          <w:rFonts w:ascii="PingFang SC" w:hAnsi="PingFang SC" w:eastAsia="PingFang SC" w:cs="PingFang SC"/>
          <w:spacing w:val="18"/>
          <w:sz w:val="21"/>
          <w:szCs w:val="21"/>
        </w:rPr>
        <w:t xml:space="preserve"> </w:t>
      </w:r>
      <w:r>
        <w:rPr>
          <w:rFonts w:ascii="PingFang SC" w:hAnsi="PingFang SC" w:eastAsia="PingFang SC" w:cs="PingFang SC"/>
          <w:spacing w:val="-4"/>
          <w:sz w:val="21"/>
          <w:szCs w:val="21"/>
        </w:rPr>
        <w:t>者和患者家属也可以通过我们的 QQ 群互相交</w:t>
      </w:r>
      <w:r>
        <w:rPr>
          <w:rFonts w:ascii="PingFang SC" w:hAnsi="PingFang SC" w:eastAsia="PingFang SC" w:cs="PingFang SC"/>
          <w:spacing w:val="-5"/>
          <w:sz w:val="21"/>
          <w:szCs w:val="21"/>
        </w:rPr>
        <w:t>流。</w:t>
      </w:r>
      <w:r>
        <w:rPr>
          <w:rFonts w:ascii="PingFang SC" w:hAnsi="PingFang SC" w:eastAsia="PingFang SC" w:cs="PingFang SC"/>
          <w:spacing w:val="-46"/>
          <w:sz w:val="21"/>
          <w:szCs w:val="21"/>
        </w:rPr>
        <w:t xml:space="preserve"> </w:t>
      </w:r>
      <w:r>
        <w:rPr>
          <w:rFonts w:ascii="PingFang SC" w:hAnsi="PingFang SC" w:eastAsia="PingFang SC" w:cs="PingFang SC"/>
          <w:spacing w:val="-5"/>
          <w:sz w:val="21"/>
          <w:szCs w:val="21"/>
        </w:rPr>
        <w:t>虽然有时疾病会让</w:t>
      </w:r>
      <w:r>
        <w:rPr>
          <w:rFonts w:ascii="PingFang SC" w:hAnsi="PingFang SC" w:eastAsia="PingFang SC" w:cs="PingFang SC"/>
          <w:sz w:val="21"/>
          <w:szCs w:val="21"/>
        </w:rPr>
        <w:t xml:space="preserve"> </w:t>
      </w:r>
      <w:r>
        <w:rPr>
          <w:rFonts w:ascii="PingFang SC" w:hAnsi="PingFang SC" w:eastAsia="PingFang SC" w:cs="PingFang SC"/>
          <w:spacing w:val="-1"/>
          <w:sz w:val="21"/>
          <w:szCs w:val="21"/>
        </w:rPr>
        <w:t>您感到很无助，但您并不孤独，我们一直和您在一起！</w:t>
      </w:r>
    </w:p>
    <w:p w14:paraId="4D2CACBF">
      <w:pPr>
        <w:spacing w:before="41" w:line="167" w:lineRule="auto"/>
        <w:ind w:left="37" w:firstLine="425"/>
        <w:jc w:val="both"/>
        <w:rPr>
          <w:rFonts w:ascii="PingFang SC" w:hAnsi="PingFang SC" w:eastAsia="PingFang SC" w:cs="PingFang SC"/>
          <w:sz w:val="21"/>
          <w:szCs w:val="21"/>
        </w:rPr>
      </w:pPr>
      <w:r>
        <w:rPr>
          <w:rFonts w:ascii="PingFang SC" w:hAnsi="PingFang SC" w:eastAsia="PingFang SC" w:cs="PingFang SC"/>
          <w:spacing w:val="-3"/>
          <w:sz w:val="21"/>
          <w:szCs w:val="21"/>
        </w:rPr>
        <w:t>想了解更多信息和及时资讯，请认真阅读蝴蝶宝贝关爱中心的网</w:t>
      </w:r>
      <w:r>
        <w:rPr>
          <w:rFonts w:ascii="PingFang SC" w:hAnsi="PingFang SC" w:eastAsia="PingFang SC" w:cs="PingFang SC"/>
          <w:spacing w:val="3"/>
          <w:sz w:val="21"/>
          <w:szCs w:val="21"/>
        </w:rPr>
        <w:t xml:space="preserve">   </w:t>
      </w:r>
      <w:r>
        <w:rPr>
          <w:rFonts w:ascii="PingFang SC" w:hAnsi="PingFang SC" w:eastAsia="PingFang SC" w:cs="PingFang SC"/>
          <w:spacing w:val="-11"/>
          <w:sz w:val="21"/>
          <w:szCs w:val="21"/>
        </w:rPr>
        <w:t>站（</w:t>
      </w:r>
      <w:r>
        <w:fldChar w:fldCharType="begin"/>
      </w:r>
      <w:r>
        <w:instrText xml:space="preserve"> HYPERLINK "http://www.debra.org.cn/" </w:instrText>
      </w:r>
      <w:r>
        <w:fldChar w:fldCharType="separate"/>
      </w:r>
      <w:r>
        <w:rPr>
          <w:rFonts w:ascii="PingFang SC" w:hAnsi="PingFang SC" w:eastAsia="PingFang SC" w:cs="PingFang SC"/>
          <w:color w:val="0000FF"/>
          <w:spacing w:val="-11"/>
          <w:sz w:val="21"/>
          <w:szCs w:val="21"/>
          <w:u w:val="single" w:color="auto"/>
        </w:rPr>
        <w:t>http://www.debra.org.cn</w:t>
      </w:r>
      <w:r>
        <w:rPr>
          <w:rFonts w:ascii="PingFang SC" w:hAnsi="PingFang SC" w:eastAsia="PingFang SC" w:cs="PingFang SC"/>
          <w:color w:val="0000FF"/>
          <w:spacing w:val="-11"/>
          <w:sz w:val="21"/>
          <w:szCs w:val="21"/>
          <w:u w:val="single" w:color="auto"/>
        </w:rPr>
        <w:fldChar w:fldCharType="end"/>
      </w:r>
      <w:r>
        <w:rPr>
          <w:rFonts w:ascii="PingFang SC" w:hAnsi="PingFang SC" w:eastAsia="PingFang SC" w:cs="PingFang SC"/>
          <w:spacing w:val="-28"/>
          <w:w w:val="69"/>
          <w:sz w:val="21"/>
          <w:szCs w:val="21"/>
        </w:rPr>
        <w:t>），</w:t>
      </w:r>
      <w:r>
        <w:rPr>
          <w:rFonts w:ascii="PingFang SC" w:hAnsi="PingFang SC" w:eastAsia="PingFang SC" w:cs="PingFang SC"/>
          <w:spacing w:val="-11"/>
          <w:sz w:val="21"/>
          <w:szCs w:val="21"/>
        </w:rPr>
        <w:t>并可关注微信公众号（DebRA-China）。</w:t>
      </w:r>
      <w:r>
        <w:rPr>
          <w:rFonts w:ascii="PingFang SC" w:hAnsi="PingFang SC" w:eastAsia="PingFang SC" w:cs="PingFang SC"/>
          <w:spacing w:val="1"/>
          <w:sz w:val="21"/>
          <w:szCs w:val="21"/>
        </w:rPr>
        <w:t xml:space="preserve"> </w:t>
      </w:r>
      <w:r>
        <w:rPr>
          <w:rFonts w:ascii="PingFang SC" w:hAnsi="PingFang SC" w:eastAsia="PingFang SC" w:cs="PingFang SC"/>
          <w:sz w:val="21"/>
          <w:szCs w:val="21"/>
        </w:rPr>
        <w:t>建议患者和家属从网站地图（</w:t>
      </w:r>
      <w:r>
        <w:fldChar w:fldCharType="begin"/>
      </w:r>
      <w:r>
        <w:instrText xml:space="preserve"> HYPERLINK "http://www.debra.org.cn/sitemap/" </w:instrText>
      </w:r>
      <w:r>
        <w:fldChar w:fldCharType="separate"/>
      </w:r>
      <w:r>
        <w:rPr>
          <w:rFonts w:ascii="PingFang SC" w:hAnsi="PingFang SC" w:eastAsia="PingFang SC" w:cs="PingFang SC"/>
          <w:color w:val="0000FF"/>
          <w:sz w:val="21"/>
          <w:szCs w:val="21"/>
          <w:u w:val="single" w:color="auto"/>
        </w:rPr>
        <w:t>http://www.debra.org.cn/site</w:t>
      </w:r>
      <w:r>
        <w:rPr>
          <w:rFonts w:ascii="PingFang SC" w:hAnsi="PingFang SC" w:eastAsia="PingFang SC" w:cs="PingFang SC"/>
          <w:color w:val="0000FF"/>
          <w:spacing w:val="-1"/>
          <w:sz w:val="21"/>
          <w:szCs w:val="21"/>
          <w:u w:val="single" w:color="auto"/>
        </w:rPr>
        <w:t>map/</w:t>
      </w:r>
      <w:r>
        <w:rPr>
          <w:rFonts w:ascii="PingFang SC" w:hAnsi="PingFang SC" w:eastAsia="PingFang SC" w:cs="PingFang SC"/>
          <w:color w:val="0000FF"/>
          <w:spacing w:val="-1"/>
          <w:sz w:val="21"/>
          <w:szCs w:val="21"/>
          <w:u w:val="single" w:color="auto"/>
        </w:rPr>
        <w:fldChar w:fldCharType="end"/>
      </w:r>
      <w:r>
        <w:rPr>
          <w:rFonts w:ascii="PingFang SC" w:hAnsi="PingFang SC" w:eastAsia="PingFang SC" w:cs="PingFang SC"/>
          <w:spacing w:val="-1"/>
          <w:sz w:val="21"/>
          <w:szCs w:val="21"/>
        </w:rPr>
        <w:t>）</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开始阅读。如使用手机，可扫下面的二维码。</w:t>
      </w:r>
    </w:p>
    <w:p w14:paraId="5F571416">
      <w:pPr>
        <w:spacing w:line="1698" w:lineRule="exact"/>
        <w:ind w:firstLine="444"/>
      </w:pPr>
      <w:r>
        <w:drawing>
          <wp:anchor distT="0" distB="0" distL="0" distR="0" simplePos="0" relativeHeight="251661312" behindDoc="0" locked="0" layoutInCell="1" allowOverlap="1">
            <wp:simplePos x="0" y="0"/>
            <wp:positionH relativeFrom="column">
              <wp:posOffset>1456690</wp:posOffset>
            </wp:positionH>
            <wp:positionV relativeFrom="paragraph">
              <wp:posOffset>0</wp:posOffset>
            </wp:positionV>
            <wp:extent cx="1090295" cy="1077595"/>
            <wp:effectExtent l="0" t="0" r="0" b="0"/>
            <wp:wrapNone/>
            <wp:docPr id="4" name="IM 4"/>
            <wp:cNvGraphicFramePr/>
            <a:graphic xmlns:a="http://schemas.openxmlformats.org/drawingml/2006/main">
              <a:graphicData uri="http://schemas.openxmlformats.org/drawingml/2006/picture">
                <pic:pic xmlns:pic="http://schemas.openxmlformats.org/drawingml/2006/picture">
                  <pic:nvPicPr>
                    <pic:cNvPr id="4" name="IM 4"/>
                    <pic:cNvPicPr/>
                  </pic:nvPicPr>
                  <pic:blipFill>
                    <a:blip r:embed="rId139"/>
                    <a:stretch>
                      <a:fillRect/>
                    </a:stretch>
                  </pic:blipFill>
                  <pic:spPr>
                    <a:xfrm>
                      <a:off x="0" y="0"/>
                      <a:ext cx="1090295" cy="1077912"/>
                    </a:xfrm>
                    <a:prstGeom prst="rect">
                      <a:avLst/>
                    </a:prstGeom>
                  </pic:spPr>
                </pic:pic>
              </a:graphicData>
            </a:graphic>
          </wp:anchor>
        </w:drawing>
      </w:r>
      <w:r>
        <w:drawing>
          <wp:anchor distT="0" distB="0" distL="0" distR="0" simplePos="0" relativeHeight="251660288" behindDoc="0" locked="0" layoutInCell="1" allowOverlap="1">
            <wp:simplePos x="0" y="0"/>
            <wp:positionH relativeFrom="column">
              <wp:posOffset>2619375</wp:posOffset>
            </wp:positionH>
            <wp:positionV relativeFrom="paragraph">
              <wp:posOffset>0</wp:posOffset>
            </wp:positionV>
            <wp:extent cx="1090930" cy="1078230"/>
            <wp:effectExtent l="0" t="0" r="0" b="0"/>
            <wp:wrapNone/>
            <wp:docPr id="6" name="IM 6"/>
            <wp:cNvGraphicFramePr/>
            <a:graphic xmlns:a="http://schemas.openxmlformats.org/drawingml/2006/main">
              <a:graphicData uri="http://schemas.openxmlformats.org/drawingml/2006/picture">
                <pic:pic xmlns:pic="http://schemas.openxmlformats.org/drawingml/2006/picture">
                  <pic:nvPicPr>
                    <pic:cNvPr id="6" name="IM 6"/>
                    <pic:cNvPicPr/>
                  </pic:nvPicPr>
                  <pic:blipFill>
                    <a:blip r:embed="rId140"/>
                    <a:stretch>
                      <a:fillRect/>
                    </a:stretch>
                  </pic:blipFill>
                  <pic:spPr>
                    <a:xfrm>
                      <a:off x="0" y="0"/>
                      <a:ext cx="1090866" cy="1078014"/>
                    </a:xfrm>
                    <a:prstGeom prst="rect">
                      <a:avLst/>
                    </a:prstGeom>
                  </pic:spPr>
                </pic:pic>
              </a:graphicData>
            </a:graphic>
          </wp:anchor>
        </w:drawing>
      </w:r>
      <w:r>
        <w:rPr>
          <w:position w:val="-33"/>
        </w:rPr>
        <w:drawing>
          <wp:inline distT="0" distB="0" distL="0" distR="0">
            <wp:extent cx="1101725" cy="1077595"/>
            <wp:effectExtent l="0" t="0" r="0" b="0"/>
            <wp:docPr id="8" name="IM 8"/>
            <wp:cNvGraphicFramePr/>
            <a:graphic xmlns:a="http://schemas.openxmlformats.org/drawingml/2006/main">
              <a:graphicData uri="http://schemas.openxmlformats.org/drawingml/2006/picture">
                <pic:pic xmlns:pic="http://schemas.openxmlformats.org/drawingml/2006/picture">
                  <pic:nvPicPr>
                    <pic:cNvPr id="8" name="IM 8"/>
                    <pic:cNvPicPr/>
                  </pic:nvPicPr>
                  <pic:blipFill>
                    <a:blip r:embed="rId141"/>
                    <a:stretch>
                      <a:fillRect/>
                    </a:stretch>
                  </pic:blipFill>
                  <pic:spPr>
                    <a:xfrm>
                      <a:off x="0" y="0"/>
                      <a:ext cx="1102232" cy="1078014"/>
                    </a:xfrm>
                    <a:prstGeom prst="rect">
                      <a:avLst/>
                    </a:prstGeom>
                  </pic:spPr>
                </pic:pic>
              </a:graphicData>
            </a:graphic>
          </wp:inline>
        </w:drawing>
      </w:r>
    </w:p>
    <w:p w14:paraId="3DCD51BF">
      <w:pPr>
        <w:spacing w:before="30" w:line="192" w:lineRule="auto"/>
        <w:ind w:left="797"/>
        <w:rPr>
          <w:rFonts w:ascii="PingFang SC" w:hAnsi="PingFang SC" w:eastAsia="PingFang SC" w:cs="PingFang SC"/>
          <w:sz w:val="21"/>
          <w:szCs w:val="21"/>
        </w:rPr>
      </w:pPr>
      <w:r>
        <w:rPr>
          <w:rFonts w:ascii="PingFang SC" w:hAnsi="PingFang SC" w:eastAsia="PingFang SC" w:cs="PingFang SC"/>
          <w:spacing w:val="-2"/>
          <w:sz w:val="21"/>
          <w:szCs w:val="21"/>
        </w:rPr>
        <w:t>主页二维码</w:t>
      </w:r>
      <w:r>
        <w:rPr>
          <w:rFonts w:ascii="PingFang SC" w:hAnsi="PingFang SC" w:eastAsia="PingFang SC" w:cs="PingFang SC"/>
          <w:spacing w:val="7"/>
          <w:sz w:val="21"/>
          <w:szCs w:val="21"/>
        </w:rPr>
        <w:t xml:space="preserve">         </w:t>
      </w:r>
      <w:r>
        <w:rPr>
          <w:rFonts w:ascii="PingFang SC" w:hAnsi="PingFang SC" w:eastAsia="PingFang SC" w:cs="PingFang SC"/>
          <w:spacing w:val="-2"/>
          <w:sz w:val="21"/>
          <w:szCs w:val="21"/>
        </w:rPr>
        <w:t>微信号二维码</w:t>
      </w:r>
      <w:r>
        <w:rPr>
          <w:rFonts w:ascii="PingFang SC" w:hAnsi="PingFang SC" w:eastAsia="PingFang SC" w:cs="PingFang SC"/>
          <w:spacing w:val="3"/>
          <w:sz w:val="21"/>
          <w:szCs w:val="21"/>
        </w:rPr>
        <w:t xml:space="preserve">           </w:t>
      </w:r>
      <w:r>
        <w:rPr>
          <w:rFonts w:ascii="PingFang SC" w:hAnsi="PingFang SC" w:eastAsia="PingFang SC" w:cs="PingFang SC"/>
          <w:spacing w:val="-2"/>
          <w:sz w:val="21"/>
          <w:szCs w:val="21"/>
        </w:rPr>
        <w:t>网站地图</w:t>
      </w:r>
    </w:p>
    <w:p w14:paraId="100C9614">
      <w:pPr>
        <w:spacing w:line="192" w:lineRule="auto"/>
        <w:rPr>
          <w:rFonts w:ascii="PingFang SC" w:hAnsi="PingFang SC" w:eastAsia="PingFang SC" w:cs="PingFang SC"/>
          <w:sz w:val="21"/>
          <w:szCs w:val="21"/>
        </w:rPr>
        <w:sectPr>
          <w:headerReference r:id="rId13" w:type="default"/>
          <w:footerReference r:id="rId14" w:type="default"/>
          <w:pgSz w:w="8391" w:h="11909"/>
          <w:pgMar w:top="883" w:right="890" w:bottom="937" w:left="1051" w:header="869" w:footer="715" w:gutter="0"/>
          <w:cols w:space="720" w:num="1"/>
        </w:sectPr>
      </w:pPr>
    </w:p>
    <w:p w14:paraId="05BB2BA6">
      <w:pPr>
        <w:pStyle w:val="2"/>
        <w:spacing w:line="431" w:lineRule="auto"/>
      </w:pPr>
    </w:p>
    <w:p w14:paraId="4711717A">
      <w:pPr>
        <w:spacing w:before="164" w:line="186" w:lineRule="auto"/>
        <w:ind w:left="47"/>
        <w:outlineLvl w:val="2"/>
        <w:rPr>
          <w:rFonts w:ascii="PingFang SC" w:hAnsi="PingFang SC" w:eastAsia="PingFang SC" w:cs="PingFang SC"/>
          <w:sz w:val="36"/>
          <w:szCs w:val="36"/>
        </w:rPr>
      </w:pPr>
      <w:bookmarkStart w:id="39" w:name="bookmark5"/>
      <w:bookmarkEnd w:id="39"/>
      <w:bookmarkStart w:id="40" w:name="bookmark6"/>
      <w:bookmarkEnd w:id="40"/>
      <w:bookmarkStart w:id="41" w:name="_Toc1457112264"/>
      <w:r>
        <w:rPr>
          <w:rFonts w:ascii="PingFang SC" w:hAnsi="PingFang SC" w:eastAsia="PingFang SC" w:cs="PingFang SC"/>
          <w:b/>
          <w:bCs/>
          <w:spacing w:val="-6"/>
          <w:sz w:val="36"/>
          <w:szCs w:val="36"/>
        </w:rPr>
        <w:t>2</w:t>
      </w:r>
      <w:r>
        <w:rPr>
          <w:rFonts w:ascii="PingFang SC" w:hAnsi="PingFang SC" w:eastAsia="PingFang SC" w:cs="PingFang SC"/>
          <w:spacing w:val="-6"/>
          <w:sz w:val="36"/>
          <w:szCs w:val="36"/>
        </w:rPr>
        <w:t xml:space="preserve">  </w:t>
      </w:r>
      <w:r>
        <w:rPr>
          <w:rFonts w:ascii="PingFang SC" w:hAnsi="PingFang SC" w:eastAsia="PingFang SC" w:cs="PingFang SC"/>
          <w:b/>
          <w:bCs/>
          <w:spacing w:val="-6"/>
          <w:sz w:val="36"/>
          <w:szCs w:val="36"/>
        </w:rPr>
        <w:t>大疱性表皮松解症简介</w:t>
      </w:r>
      <w:bookmarkEnd w:id="41"/>
    </w:p>
    <w:p w14:paraId="2F3F0EB5">
      <w:pPr>
        <w:spacing w:before="4" w:line="174" w:lineRule="auto"/>
        <w:ind w:left="36" w:right="175" w:firstLine="422"/>
        <w:jc w:val="both"/>
        <w:rPr>
          <w:rFonts w:ascii="PingFang SC" w:hAnsi="PingFang SC" w:eastAsia="PingFang SC" w:cs="PingFang SC"/>
          <w:sz w:val="21"/>
          <w:szCs w:val="21"/>
        </w:rPr>
      </w:pPr>
      <w:r>
        <w:rPr>
          <w:rFonts w:ascii="PingFang SC" w:hAnsi="PingFang SC" w:eastAsia="PingFang SC" w:cs="PingFang SC"/>
          <w:spacing w:val="-3"/>
          <w:sz w:val="21"/>
          <w:szCs w:val="21"/>
        </w:rPr>
        <w:t>遗传性大疱性表皮松解症是一组罕见的遗传性皮肤疾病。由于基</w:t>
      </w:r>
      <w:r>
        <w:rPr>
          <w:rFonts w:ascii="PingFang SC" w:hAnsi="PingFang SC" w:eastAsia="PingFang SC" w:cs="PingFang SC"/>
          <w:spacing w:val="8"/>
          <w:sz w:val="21"/>
          <w:szCs w:val="21"/>
        </w:rPr>
        <w:t xml:space="preserve"> </w:t>
      </w:r>
      <w:r>
        <w:rPr>
          <w:rFonts w:ascii="PingFang SC" w:hAnsi="PingFang SC" w:eastAsia="PingFang SC" w:cs="PingFang SC"/>
          <w:spacing w:val="-2"/>
          <w:sz w:val="21"/>
          <w:szCs w:val="21"/>
        </w:rPr>
        <w:t>因缺陷，患者的皮肤和粘膜结构有缺陷，受到</w:t>
      </w:r>
      <w:r>
        <w:rPr>
          <w:rFonts w:ascii="PingFang SC" w:hAnsi="PingFang SC" w:eastAsia="PingFang SC" w:cs="PingFang SC"/>
          <w:spacing w:val="-3"/>
          <w:sz w:val="21"/>
          <w:szCs w:val="21"/>
        </w:rPr>
        <w:t>轻微磨擦就可能产生水</w:t>
      </w:r>
      <w:r>
        <w:rPr>
          <w:rFonts w:ascii="PingFang SC" w:hAnsi="PingFang SC" w:eastAsia="PingFang SC" w:cs="PingFang SC"/>
          <w:sz w:val="21"/>
          <w:szCs w:val="21"/>
        </w:rPr>
        <w:t xml:space="preserve"> </w:t>
      </w:r>
      <w:r>
        <w:rPr>
          <w:rFonts w:ascii="PingFang SC" w:hAnsi="PingFang SC" w:eastAsia="PingFang SC" w:cs="PingFang SC"/>
          <w:spacing w:val="-4"/>
          <w:sz w:val="21"/>
          <w:szCs w:val="21"/>
        </w:rPr>
        <w:t>疱或血疱。由于皮肤像蝴蝶翅膀一样脆弱，患者被称为“蝴蝶宝贝”。</w:t>
      </w:r>
    </w:p>
    <w:p w14:paraId="2B620254">
      <w:pPr>
        <w:spacing w:before="44" w:line="177" w:lineRule="auto"/>
        <w:ind w:left="36" w:right="173" w:firstLine="424"/>
        <w:jc w:val="both"/>
        <w:rPr>
          <w:rFonts w:ascii="PingFang SC" w:hAnsi="PingFang SC" w:eastAsia="PingFang SC" w:cs="PingFang SC"/>
          <w:sz w:val="21"/>
          <w:szCs w:val="21"/>
        </w:rPr>
      </w:pPr>
      <w:r>
        <w:rPr>
          <w:rFonts w:ascii="PingFang SC" w:hAnsi="PingFang SC" w:eastAsia="PingFang SC" w:cs="PingFang SC"/>
          <w:spacing w:val="-3"/>
          <w:sz w:val="21"/>
          <w:szCs w:val="21"/>
        </w:rPr>
        <w:t>有一种获得性大疱性表皮松解症，其病因与遗传性大疱性表皮松</w:t>
      </w:r>
      <w:r>
        <w:rPr>
          <w:rFonts w:ascii="PingFang SC" w:hAnsi="PingFang SC" w:eastAsia="PingFang SC" w:cs="PingFang SC"/>
          <w:spacing w:val="11"/>
          <w:sz w:val="21"/>
          <w:szCs w:val="21"/>
        </w:rPr>
        <w:t xml:space="preserve"> </w:t>
      </w:r>
      <w:r>
        <w:rPr>
          <w:rFonts w:ascii="PingFang SC" w:hAnsi="PingFang SC" w:eastAsia="PingFang SC" w:cs="PingFang SC"/>
          <w:spacing w:val="-2"/>
          <w:sz w:val="21"/>
          <w:szCs w:val="21"/>
        </w:rPr>
        <w:t>解症不同。本指南只关注遗传性大疱性表皮</w:t>
      </w:r>
      <w:r>
        <w:rPr>
          <w:rFonts w:ascii="PingFang SC" w:hAnsi="PingFang SC" w:eastAsia="PingFang SC" w:cs="PingFang SC"/>
          <w:spacing w:val="-3"/>
          <w:sz w:val="21"/>
          <w:szCs w:val="21"/>
        </w:rPr>
        <w:t>松解症，并且在后文中直</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接称为大疱性表皮松解症。</w:t>
      </w:r>
    </w:p>
    <w:p w14:paraId="140F8521">
      <w:pPr>
        <w:spacing w:before="33" w:line="177" w:lineRule="auto"/>
        <w:ind w:left="36" w:firstLine="424"/>
        <w:jc w:val="both"/>
        <w:rPr>
          <w:rFonts w:ascii="PingFang SC" w:hAnsi="PingFang SC" w:eastAsia="PingFang SC" w:cs="PingFang SC"/>
          <w:sz w:val="21"/>
          <w:szCs w:val="21"/>
        </w:rPr>
      </w:pPr>
      <w:r>
        <w:rPr>
          <w:rFonts w:ascii="PingFang SC" w:hAnsi="PingFang SC" w:eastAsia="PingFang SC" w:cs="PingFang SC"/>
          <w:spacing w:val="-3"/>
          <w:sz w:val="21"/>
          <w:szCs w:val="21"/>
        </w:rPr>
        <w:t>有十多个基因上的突变可以导致大疱性表皮松解症，同一个基因</w:t>
      </w:r>
      <w:r>
        <w:rPr>
          <w:rFonts w:ascii="PingFang SC" w:hAnsi="PingFang SC" w:eastAsia="PingFang SC" w:cs="PingFang SC"/>
          <w:spacing w:val="3"/>
          <w:sz w:val="21"/>
          <w:szCs w:val="21"/>
        </w:rPr>
        <w:t xml:space="preserve">   </w:t>
      </w:r>
      <w:r>
        <w:rPr>
          <w:rFonts w:ascii="PingFang SC" w:hAnsi="PingFang SC" w:eastAsia="PingFang SC" w:cs="PingFang SC"/>
          <w:spacing w:val="-3"/>
          <w:sz w:val="21"/>
          <w:szCs w:val="21"/>
        </w:rPr>
        <w:t>上不同位置及不同类型的突变带来的影响也不一样，结果就是大疱性</w:t>
      </w:r>
      <w:r>
        <w:rPr>
          <w:rFonts w:ascii="PingFang SC" w:hAnsi="PingFang SC" w:eastAsia="PingFang SC" w:cs="PingFang SC"/>
          <w:spacing w:val="5"/>
          <w:sz w:val="21"/>
          <w:szCs w:val="21"/>
        </w:rPr>
        <w:t xml:space="preserve">   </w:t>
      </w:r>
      <w:r>
        <w:rPr>
          <w:rFonts w:ascii="PingFang SC" w:hAnsi="PingFang SC" w:eastAsia="PingFang SC" w:cs="PingFang SC"/>
          <w:spacing w:val="-3"/>
          <w:sz w:val="21"/>
          <w:szCs w:val="21"/>
        </w:rPr>
        <w:t>表皮松解症有很多类型和亚型。不同类型和</w:t>
      </w:r>
      <w:r>
        <w:rPr>
          <w:rFonts w:ascii="PingFang SC" w:hAnsi="PingFang SC" w:eastAsia="PingFang SC" w:cs="PingFang SC"/>
          <w:spacing w:val="-4"/>
          <w:sz w:val="21"/>
          <w:szCs w:val="21"/>
        </w:rPr>
        <w:t>亚型的严重程度差异很大。</w:t>
      </w:r>
    </w:p>
    <w:p w14:paraId="6C837F2E">
      <w:pPr>
        <w:spacing w:before="142" w:line="190" w:lineRule="auto"/>
        <w:ind w:left="45"/>
        <w:outlineLvl w:val="1"/>
        <w:rPr>
          <w:rFonts w:ascii="PingFang SC" w:hAnsi="PingFang SC" w:eastAsia="PingFang SC" w:cs="PingFang SC"/>
          <w:sz w:val="32"/>
          <w:szCs w:val="32"/>
        </w:rPr>
      </w:pPr>
      <w:bookmarkStart w:id="42" w:name="bookmark8"/>
      <w:bookmarkEnd w:id="42"/>
      <w:bookmarkStart w:id="43" w:name="bookmark7"/>
      <w:bookmarkEnd w:id="43"/>
      <w:bookmarkStart w:id="44" w:name="_Toc1929794307"/>
      <w:r>
        <w:rPr>
          <w:rFonts w:ascii="PingFang SC" w:hAnsi="PingFang SC" w:eastAsia="PingFang SC" w:cs="PingFang SC"/>
          <w:b/>
          <w:bCs/>
          <w:sz w:val="32"/>
          <w:szCs w:val="32"/>
        </w:rPr>
        <w:t>2.1</w:t>
      </w:r>
      <w:r>
        <w:rPr>
          <w:rFonts w:ascii="PingFang SC" w:hAnsi="PingFang SC" w:eastAsia="PingFang SC" w:cs="PingFang SC"/>
          <w:sz w:val="32"/>
          <w:szCs w:val="32"/>
        </w:rPr>
        <w:t xml:space="preserve"> </w:t>
      </w:r>
      <w:r>
        <w:rPr>
          <w:rFonts w:ascii="PingFang SC" w:hAnsi="PingFang SC" w:eastAsia="PingFang SC" w:cs="PingFang SC"/>
          <w:b/>
          <w:bCs/>
          <w:sz w:val="32"/>
          <w:szCs w:val="32"/>
        </w:rPr>
        <w:t>大疱性表皮松解症的常见疑问</w:t>
      </w:r>
      <w:bookmarkEnd w:id="44"/>
    </w:p>
    <w:p w14:paraId="4CDBB48D">
      <w:pPr>
        <w:spacing w:line="191" w:lineRule="auto"/>
        <w:ind w:left="460"/>
        <w:rPr>
          <w:rFonts w:ascii="PingFang SC" w:hAnsi="PingFang SC" w:eastAsia="PingFang SC" w:cs="PingFang SC"/>
          <w:sz w:val="21"/>
          <w:szCs w:val="21"/>
        </w:rPr>
      </w:pPr>
      <w:r>
        <w:rPr>
          <w:rFonts w:ascii="PingFang SC" w:hAnsi="PingFang SC" w:eastAsia="PingFang SC" w:cs="PingFang SC"/>
          <w:b/>
          <w:bCs/>
          <w:spacing w:val="-11"/>
          <w:sz w:val="21"/>
          <w:szCs w:val="21"/>
        </w:rPr>
        <w:t>这个疾病名称是什么意思？</w:t>
      </w:r>
    </w:p>
    <w:p w14:paraId="2E63F55B">
      <w:pPr>
        <w:spacing w:before="30" w:line="175" w:lineRule="auto"/>
        <w:ind w:left="36" w:right="173" w:firstLine="425"/>
        <w:jc w:val="both"/>
        <w:rPr>
          <w:rFonts w:ascii="PingFang SC" w:hAnsi="PingFang SC" w:eastAsia="PingFang SC" w:cs="PingFang SC"/>
          <w:sz w:val="21"/>
          <w:szCs w:val="21"/>
        </w:rPr>
      </w:pPr>
      <w:r>
        <w:rPr>
          <w:rFonts w:ascii="PingFang SC" w:hAnsi="PingFang SC" w:eastAsia="PingFang SC" w:cs="PingFang SC"/>
          <w:spacing w:val="-3"/>
          <w:sz w:val="21"/>
          <w:szCs w:val="21"/>
        </w:rPr>
        <w:t>人的体表皮肤分两层：外边是表皮，里面是真皮。大疱指患者经</w:t>
      </w:r>
      <w:r>
        <w:rPr>
          <w:rFonts w:ascii="PingFang SC" w:hAnsi="PingFang SC" w:eastAsia="PingFang SC" w:cs="PingFang SC"/>
          <w:spacing w:val="10"/>
          <w:sz w:val="21"/>
          <w:szCs w:val="21"/>
        </w:rPr>
        <w:t xml:space="preserve"> </w:t>
      </w:r>
      <w:r>
        <w:rPr>
          <w:rFonts w:ascii="PingFang SC" w:hAnsi="PingFang SC" w:eastAsia="PingFang SC" w:cs="PingFang SC"/>
          <w:spacing w:val="-3"/>
          <w:sz w:val="21"/>
          <w:szCs w:val="21"/>
        </w:rPr>
        <w:t>常发生水疱或血疱，松解指患者的皮肤结构不紧密，这个名称表明皮</w:t>
      </w:r>
      <w:r>
        <w:rPr>
          <w:rFonts w:ascii="PingFang SC" w:hAnsi="PingFang SC" w:eastAsia="PingFang SC" w:cs="PingFang SC"/>
          <w:spacing w:val="16"/>
          <w:sz w:val="21"/>
          <w:szCs w:val="21"/>
        </w:rPr>
        <w:t xml:space="preserve"> </w:t>
      </w:r>
      <w:r>
        <w:rPr>
          <w:rFonts w:ascii="PingFang SC" w:hAnsi="PingFang SC" w:eastAsia="PingFang SC" w:cs="PingFang SC"/>
          <w:spacing w:val="-1"/>
          <w:sz w:val="21"/>
          <w:szCs w:val="21"/>
        </w:rPr>
        <w:t>肤的抗拉抗磨强度不够，容易在表皮或真皮中发生水疱。</w:t>
      </w:r>
    </w:p>
    <w:p w14:paraId="04B29962">
      <w:pPr>
        <w:spacing w:before="44" w:line="209" w:lineRule="auto"/>
        <w:ind w:left="461" w:right="105" w:hanging="2"/>
        <w:rPr>
          <w:rFonts w:ascii="PingFang SC" w:hAnsi="PingFang SC" w:eastAsia="PingFang SC" w:cs="PingFang SC"/>
          <w:sz w:val="21"/>
          <w:szCs w:val="21"/>
        </w:rPr>
      </w:pPr>
      <w:r>
        <w:rPr>
          <w:rFonts w:ascii="PingFang SC" w:hAnsi="PingFang SC" w:eastAsia="PingFang SC" w:cs="PingFang SC"/>
          <w:spacing w:val="4"/>
          <w:sz w:val="21"/>
          <w:szCs w:val="21"/>
        </w:rPr>
        <w:t>注意疾病名称里面的“</w:t>
      </w:r>
      <w:r>
        <w:rPr>
          <w:rFonts w:ascii="PingFang SC" w:hAnsi="PingFang SC" w:eastAsia="PingFang SC" w:cs="PingFang SC"/>
          <w:b/>
          <w:bCs/>
          <w:spacing w:val="4"/>
          <w:sz w:val="21"/>
          <w:szCs w:val="21"/>
        </w:rPr>
        <w:t>大疱</w:t>
      </w:r>
      <w:r>
        <w:rPr>
          <w:rFonts w:ascii="PingFang SC" w:hAnsi="PingFang SC" w:eastAsia="PingFang SC" w:cs="PingFang SC"/>
          <w:spacing w:val="4"/>
          <w:sz w:val="21"/>
          <w:szCs w:val="21"/>
        </w:rPr>
        <w:t>”不是“大泡”，“</w:t>
      </w:r>
      <w:r>
        <w:rPr>
          <w:rFonts w:ascii="PingFang SC" w:hAnsi="PingFang SC" w:eastAsia="PingFang SC" w:cs="PingFang SC"/>
          <w:b/>
          <w:bCs/>
          <w:spacing w:val="4"/>
          <w:sz w:val="21"/>
          <w:szCs w:val="21"/>
        </w:rPr>
        <w:t>松解</w:t>
      </w:r>
      <w:r>
        <w:rPr>
          <w:rFonts w:ascii="PingFang SC" w:hAnsi="PingFang SC" w:eastAsia="PingFang SC" w:cs="PingFang SC"/>
          <w:spacing w:val="4"/>
          <w:sz w:val="21"/>
          <w:szCs w:val="21"/>
        </w:rPr>
        <w:t>”不是“松懈”。</w:t>
      </w:r>
      <w:r>
        <w:rPr>
          <w:rFonts w:ascii="PingFang SC" w:hAnsi="PingFang SC" w:eastAsia="PingFang SC" w:cs="PingFang SC"/>
          <w:spacing w:val="11"/>
          <w:sz w:val="21"/>
          <w:szCs w:val="21"/>
        </w:rPr>
        <w:t xml:space="preserve"> </w:t>
      </w:r>
      <w:r>
        <w:rPr>
          <w:rFonts w:ascii="PingFang SC" w:hAnsi="PingFang SC" w:eastAsia="PingFang SC" w:cs="PingFang SC"/>
          <w:spacing w:val="-2"/>
          <w:sz w:val="21"/>
          <w:szCs w:val="21"/>
        </w:rPr>
        <w:t>大疱性表皮松解症的英文是 Epidermolysis</w:t>
      </w:r>
      <w:r>
        <w:rPr>
          <w:rFonts w:ascii="PingFang SC" w:hAnsi="PingFang SC" w:eastAsia="PingFang SC" w:cs="PingFang SC"/>
          <w:spacing w:val="54"/>
          <w:w w:val="101"/>
          <w:sz w:val="21"/>
          <w:szCs w:val="21"/>
        </w:rPr>
        <w:t xml:space="preserve"> </w:t>
      </w:r>
      <w:r>
        <w:rPr>
          <w:rFonts w:ascii="PingFang SC" w:hAnsi="PingFang SC" w:eastAsia="PingFang SC" w:cs="PingFang SC"/>
          <w:spacing w:val="-2"/>
          <w:sz w:val="21"/>
          <w:szCs w:val="21"/>
        </w:rPr>
        <w:t>Bullosa，简称 EB。</w:t>
      </w:r>
    </w:p>
    <w:p w14:paraId="554BCE6D">
      <w:pPr>
        <w:spacing w:before="1" w:line="191" w:lineRule="auto"/>
        <w:ind w:left="462"/>
        <w:rPr>
          <w:rFonts w:ascii="PingFang SC" w:hAnsi="PingFang SC" w:eastAsia="PingFang SC" w:cs="PingFang SC"/>
          <w:sz w:val="21"/>
          <w:szCs w:val="21"/>
        </w:rPr>
      </w:pPr>
      <w:r>
        <w:rPr>
          <w:rFonts w:ascii="PingFang SC" w:hAnsi="PingFang SC" w:eastAsia="PingFang SC" w:cs="PingFang SC"/>
          <w:b/>
          <w:bCs/>
          <w:spacing w:val="-10"/>
          <w:sz w:val="21"/>
          <w:szCs w:val="21"/>
        </w:rPr>
        <w:t>大疱性表皮松解症有哪些症状？</w:t>
      </w:r>
    </w:p>
    <w:p w14:paraId="5B60B5DA">
      <w:pPr>
        <w:spacing w:before="33" w:line="174" w:lineRule="auto"/>
        <w:ind w:left="36" w:right="171" w:firstLine="423"/>
        <w:jc w:val="both"/>
        <w:rPr>
          <w:rFonts w:ascii="PingFang SC" w:hAnsi="PingFang SC" w:eastAsia="PingFang SC" w:cs="PingFang SC"/>
          <w:sz w:val="21"/>
          <w:szCs w:val="21"/>
        </w:rPr>
      </w:pPr>
      <w:r>
        <w:rPr>
          <w:rFonts w:ascii="PingFang SC" w:hAnsi="PingFang SC" w:eastAsia="PingFang SC" w:cs="PingFang SC"/>
          <w:spacing w:val="-1"/>
          <w:sz w:val="21"/>
          <w:szCs w:val="21"/>
        </w:rPr>
        <w:t>根据 2014 年的国际共识，大疱性表皮</w:t>
      </w:r>
      <w:r>
        <w:commentReference w:id="0"/>
      </w:r>
      <w:r>
        <w:rPr>
          <w:rFonts w:ascii="PingFang SC" w:hAnsi="PingFang SC" w:eastAsia="PingFang SC" w:cs="PingFang SC"/>
          <w:spacing w:val="-2"/>
          <w:sz w:val="21"/>
          <w:szCs w:val="21"/>
        </w:rPr>
        <w:t>松解症有四种类型：单纯</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型，营养不良型（显性或隐性</w:t>
      </w:r>
      <w:r>
        <w:rPr>
          <w:rFonts w:ascii="PingFang SC" w:hAnsi="PingFang SC" w:eastAsia="PingFang SC" w:cs="PingFang SC"/>
          <w:spacing w:val="4"/>
          <w:sz w:val="21"/>
          <w:szCs w:val="21"/>
        </w:rPr>
        <w:t>），</w:t>
      </w:r>
      <w:r>
        <w:rPr>
          <w:rFonts w:ascii="PingFang SC" w:hAnsi="PingFang SC" w:eastAsia="PingFang SC" w:cs="PingFang SC"/>
          <w:spacing w:val="-3"/>
          <w:sz w:val="21"/>
          <w:szCs w:val="21"/>
        </w:rPr>
        <w:t>交界型和金德乐综合征，前三种类</w:t>
      </w:r>
      <w:r>
        <w:rPr>
          <w:rFonts w:ascii="PingFang SC" w:hAnsi="PingFang SC" w:eastAsia="PingFang SC" w:cs="PingFang SC"/>
          <w:spacing w:val="1"/>
          <w:sz w:val="21"/>
          <w:szCs w:val="21"/>
        </w:rPr>
        <w:t xml:space="preserve"> </w:t>
      </w:r>
      <w:r>
        <w:rPr>
          <w:rFonts w:ascii="PingFang SC" w:hAnsi="PingFang SC" w:eastAsia="PingFang SC" w:cs="PingFang SC"/>
          <w:spacing w:val="-2"/>
          <w:sz w:val="21"/>
          <w:szCs w:val="21"/>
        </w:rPr>
        <w:t>型里面又有多种亚型。共同的症状是皮肤水</w:t>
      </w:r>
      <w:r>
        <w:rPr>
          <w:rFonts w:ascii="PingFang SC" w:hAnsi="PingFang SC" w:eastAsia="PingFang SC" w:cs="PingFang SC"/>
          <w:spacing w:val="-3"/>
          <w:sz w:val="21"/>
          <w:szCs w:val="21"/>
        </w:rPr>
        <w:t>疱。但不同亚型患者的致</w:t>
      </w:r>
      <w:r>
        <w:rPr>
          <w:rFonts w:ascii="PingFang SC" w:hAnsi="PingFang SC" w:eastAsia="PingFang SC" w:cs="PingFang SC"/>
          <w:sz w:val="21"/>
          <w:szCs w:val="21"/>
        </w:rPr>
        <w:t xml:space="preserve"> 病原因不一样，因而表现也有很大差异。</w:t>
      </w:r>
    </w:p>
    <w:p w14:paraId="18A91020">
      <w:pPr>
        <w:spacing w:before="47" w:line="174" w:lineRule="auto"/>
        <w:ind w:left="36" w:right="89" w:firstLine="424"/>
        <w:jc w:val="both"/>
        <w:rPr>
          <w:rFonts w:ascii="PingFang SC" w:hAnsi="PingFang SC" w:eastAsia="PingFang SC" w:cs="PingFang SC"/>
          <w:sz w:val="21"/>
          <w:szCs w:val="21"/>
        </w:rPr>
      </w:pPr>
      <w:r>
        <w:rPr>
          <w:rFonts w:ascii="PingFang SC" w:hAnsi="PingFang SC" w:eastAsia="PingFang SC" w:cs="PingFang SC"/>
          <w:sz w:val="21"/>
          <w:szCs w:val="21"/>
        </w:rPr>
        <w:t>轻的亚型只在局部发生水疱，比如手或脚，重的亚型（泛发性）</w:t>
      </w:r>
      <w:r>
        <w:rPr>
          <w:rFonts w:ascii="PingFang SC" w:hAnsi="PingFang SC" w:eastAsia="PingFang SC" w:cs="PingFang SC"/>
          <w:spacing w:val="11"/>
          <w:sz w:val="21"/>
          <w:szCs w:val="21"/>
        </w:rPr>
        <w:t xml:space="preserve"> </w:t>
      </w:r>
      <w:r>
        <w:rPr>
          <w:rFonts w:ascii="PingFang SC" w:hAnsi="PingFang SC" w:eastAsia="PingFang SC" w:cs="PingFang SC"/>
          <w:spacing w:val="-2"/>
          <w:sz w:val="21"/>
          <w:szCs w:val="21"/>
        </w:rPr>
        <w:t>全身都可能发生水疱，体表可能有大片的</w:t>
      </w:r>
      <w:r>
        <w:rPr>
          <w:rFonts w:ascii="PingFang SC" w:hAnsi="PingFang SC" w:eastAsia="PingFang SC" w:cs="PingFang SC"/>
          <w:spacing w:val="-3"/>
          <w:sz w:val="21"/>
          <w:szCs w:val="21"/>
        </w:rPr>
        <w:t>溃疡，同时体内粘膜也可能</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会有水疱等损伤。程度轻、伤口浅的患者水疱愈合后没有伤疤。较重</w:t>
      </w:r>
      <w:r>
        <w:rPr>
          <w:rFonts w:ascii="PingFang SC" w:hAnsi="PingFang SC" w:eastAsia="PingFang SC" w:cs="PingFang SC"/>
          <w:spacing w:val="9"/>
          <w:sz w:val="21"/>
          <w:szCs w:val="21"/>
        </w:rPr>
        <w:t xml:space="preserve">  </w:t>
      </w:r>
      <w:r>
        <w:rPr>
          <w:rFonts w:ascii="PingFang SC" w:hAnsi="PingFang SC" w:eastAsia="PingFang SC" w:cs="PingFang SC"/>
          <w:spacing w:val="-3"/>
          <w:sz w:val="21"/>
          <w:szCs w:val="21"/>
        </w:rPr>
        <w:t>的病人可能有疤痕或瘢痕，可能畸形或致残。有些特别严重的患者在</w:t>
      </w:r>
      <w:r>
        <w:rPr>
          <w:rFonts w:ascii="PingFang SC" w:hAnsi="PingFang SC" w:eastAsia="PingFang SC" w:cs="PingFang SC"/>
          <w:spacing w:val="9"/>
          <w:sz w:val="21"/>
          <w:szCs w:val="21"/>
        </w:rPr>
        <w:t xml:space="preserve">  </w:t>
      </w:r>
      <w:r>
        <w:rPr>
          <w:rFonts w:ascii="PingFang SC" w:hAnsi="PingFang SC" w:eastAsia="PingFang SC" w:cs="PingFang SC"/>
          <w:spacing w:val="-3"/>
          <w:sz w:val="21"/>
          <w:szCs w:val="21"/>
        </w:rPr>
        <w:t>婴儿期可能夭亡。</w:t>
      </w:r>
    </w:p>
    <w:p w14:paraId="5867D105">
      <w:pPr>
        <w:spacing w:before="32" w:line="191" w:lineRule="auto"/>
        <w:ind w:left="462"/>
        <w:rPr>
          <w:del w:id="0" w:author="零 [2]" w:date="2025-11-12T11:24:25Z"/>
          <w:rFonts w:ascii="PingFang SC" w:hAnsi="PingFang SC" w:eastAsia="PingFang SC" w:cs="PingFang SC"/>
          <w:sz w:val="21"/>
          <w:szCs w:val="21"/>
        </w:rPr>
      </w:pPr>
      <w:del w:id="1" w:author="零 [2]" w:date="2025-11-12T11:24:25Z">
        <w:r>
          <w:rPr>
            <w:rFonts w:ascii="PingFang SC" w:hAnsi="PingFang SC" w:eastAsia="PingFang SC" w:cs="PingFang SC"/>
            <w:b/>
            <w:bCs/>
            <w:spacing w:val="-9"/>
            <w:sz w:val="21"/>
            <w:szCs w:val="21"/>
          </w:rPr>
          <w:delText>大疱性表皮松解症的原因是什么？</w:delText>
        </w:r>
      </w:del>
    </w:p>
    <w:p w14:paraId="388D3003">
      <w:pPr>
        <w:spacing w:before="32" w:line="184" w:lineRule="auto"/>
        <w:ind w:left="459"/>
        <w:rPr>
          <w:del w:id="2" w:author="零 [2]" w:date="2025-11-12T11:24:25Z"/>
          <w:rFonts w:ascii="PingFang SC" w:hAnsi="PingFang SC" w:eastAsia="PingFang SC" w:cs="PingFang SC"/>
          <w:sz w:val="21"/>
          <w:szCs w:val="21"/>
        </w:rPr>
      </w:pPr>
      <w:del w:id="3" w:author="零 [2]" w:date="2025-11-12T11:24:25Z">
        <w:r>
          <w:rPr>
            <w:rFonts w:ascii="PingFang SC" w:hAnsi="PingFang SC" w:eastAsia="PingFang SC" w:cs="PingFang SC"/>
            <w:spacing w:val="-4"/>
            <w:sz w:val="21"/>
            <w:szCs w:val="21"/>
          </w:rPr>
          <w:delText>所有遗传性 EB 都是基因突变引起的。已经发</w:delText>
        </w:r>
      </w:del>
      <w:del w:id="4" w:author="零 [2]" w:date="2025-11-12T11:24:25Z">
        <w:r>
          <w:rPr>
            <w:rFonts w:ascii="PingFang SC" w:hAnsi="PingFang SC" w:eastAsia="PingFang SC" w:cs="PingFang SC"/>
            <w:spacing w:val="-5"/>
            <w:sz w:val="21"/>
            <w:szCs w:val="21"/>
          </w:rPr>
          <w:delText>现了与 4 大类，40</w:delText>
        </w:r>
      </w:del>
    </w:p>
    <w:p w14:paraId="7856832B">
      <w:pPr>
        <w:spacing w:line="184" w:lineRule="auto"/>
        <w:rPr>
          <w:del w:id="5" w:author="零 [2]" w:date="2025-11-12T11:24:25Z"/>
          <w:rFonts w:ascii="PingFang SC" w:hAnsi="PingFang SC" w:eastAsia="PingFang SC" w:cs="PingFang SC"/>
          <w:sz w:val="21"/>
          <w:szCs w:val="21"/>
        </w:rPr>
        <w:sectPr>
          <w:headerReference r:id="rId15" w:type="default"/>
          <w:footerReference r:id="rId16" w:type="default"/>
          <w:pgSz w:w="8391" w:h="11909"/>
          <w:pgMar w:top="883" w:right="895" w:bottom="937" w:left="1051" w:header="869" w:footer="716" w:gutter="0"/>
          <w:cols w:space="720" w:num="1"/>
        </w:sectPr>
      </w:pPr>
    </w:p>
    <w:p w14:paraId="2D5AD5D8">
      <w:pPr>
        <w:pStyle w:val="2"/>
        <w:spacing w:line="322" w:lineRule="auto"/>
        <w:rPr>
          <w:del w:id="6" w:author="零 [2]" w:date="2025-11-12T11:24:25Z"/>
        </w:rPr>
      </w:pPr>
    </w:p>
    <w:p w14:paraId="1603EF52">
      <w:pPr>
        <w:spacing w:before="95" w:line="177" w:lineRule="auto"/>
        <w:ind w:left="42" w:firstLine="4"/>
        <w:jc w:val="both"/>
        <w:rPr>
          <w:del w:id="7" w:author="零 [2]" w:date="2025-11-12T11:24:25Z"/>
          <w:rFonts w:ascii="PingFang SC" w:hAnsi="PingFang SC" w:eastAsia="PingFang SC" w:cs="PingFang SC"/>
          <w:sz w:val="21"/>
          <w:szCs w:val="21"/>
        </w:rPr>
      </w:pPr>
      <w:del w:id="8" w:author="零 [2]" w:date="2025-11-12T11:24:25Z">
        <w:r>
          <w:rPr>
            <w:rFonts w:ascii="PingFang SC" w:hAnsi="PingFang SC" w:eastAsia="PingFang SC" w:cs="PingFang SC"/>
            <w:spacing w:val="-3"/>
            <w:sz w:val="21"/>
            <w:szCs w:val="21"/>
          </w:rPr>
          <w:delText>多种亚型相关的致病基因，但仍有一些基因突变没有确认。基因突变</w:delText>
        </w:r>
      </w:del>
      <w:del w:id="9" w:author="零 [2]" w:date="2025-11-12T11:24:25Z">
        <w:r>
          <w:rPr>
            <w:rFonts w:ascii="PingFang SC" w:hAnsi="PingFang SC" w:eastAsia="PingFang SC" w:cs="PingFang SC"/>
            <w:spacing w:val="3"/>
            <w:sz w:val="21"/>
            <w:szCs w:val="21"/>
          </w:rPr>
          <w:delText xml:space="preserve">  </w:delText>
        </w:r>
      </w:del>
      <w:del w:id="10" w:author="零 [2]" w:date="2025-11-12T11:24:25Z">
        <w:r>
          <w:rPr>
            <w:rFonts w:ascii="PingFang SC" w:hAnsi="PingFang SC" w:eastAsia="PingFang SC" w:cs="PingFang SC"/>
            <w:spacing w:val="-1"/>
            <w:sz w:val="21"/>
            <w:szCs w:val="21"/>
          </w:rPr>
          <w:delText>导致人体不能正常合成皮肤中的蛋白质，进而导致皮肤的强度降低，</w:delText>
        </w:r>
      </w:del>
      <w:del w:id="11" w:author="零 [2]" w:date="2025-11-12T11:24:25Z">
        <w:r>
          <w:rPr>
            <w:rFonts w:ascii="PingFang SC" w:hAnsi="PingFang SC" w:eastAsia="PingFang SC" w:cs="PingFang SC"/>
            <w:spacing w:val="7"/>
            <w:sz w:val="21"/>
            <w:szCs w:val="21"/>
          </w:rPr>
          <w:delText xml:space="preserve"> </w:delText>
        </w:r>
      </w:del>
      <w:del w:id="12" w:author="零 [2]" w:date="2025-11-12T11:24:25Z">
        <w:r>
          <w:rPr>
            <w:rFonts w:ascii="PingFang SC" w:hAnsi="PingFang SC" w:eastAsia="PingFang SC" w:cs="PingFang SC"/>
            <w:spacing w:val="-4"/>
            <w:sz w:val="21"/>
            <w:szCs w:val="21"/>
          </w:rPr>
          <w:delText>结构容易受到破坏。</w:delText>
        </w:r>
      </w:del>
    </w:p>
    <w:p w14:paraId="517A66B8">
      <w:pPr>
        <w:spacing w:before="32" w:line="191" w:lineRule="auto"/>
        <w:ind w:left="462"/>
        <w:rPr>
          <w:rFonts w:ascii="PingFang SC" w:hAnsi="PingFang SC" w:eastAsia="PingFang SC" w:cs="PingFang SC"/>
          <w:sz w:val="21"/>
          <w:szCs w:val="21"/>
        </w:rPr>
      </w:pPr>
      <w:r>
        <w:rPr>
          <w:rFonts w:ascii="PingFang SC" w:hAnsi="PingFang SC" w:eastAsia="PingFang SC" w:cs="PingFang SC"/>
          <w:b/>
          <w:bCs/>
          <w:spacing w:val="-8"/>
          <w:sz w:val="21"/>
          <w:szCs w:val="21"/>
        </w:rPr>
        <w:t>大疱性表皮松解症只影响体表皮肤吗？</w:t>
      </w:r>
    </w:p>
    <w:p w14:paraId="4150953F">
      <w:pPr>
        <w:spacing w:before="32" w:line="174" w:lineRule="auto"/>
        <w:ind w:left="38" w:right="52" w:firstLine="421"/>
        <w:rPr>
          <w:rFonts w:ascii="PingFang SC" w:hAnsi="PingFang SC" w:eastAsia="PingFang SC" w:cs="PingFang SC"/>
          <w:sz w:val="21"/>
          <w:szCs w:val="21"/>
        </w:rPr>
      </w:pPr>
      <w:r>
        <w:rPr>
          <w:rFonts w:ascii="PingFang SC" w:hAnsi="PingFang SC" w:eastAsia="PingFang SC" w:cs="PingFang SC"/>
          <w:spacing w:val="-3"/>
          <w:sz w:val="21"/>
          <w:szCs w:val="21"/>
        </w:rPr>
        <w:t>体表皮肤是最明显的部位，但身体的其它器官也可能受影响。比</w:t>
      </w:r>
      <w:r>
        <w:rPr>
          <w:rFonts w:ascii="PingFang SC" w:hAnsi="PingFang SC" w:eastAsia="PingFang SC" w:cs="PingFang SC"/>
          <w:spacing w:val="12"/>
          <w:sz w:val="21"/>
          <w:szCs w:val="21"/>
        </w:rPr>
        <w:t xml:space="preserve"> </w:t>
      </w:r>
      <w:r>
        <w:rPr>
          <w:rFonts w:ascii="PingFang SC" w:hAnsi="PingFang SC" w:eastAsia="PingFang SC" w:cs="PingFang SC"/>
          <w:spacing w:val="-8"/>
          <w:sz w:val="21"/>
          <w:szCs w:val="21"/>
        </w:rPr>
        <w:t>如隐性遗传营养不良型 EB 患者体内的粘</w:t>
      </w:r>
      <w:r>
        <w:rPr>
          <w:rFonts w:ascii="PingFang SC" w:hAnsi="PingFang SC" w:eastAsia="PingFang SC" w:cs="PingFang SC"/>
          <w:spacing w:val="-9"/>
          <w:sz w:val="21"/>
          <w:szCs w:val="21"/>
        </w:rPr>
        <w:t>膜（包括口腔、食道、眼睛、</w:t>
      </w:r>
      <w:r>
        <w:rPr>
          <w:rFonts w:ascii="PingFang SC" w:hAnsi="PingFang SC" w:eastAsia="PingFang SC" w:cs="PingFang SC"/>
          <w:sz w:val="21"/>
          <w:szCs w:val="21"/>
        </w:rPr>
        <w:t xml:space="preserve"> </w:t>
      </w:r>
      <w:r>
        <w:rPr>
          <w:rFonts w:ascii="PingFang SC" w:hAnsi="PingFang SC" w:eastAsia="PingFang SC" w:cs="PingFang SC"/>
          <w:spacing w:val="1"/>
          <w:sz w:val="21"/>
          <w:szCs w:val="21"/>
        </w:rPr>
        <w:t>肛门等)也可能发生水疱，引起疼痛和吞咽困难等。</w:t>
      </w:r>
      <w:r>
        <w:rPr>
          <w:rFonts w:ascii="PingFang SC" w:hAnsi="PingFang SC" w:eastAsia="PingFang SC" w:cs="PingFang SC"/>
          <w:spacing w:val="-37"/>
          <w:sz w:val="21"/>
          <w:szCs w:val="21"/>
        </w:rPr>
        <w:t xml:space="preserve"> </w:t>
      </w:r>
      <w:r>
        <w:rPr>
          <w:rFonts w:ascii="PingFang SC" w:hAnsi="PingFang SC" w:eastAsia="PingFang SC" w:cs="PingFang SC"/>
          <w:spacing w:val="1"/>
          <w:sz w:val="21"/>
          <w:szCs w:val="21"/>
        </w:rPr>
        <w:t>严重的交界型患</w:t>
      </w:r>
      <w:r>
        <w:rPr>
          <w:rFonts w:ascii="PingFang SC" w:hAnsi="PingFang SC" w:eastAsia="PingFang SC" w:cs="PingFang SC"/>
          <w:sz w:val="21"/>
          <w:szCs w:val="21"/>
        </w:rPr>
        <w:t xml:space="preserve"> </w:t>
      </w:r>
      <w:r>
        <w:rPr>
          <w:rFonts w:ascii="PingFang SC" w:hAnsi="PingFang SC" w:eastAsia="PingFang SC" w:cs="PingFang SC"/>
          <w:spacing w:val="-1"/>
          <w:sz w:val="21"/>
          <w:szCs w:val="21"/>
        </w:rPr>
        <w:t>者呼吸道可能受影响，容易患支气管炎或肺炎。</w:t>
      </w:r>
    </w:p>
    <w:p w14:paraId="78A3E88A">
      <w:pPr>
        <w:spacing w:before="42" w:line="191" w:lineRule="auto"/>
        <w:ind w:left="462"/>
        <w:rPr>
          <w:rFonts w:ascii="PingFang SC" w:hAnsi="PingFang SC" w:eastAsia="PingFang SC" w:cs="PingFang SC"/>
          <w:sz w:val="21"/>
          <w:szCs w:val="21"/>
        </w:rPr>
      </w:pPr>
      <w:r>
        <w:rPr>
          <w:rFonts w:ascii="PingFang SC" w:hAnsi="PingFang SC" w:eastAsia="PingFang SC" w:cs="PingFang SC"/>
          <w:b/>
          <w:bCs/>
          <w:spacing w:val="-11"/>
          <w:sz w:val="21"/>
          <w:szCs w:val="21"/>
        </w:rPr>
        <w:t>大疱性表皮松解症传染吗？</w:t>
      </w:r>
    </w:p>
    <w:p w14:paraId="01EF5B9D">
      <w:pPr>
        <w:spacing w:before="29" w:line="178" w:lineRule="auto"/>
        <w:ind w:left="37" w:right="59" w:firstLine="423"/>
        <w:jc w:val="both"/>
        <w:rPr>
          <w:rFonts w:ascii="PingFang SC" w:hAnsi="PingFang SC" w:eastAsia="PingFang SC" w:cs="PingFang SC"/>
          <w:sz w:val="21"/>
          <w:szCs w:val="21"/>
        </w:rPr>
      </w:pPr>
      <w:r>
        <w:rPr>
          <w:rFonts w:ascii="PingFang SC" w:hAnsi="PingFang SC" w:eastAsia="PingFang SC" w:cs="PingFang SC"/>
          <w:spacing w:val="-3"/>
          <w:sz w:val="21"/>
          <w:szCs w:val="21"/>
        </w:rPr>
        <w:t>这种病是遗传性的，没有致病基因的人不会患病，任何与患者接</w:t>
      </w:r>
      <w:r>
        <w:rPr>
          <w:rFonts w:ascii="PingFang SC" w:hAnsi="PingFang SC" w:eastAsia="PingFang SC" w:cs="PingFang SC"/>
          <w:spacing w:val="4"/>
          <w:sz w:val="21"/>
          <w:szCs w:val="21"/>
        </w:rPr>
        <w:t xml:space="preserve"> </w:t>
      </w:r>
      <w:r>
        <w:rPr>
          <w:rFonts w:ascii="PingFang SC" w:hAnsi="PingFang SC" w:eastAsia="PingFang SC" w:cs="PingFang SC"/>
          <w:spacing w:val="5"/>
          <w:sz w:val="21"/>
          <w:szCs w:val="21"/>
        </w:rPr>
        <w:t>触的人都不会被传染。没有人会从另一个人身上“传染”到</w:t>
      </w:r>
      <w:r>
        <w:rPr>
          <w:rFonts w:ascii="PingFang SC" w:hAnsi="PingFang SC" w:eastAsia="PingFang SC" w:cs="PingFang SC"/>
          <w:spacing w:val="43"/>
          <w:w w:val="101"/>
          <w:sz w:val="21"/>
          <w:szCs w:val="21"/>
        </w:rPr>
        <w:t xml:space="preserve"> </w:t>
      </w:r>
      <w:r>
        <w:rPr>
          <w:rFonts w:ascii="PingFang SC" w:hAnsi="PingFang SC" w:eastAsia="PingFang SC" w:cs="PingFang SC"/>
          <w:sz w:val="21"/>
          <w:szCs w:val="21"/>
        </w:rPr>
        <w:t>EB</w:t>
      </w:r>
      <w:r>
        <w:rPr>
          <w:rFonts w:ascii="PingFang SC" w:hAnsi="PingFang SC" w:eastAsia="PingFang SC" w:cs="PingFang SC"/>
          <w:spacing w:val="5"/>
          <w:sz w:val="21"/>
          <w:szCs w:val="21"/>
        </w:rPr>
        <w:t>，共</w:t>
      </w:r>
      <w:r>
        <w:rPr>
          <w:rFonts w:ascii="PingFang SC" w:hAnsi="PingFang SC" w:eastAsia="PingFang SC" w:cs="PingFang SC"/>
          <w:sz w:val="21"/>
          <w:szCs w:val="21"/>
        </w:rPr>
        <w:t xml:space="preserve"> </w:t>
      </w:r>
      <w:r>
        <w:rPr>
          <w:rFonts w:ascii="PingFang SC" w:hAnsi="PingFang SC" w:eastAsia="PingFang SC" w:cs="PingFang SC"/>
          <w:spacing w:val="-1"/>
          <w:sz w:val="21"/>
          <w:szCs w:val="21"/>
        </w:rPr>
        <w:t>同游泳和身体接触都不会传染。</w:t>
      </w:r>
    </w:p>
    <w:p w14:paraId="6F7ED535">
      <w:pPr>
        <w:spacing w:before="27" w:line="191" w:lineRule="auto"/>
        <w:ind w:left="462"/>
        <w:rPr>
          <w:rFonts w:ascii="PingFang SC" w:hAnsi="PingFang SC" w:eastAsia="PingFang SC" w:cs="PingFang SC"/>
          <w:sz w:val="21"/>
          <w:szCs w:val="21"/>
        </w:rPr>
      </w:pPr>
      <w:r>
        <w:rPr>
          <w:rFonts w:ascii="PingFang SC" w:hAnsi="PingFang SC" w:eastAsia="PingFang SC" w:cs="PingFang SC"/>
          <w:b/>
          <w:bCs/>
          <w:spacing w:val="-9"/>
          <w:sz w:val="21"/>
          <w:szCs w:val="21"/>
        </w:rPr>
        <w:t>大疱性表皮松解症的发病率如何？</w:t>
      </w:r>
    </w:p>
    <w:p w14:paraId="02156D8D">
      <w:pPr>
        <w:spacing w:before="31" w:line="176" w:lineRule="auto"/>
        <w:ind w:left="37" w:right="48" w:firstLine="422"/>
        <w:jc w:val="both"/>
        <w:rPr>
          <w:rFonts w:ascii="PingFang SC" w:hAnsi="PingFang SC" w:eastAsia="PingFang SC" w:cs="PingFang SC"/>
          <w:sz w:val="21"/>
          <w:szCs w:val="21"/>
        </w:rPr>
      </w:pPr>
      <w:r>
        <w:rPr>
          <w:rFonts w:ascii="PingFang SC" w:hAnsi="PingFang SC" w:eastAsia="PingFang SC" w:cs="PingFang SC"/>
          <w:spacing w:val="-5"/>
          <w:sz w:val="21"/>
          <w:szCs w:val="21"/>
        </w:rPr>
        <w:t>据国外的统计和估算，每 227 个人中有一人携</w:t>
      </w:r>
      <w:r>
        <w:rPr>
          <w:rFonts w:ascii="PingFang SC" w:hAnsi="PingFang SC" w:eastAsia="PingFang SC" w:cs="PingFang SC"/>
          <w:spacing w:val="-6"/>
          <w:sz w:val="21"/>
          <w:szCs w:val="21"/>
        </w:rPr>
        <w:t>带可以引起 EB</w:t>
      </w:r>
      <w:r>
        <w:rPr>
          <w:rFonts w:ascii="PingFang SC" w:hAnsi="PingFang SC" w:eastAsia="PingFang SC" w:cs="PingFang SC"/>
          <w:spacing w:val="18"/>
          <w:sz w:val="21"/>
          <w:szCs w:val="21"/>
        </w:rPr>
        <w:t xml:space="preserve"> </w:t>
      </w:r>
      <w:r>
        <w:rPr>
          <w:rFonts w:ascii="PingFang SC" w:hAnsi="PingFang SC" w:eastAsia="PingFang SC" w:cs="PingFang SC"/>
          <w:spacing w:val="-6"/>
          <w:sz w:val="21"/>
          <w:szCs w:val="21"/>
        </w:rPr>
        <w:t>的</w:t>
      </w:r>
      <w:r>
        <w:rPr>
          <w:rFonts w:ascii="PingFang SC" w:hAnsi="PingFang SC" w:eastAsia="PingFang SC" w:cs="PingFang SC"/>
          <w:sz w:val="21"/>
          <w:szCs w:val="21"/>
        </w:rPr>
        <w:t xml:space="preserve"> </w:t>
      </w:r>
      <w:r>
        <w:rPr>
          <w:rFonts w:ascii="PingFang SC" w:hAnsi="PingFang SC" w:eastAsia="PingFang SC" w:cs="PingFang SC"/>
          <w:spacing w:val="-4"/>
          <w:sz w:val="21"/>
          <w:szCs w:val="21"/>
        </w:rPr>
        <w:t>基因缺陷。约 2 万个新生儿中会有一人患大疱性表皮松解症。男女两</w:t>
      </w:r>
      <w:r>
        <w:rPr>
          <w:rFonts w:ascii="PingFang SC" w:hAnsi="PingFang SC" w:eastAsia="PingFang SC" w:cs="PingFang SC"/>
          <w:sz w:val="21"/>
          <w:szCs w:val="21"/>
        </w:rPr>
        <w:t xml:space="preserve"> </w:t>
      </w:r>
      <w:r>
        <w:rPr>
          <w:rFonts w:ascii="PingFang SC" w:hAnsi="PingFang SC" w:eastAsia="PingFang SC" w:cs="PingFang SC"/>
          <w:spacing w:val="-8"/>
          <w:sz w:val="21"/>
          <w:szCs w:val="21"/>
        </w:rPr>
        <w:t>性和不同种族的人患</w:t>
      </w:r>
      <w:r>
        <w:rPr>
          <w:rFonts w:ascii="PingFang SC" w:hAnsi="PingFang SC" w:eastAsia="PingFang SC" w:cs="PingFang SC"/>
          <w:spacing w:val="-1"/>
          <w:sz w:val="21"/>
          <w:szCs w:val="21"/>
        </w:rPr>
        <w:t xml:space="preserve"> </w:t>
      </w:r>
      <w:r>
        <w:rPr>
          <w:rFonts w:ascii="PingFang SC" w:hAnsi="PingFang SC" w:eastAsia="PingFang SC" w:cs="PingFang SC"/>
          <w:spacing w:val="-8"/>
          <w:sz w:val="21"/>
          <w:szCs w:val="21"/>
        </w:rPr>
        <w:t>EB 的比例相同。国内还没有 EB 发病率的权威统</w:t>
      </w:r>
      <w:r>
        <w:rPr>
          <w:rFonts w:ascii="PingFang SC" w:hAnsi="PingFang SC" w:eastAsia="PingFang SC" w:cs="PingFang SC"/>
          <w:sz w:val="21"/>
          <w:szCs w:val="21"/>
        </w:rPr>
        <w:t xml:space="preserve"> </w:t>
      </w:r>
      <w:r>
        <w:rPr>
          <w:rFonts w:ascii="PingFang SC" w:hAnsi="PingFang SC" w:eastAsia="PingFang SC" w:cs="PingFang SC"/>
          <w:spacing w:val="-10"/>
          <w:sz w:val="21"/>
          <w:szCs w:val="21"/>
        </w:rPr>
        <w:t>计。</w:t>
      </w:r>
    </w:p>
    <w:p w14:paraId="70E1754D">
      <w:pPr>
        <w:spacing w:before="33" w:line="177" w:lineRule="auto"/>
        <w:ind w:left="37" w:right="53" w:firstLine="421"/>
        <w:rPr>
          <w:rFonts w:ascii="PingFang SC" w:hAnsi="PingFang SC" w:eastAsia="PingFang SC" w:cs="PingFang SC"/>
          <w:sz w:val="21"/>
          <w:szCs w:val="21"/>
        </w:rPr>
      </w:pPr>
      <w:r>
        <w:rPr>
          <w:rFonts w:ascii="PingFang SC" w:hAnsi="PingFang SC" w:eastAsia="PingFang SC" w:cs="PingFang SC"/>
          <w:spacing w:val="-2"/>
          <w:sz w:val="21"/>
          <w:szCs w:val="21"/>
        </w:rPr>
        <w:t>近年来报道的 EB 患者数量越来越多，并不</w:t>
      </w:r>
      <w:r>
        <w:rPr>
          <w:rFonts w:ascii="PingFang SC" w:hAnsi="PingFang SC" w:eastAsia="PingFang SC" w:cs="PingFang SC"/>
          <w:spacing w:val="-3"/>
          <w:sz w:val="21"/>
          <w:szCs w:val="21"/>
        </w:rPr>
        <w:t>是发病率有了变化，</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而是因为医学和信息传播的进步，更多的患者得到确诊、得以存活并</w:t>
      </w:r>
      <w:r>
        <w:rPr>
          <w:rFonts w:ascii="PingFang SC" w:hAnsi="PingFang SC" w:eastAsia="PingFang SC" w:cs="PingFang SC"/>
          <w:spacing w:val="18"/>
          <w:sz w:val="21"/>
          <w:szCs w:val="21"/>
        </w:rPr>
        <w:t xml:space="preserve"> </w:t>
      </w:r>
      <w:r>
        <w:rPr>
          <w:rFonts w:ascii="PingFang SC" w:hAnsi="PingFang SC" w:eastAsia="PingFang SC" w:cs="PingFang SC"/>
          <w:spacing w:val="-6"/>
          <w:sz w:val="21"/>
          <w:szCs w:val="21"/>
        </w:rPr>
        <w:t>为人所知。</w:t>
      </w:r>
    </w:p>
    <w:p w14:paraId="1DFE2D8E">
      <w:pPr>
        <w:spacing w:before="32" w:line="191" w:lineRule="auto"/>
        <w:ind w:left="462"/>
        <w:rPr>
          <w:rFonts w:ascii="PingFang SC" w:hAnsi="PingFang SC" w:eastAsia="PingFang SC" w:cs="PingFang SC"/>
          <w:sz w:val="21"/>
          <w:szCs w:val="21"/>
        </w:rPr>
      </w:pPr>
      <w:r>
        <w:rPr>
          <w:rFonts w:ascii="PingFang SC" w:hAnsi="PingFang SC" w:eastAsia="PingFang SC" w:cs="PingFang SC"/>
          <w:b/>
          <w:bCs/>
          <w:spacing w:val="-11"/>
          <w:sz w:val="21"/>
          <w:szCs w:val="21"/>
        </w:rPr>
        <w:t>大疱性表皮松解症遗传吗？</w:t>
      </w:r>
    </w:p>
    <w:p w14:paraId="5B56009B">
      <w:pPr>
        <w:spacing w:before="33" w:line="177" w:lineRule="auto"/>
        <w:ind w:left="38" w:right="48" w:firstLine="421"/>
        <w:jc w:val="both"/>
        <w:rPr>
          <w:rFonts w:ascii="PingFang SC" w:hAnsi="PingFang SC" w:eastAsia="PingFang SC" w:cs="PingFang SC"/>
          <w:sz w:val="21"/>
          <w:szCs w:val="21"/>
        </w:rPr>
      </w:pPr>
      <w:r>
        <w:rPr>
          <w:rFonts w:ascii="PingFang SC" w:hAnsi="PingFang SC" w:eastAsia="PingFang SC" w:cs="PingFang SC"/>
          <w:spacing w:val="-2"/>
          <w:sz w:val="21"/>
          <w:szCs w:val="21"/>
        </w:rPr>
        <w:t>像 EB 这样的基因疾病可能会由父母传递给子女。可</w:t>
      </w:r>
      <w:r>
        <w:commentReference w:id="1"/>
      </w:r>
      <w:r>
        <w:rPr>
          <w:rFonts w:ascii="PingFang SC" w:hAnsi="PingFang SC" w:eastAsia="PingFang SC" w:cs="PingFang SC"/>
          <w:spacing w:val="-3"/>
          <w:sz w:val="21"/>
          <w:szCs w:val="21"/>
        </w:rPr>
        <w:t>能的遗传方</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式有显性遗传和隐性遗传，每个家庭的遗传概率都只有在做过检测之</w:t>
      </w:r>
      <w:r>
        <w:rPr>
          <w:rFonts w:ascii="PingFang SC" w:hAnsi="PingFang SC" w:eastAsia="PingFang SC" w:cs="PingFang SC"/>
          <w:spacing w:val="17"/>
          <w:sz w:val="21"/>
          <w:szCs w:val="21"/>
        </w:rPr>
        <w:t xml:space="preserve"> </w:t>
      </w:r>
      <w:r>
        <w:rPr>
          <w:rFonts w:ascii="PingFang SC" w:hAnsi="PingFang SC" w:eastAsia="PingFang SC" w:cs="PingFang SC"/>
          <w:spacing w:val="-1"/>
          <w:sz w:val="21"/>
          <w:szCs w:val="21"/>
        </w:rPr>
        <w:t>后才能判断。</w:t>
      </w:r>
    </w:p>
    <w:p w14:paraId="0DCDB128">
      <w:pPr>
        <w:spacing w:before="32" w:line="184" w:lineRule="auto"/>
        <w:ind w:left="462"/>
        <w:rPr>
          <w:del w:id="13" w:author="零 [2]" w:date="2025-11-12T12:32:40Z"/>
          <w:rFonts w:ascii="PingFang SC" w:hAnsi="PingFang SC" w:eastAsia="PingFang SC" w:cs="PingFang SC"/>
          <w:sz w:val="21"/>
          <w:szCs w:val="21"/>
        </w:rPr>
      </w:pPr>
      <w:del w:id="14" w:author="零 [2]" w:date="2025-11-12T12:32:40Z">
        <w:r>
          <w:rPr>
            <w:rFonts w:ascii="PingFang SC" w:hAnsi="PingFang SC" w:eastAsia="PingFang SC" w:cs="PingFang SC"/>
            <w:b/>
            <w:bCs/>
            <w:spacing w:val="-5"/>
            <w:sz w:val="21"/>
            <w:szCs w:val="21"/>
          </w:rPr>
          <w:delText>为什么我家人都好好的，孩子得这种病？</w:delText>
        </w:r>
      </w:del>
    </w:p>
    <w:p w14:paraId="31C953EF">
      <w:pPr>
        <w:spacing w:before="39" w:line="184" w:lineRule="auto"/>
        <w:ind w:left="460"/>
        <w:rPr>
          <w:del w:id="15" w:author="零 [2]" w:date="2025-11-12T12:32:40Z"/>
          <w:rFonts w:ascii="PingFang SC" w:hAnsi="PingFang SC" w:eastAsia="PingFang SC" w:cs="PingFang SC"/>
          <w:sz w:val="21"/>
          <w:szCs w:val="21"/>
        </w:rPr>
      </w:pPr>
      <w:del w:id="16" w:author="零 [2]" w:date="2025-11-12T12:32:40Z">
        <w:r>
          <w:rPr>
            <w:rFonts w:ascii="PingFang SC" w:hAnsi="PingFang SC" w:eastAsia="PingFang SC" w:cs="PingFang SC"/>
            <w:spacing w:val="-1"/>
            <w:sz w:val="21"/>
            <w:szCs w:val="21"/>
          </w:rPr>
          <w:delText>这里要区分显性遗传和隐性遗传，</w:delText>
        </w:r>
      </w:del>
      <w:del w:id="17" w:author="零 [2]" w:date="2025-11-12T12:32:40Z">
        <w:r>
          <w:rPr>
            <w:rFonts w:ascii="PingFang SC" w:hAnsi="PingFang SC" w:eastAsia="PingFang SC" w:cs="PingFang SC"/>
            <w:spacing w:val="-42"/>
            <w:sz w:val="21"/>
            <w:szCs w:val="21"/>
          </w:rPr>
          <w:delText xml:space="preserve"> </w:delText>
        </w:r>
      </w:del>
      <w:del w:id="18" w:author="零 [2]" w:date="2025-11-12T12:32:40Z">
        <w:r>
          <w:rPr>
            <w:rFonts w:ascii="PingFang SC" w:hAnsi="PingFang SC" w:eastAsia="PingFang SC" w:cs="PingFang SC"/>
            <w:spacing w:val="-1"/>
            <w:sz w:val="21"/>
            <w:szCs w:val="21"/>
          </w:rPr>
          <w:delText>以及新生突</w:delText>
        </w:r>
      </w:del>
      <w:del w:id="19" w:author="零 [2]" w:date="2025-11-12T12:32:40Z">
        <w:r>
          <w:rPr>
            <w:rFonts w:ascii="PingFang SC" w:hAnsi="PingFang SC" w:eastAsia="PingFang SC" w:cs="PingFang SC"/>
            <w:spacing w:val="-2"/>
            <w:sz w:val="21"/>
            <w:szCs w:val="21"/>
          </w:rPr>
          <w:delText>变和已有突变。</w:delText>
        </w:r>
      </w:del>
    </w:p>
    <w:p w14:paraId="434661F5">
      <w:pPr>
        <w:spacing w:before="44" w:line="181" w:lineRule="auto"/>
        <w:ind w:left="37" w:right="48" w:firstLine="426"/>
        <w:rPr>
          <w:del w:id="20" w:author="零 [2]" w:date="2025-11-12T12:32:40Z"/>
          <w:rFonts w:ascii="PingFang SC" w:hAnsi="PingFang SC" w:eastAsia="PingFang SC" w:cs="PingFang SC"/>
          <w:sz w:val="21"/>
          <w:szCs w:val="21"/>
        </w:rPr>
      </w:pPr>
      <w:del w:id="21" w:author="零 [2]" w:date="2025-11-12T12:32:40Z">
        <w:r>
          <w:rPr>
            <w:rFonts w:ascii="PingFang SC" w:hAnsi="PingFang SC" w:eastAsia="PingFang SC" w:cs="PingFang SC"/>
            <w:spacing w:val="-3"/>
            <w:sz w:val="21"/>
            <w:szCs w:val="21"/>
          </w:rPr>
          <w:delText>如果突变来自于父母，显性遗传的患者父母一方也是患者，而隐</w:delText>
        </w:r>
      </w:del>
      <w:del w:id="22" w:author="零 [2]" w:date="2025-11-12T12:32:40Z">
        <w:r>
          <w:rPr>
            <w:rFonts w:ascii="PingFang SC" w:hAnsi="PingFang SC" w:eastAsia="PingFang SC" w:cs="PingFang SC"/>
            <w:spacing w:val="11"/>
            <w:sz w:val="21"/>
            <w:szCs w:val="21"/>
          </w:rPr>
          <w:delText xml:space="preserve"> </w:delText>
        </w:r>
      </w:del>
      <w:del w:id="23" w:author="零 [2]" w:date="2025-11-12T12:32:40Z">
        <w:r>
          <w:rPr>
            <w:rFonts w:ascii="PingFang SC" w:hAnsi="PingFang SC" w:eastAsia="PingFang SC" w:cs="PingFang SC"/>
            <w:spacing w:val="-1"/>
            <w:sz w:val="21"/>
            <w:szCs w:val="21"/>
          </w:rPr>
          <w:delText>性遗传的患者父母双方都携带一个致病基因但本身不发病。</w:delText>
        </w:r>
      </w:del>
    </w:p>
    <w:p w14:paraId="329F67B0">
      <w:pPr>
        <w:spacing w:before="32" w:line="180" w:lineRule="auto"/>
        <w:ind w:left="38" w:right="53" w:firstLine="424"/>
        <w:rPr>
          <w:del w:id="24" w:author="零 [2]" w:date="2025-11-12T12:32:40Z"/>
          <w:rFonts w:ascii="PingFang SC" w:hAnsi="PingFang SC" w:eastAsia="PingFang SC" w:cs="PingFang SC"/>
          <w:sz w:val="21"/>
          <w:szCs w:val="21"/>
        </w:rPr>
      </w:pPr>
      <w:del w:id="25" w:author="零 [2]" w:date="2025-11-12T12:32:40Z">
        <w:r>
          <w:rPr>
            <w:rFonts w:ascii="PingFang SC" w:hAnsi="PingFang SC" w:eastAsia="PingFang SC" w:cs="PingFang SC"/>
            <w:spacing w:val="-7"/>
            <w:sz w:val="21"/>
            <w:szCs w:val="21"/>
          </w:rPr>
          <w:delText>如果父母的基因都正常，孩子发生了基因突变，这种情况称作“新</w:delText>
        </w:r>
      </w:del>
      <w:del w:id="26" w:author="零 [2]" w:date="2025-11-12T12:32:40Z">
        <w:r>
          <w:rPr>
            <w:rFonts w:ascii="PingFang SC" w:hAnsi="PingFang SC" w:eastAsia="PingFang SC" w:cs="PingFang SC"/>
            <w:spacing w:val="13"/>
            <w:sz w:val="21"/>
            <w:szCs w:val="21"/>
          </w:rPr>
          <w:delText xml:space="preserve"> </w:delText>
        </w:r>
      </w:del>
      <w:del w:id="27" w:author="零 [2]" w:date="2025-11-12T12:32:40Z">
        <w:r>
          <w:rPr>
            <w:rFonts w:ascii="PingFang SC" w:hAnsi="PingFang SC" w:eastAsia="PingFang SC" w:cs="PingFang SC"/>
            <w:spacing w:val="-4"/>
            <w:sz w:val="21"/>
            <w:szCs w:val="21"/>
          </w:rPr>
          <w:delText>生突变”。</w:delText>
        </w:r>
      </w:del>
    </w:p>
    <w:p w14:paraId="5D19E7C5">
      <w:pPr>
        <w:spacing w:before="32" w:line="184" w:lineRule="auto"/>
        <w:ind w:left="460"/>
        <w:rPr>
          <w:del w:id="28" w:author="零 [2]" w:date="2025-11-12T12:32:40Z"/>
          <w:rFonts w:ascii="PingFang SC" w:hAnsi="PingFang SC" w:eastAsia="PingFang SC" w:cs="PingFang SC"/>
          <w:sz w:val="21"/>
          <w:szCs w:val="21"/>
        </w:rPr>
      </w:pPr>
      <w:del w:id="29" w:author="零 [2]" w:date="2025-11-12T12:32:40Z">
        <w:r>
          <w:rPr>
            <w:rFonts w:ascii="PingFang SC" w:hAnsi="PingFang SC" w:eastAsia="PingFang SC" w:cs="PingFang SC"/>
            <w:spacing w:val="-3"/>
            <w:sz w:val="21"/>
            <w:szCs w:val="21"/>
          </w:rPr>
          <w:delText>有另外一些罕见的遗传情况，这里不多介绍。具体情况需要找医</w:delText>
        </w:r>
      </w:del>
    </w:p>
    <w:p w14:paraId="375EC4D9">
      <w:pPr>
        <w:spacing w:line="184" w:lineRule="auto"/>
        <w:rPr>
          <w:del w:id="30" w:author="零 [2]" w:date="2025-11-12T12:32:40Z"/>
          <w:rFonts w:ascii="PingFang SC" w:hAnsi="PingFang SC" w:eastAsia="PingFang SC" w:cs="PingFang SC"/>
          <w:sz w:val="21"/>
          <w:szCs w:val="21"/>
        </w:rPr>
        <w:sectPr>
          <w:headerReference r:id="rId17" w:type="default"/>
          <w:footerReference r:id="rId18" w:type="default"/>
          <w:pgSz w:w="8391" w:h="11909"/>
          <w:pgMar w:top="883" w:right="1017" w:bottom="937" w:left="1051" w:header="869" w:footer="715" w:gutter="0"/>
          <w:cols w:space="720" w:num="1"/>
        </w:sectPr>
      </w:pPr>
    </w:p>
    <w:p w14:paraId="01DEC653">
      <w:pPr>
        <w:pStyle w:val="2"/>
        <w:spacing w:line="320" w:lineRule="auto"/>
        <w:rPr>
          <w:del w:id="31" w:author="零 [2]" w:date="2025-11-12T12:32:40Z"/>
        </w:rPr>
      </w:pPr>
    </w:p>
    <w:p w14:paraId="7F80741B">
      <w:pPr>
        <w:spacing w:before="96" w:line="191" w:lineRule="auto"/>
        <w:ind w:left="38"/>
        <w:rPr>
          <w:del w:id="32" w:author="零 [2]" w:date="2025-11-12T12:32:40Z"/>
          <w:rFonts w:ascii="PingFang SC" w:hAnsi="PingFang SC" w:eastAsia="PingFang SC" w:cs="PingFang SC"/>
          <w:sz w:val="21"/>
          <w:szCs w:val="21"/>
        </w:rPr>
      </w:pPr>
      <w:del w:id="33" w:author="零 [2]" w:date="2025-11-12T12:32:40Z">
        <w:r>
          <w:rPr>
            <w:rFonts w:ascii="PingFang SC" w:hAnsi="PingFang SC" w:eastAsia="PingFang SC" w:cs="PingFang SC"/>
            <w:spacing w:val="-3"/>
            <w:sz w:val="21"/>
            <w:szCs w:val="21"/>
          </w:rPr>
          <w:delText>生诊断和解释。</w:delText>
        </w:r>
      </w:del>
    </w:p>
    <w:p w14:paraId="03130283">
      <w:pPr>
        <w:spacing w:before="32" w:line="192" w:lineRule="auto"/>
        <w:ind w:left="460"/>
        <w:rPr>
          <w:del w:id="34" w:author="零 [2]" w:date="2025-11-12T12:32:37Z"/>
          <w:rFonts w:ascii="PingFang SC" w:hAnsi="PingFang SC" w:eastAsia="PingFang SC" w:cs="PingFang SC"/>
          <w:sz w:val="21"/>
          <w:szCs w:val="21"/>
        </w:rPr>
      </w:pPr>
      <w:del w:id="35" w:author="零 [2]" w:date="2025-11-12T12:32:37Z">
        <w:r>
          <w:rPr>
            <w:rFonts w:ascii="PingFang SC" w:hAnsi="PingFang SC" w:eastAsia="PingFang SC" w:cs="PingFang SC"/>
            <w:b/>
            <w:bCs/>
            <w:spacing w:val="-10"/>
            <w:sz w:val="21"/>
            <w:szCs w:val="21"/>
          </w:rPr>
          <w:delText>有患病风险的人可以检查吗？</w:delText>
        </w:r>
      </w:del>
    </w:p>
    <w:p w14:paraId="31439A04">
      <w:pPr>
        <w:spacing w:before="26" w:line="178" w:lineRule="auto"/>
        <w:ind w:left="36" w:right="81" w:firstLine="422"/>
        <w:jc w:val="both"/>
        <w:rPr>
          <w:del w:id="36" w:author="零 [2]" w:date="2025-11-12T12:32:37Z"/>
          <w:rFonts w:ascii="PingFang SC" w:hAnsi="PingFang SC" w:eastAsia="PingFang SC" w:cs="PingFang SC"/>
          <w:sz w:val="21"/>
          <w:szCs w:val="21"/>
        </w:rPr>
      </w:pPr>
      <w:del w:id="37" w:author="零 [2]" w:date="2025-11-12T12:32:37Z">
        <w:r>
          <w:rPr>
            <w:rFonts w:ascii="PingFang SC" w:hAnsi="PingFang SC" w:eastAsia="PingFang SC" w:cs="PingFang SC"/>
            <w:spacing w:val="-3"/>
            <w:sz w:val="21"/>
            <w:szCs w:val="21"/>
          </w:rPr>
          <w:delText>怀疑后代有患 EB 风险的人可以事先检查致病的基因突变，然后</w:delText>
        </w:r>
      </w:del>
      <w:del w:id="38" w:author="零 [2]" w:date="2025-11-12T12:32:37Z">
        <w:r>
          <w:rPr>
            <w:rFonts w:ascii="PingFang SC" w:hAnsi="PingFang SC" w:eastAsia="PingFang SC" w:cs="PingFang SC"/>
            <w:spacing w:val="11"/>
            <w:sz w:val="21"/>
            <w:szCs w:val="21"/>
          </w:rPr>
          <w:delText xml:space="preserve"> </w:delText>
        </w:r>
      </w:del>
      <w:del w:id="39" w:author="零 [2]" w:date="2025-11-12T12:32:37Z">
        <w:r>
          <w:rPr>
            <w:rFonts w:ascii="PingFang SC" w:hAnsi="PingFang SC" w:eastAsia="PingFang SC" w:cs="PingFang SC"/>
            <w:spacing w:val="-4"/>
            <w:sz w:val="21"/>
            <w:szCs w:val="21"/>
          </w:rPr>
          <w:delText>在怀孕 9-11 周（绒毛膜穿刺）或</w:delText>
        </w:r>
      </w:del>
      <w:del w:id="40" w:author="零 [2]" w:date="2025-11-12T12:32:37Z">
        <w:r>
          <w:rPr>
            <w:rFonts w:ascii="PingFang SC" w:hAnsi="PingFang SC" w:eastAsia="PingFang SC" w:cs="PingFang SC"/>
            <w:spacing w:val="42"/>
            <w:sz w:val="21"/>
            <w:szCs w:val="21"/>
          </w:rPr>
          <w:delText xml:space="preserve"> </w:delText>
        </w:r>
      </w:del>
      <w:del w:id="41" w:author="零 [2]" w:date="2025-11-12T12:32:37Z">
        <w:r>
          <w:rPr>
            <w:rFonts w:ascii="PingFang SC" w:hAnsi="PingFang SC" w:eastAsia="PingFang SC" w:cs="PingFang SC"/>
            <w:spacing w:val="-4"/>
            <w:sz w:val="21"/>
            <w:szCs w:val="21"/>
          </w:rPr>
          <w:delText>16-20 周（羊水穿刺）进行产前诊</w:delText>
        </w:r>
      </w:del>
      <w:del w:id="42" w:author="零 [2]" w:date="2025-11-12T12:32:37Z">
        <w:r>
          <w:rPr>
            <w:rFonts w:ascii="PingFang SC" w:hAnsi="PingFang SC" w:eastAsia="PingFang SC" w:cs="PingFang SC"/>
            <w:sz w:val="21"/>
            <w:szCs w:val="21"/>
          </w:rPr>
          <w:delText xml:space="preserve"> </w:delText>
        </w:r>
      </w:del>
      <w:del w:id="43" w:author="零 [2]" w:date="2025-11-12T12:32:37Z">
        <w:r>
          <w:rPr>
            <w:rFonts w:ascii="PingFang SC" w:hAnsi="PingFang SC" w:eastAsia="PingFang SC" w:cs="PingFang SC"/>
            <w:spacing w:val="-4"/>
            <w:sz w:val="21"/>
            <w:szCs w:val="21"/>
          </w:rPr>
          <w:delText>断以判断胎儿是否携带 EB 致病基因突变及是否患病。</w:delText>
        </w:r>
      </w:del>
    </w:p>
    <w:p w14:paraId="35526D01">
      <w:pPr>
        <w:spacing w:before="24" w:line="174" w:lineRule="auto"/>
        <w:ind w:left="36" w:right="77" w:firstLine="425"/>
        <w:jc w:val="both"/>
        <w:rPr>
          <w:del w:id="44" w:author="零 [2]" w:date="2025-11-12T12:32:37Z"/>
          <w:rFonts w:ascii="PingFang SC" w:hAnsi="PingFang SC" w:eastAsia="PingFang SC" w:cs="PingFang SC"/>
          <w:sz w:val="21"/>
          <w:szCs w:val="21"/>
        </w:rPr>
      </w:pPr>
      <w:del w:id="45" w:author="零 [2]" w:date="2025-11-12T12:32:37Z">
        <w:r>
          <w:rPr>
            <w:rFonts w:ascii="PingFang SC" w:hAnsi="PingFang SC" w:eastAsia="PingFang SC" w:cs="PingFang SC"/>
            <w:spacing w:val="-3"/>
            <w:sz w:val="21"/>
            <w:szCs w:val="21"/>
          </w:rPr>
          <w:delText>生过遗传性 EB</w:delText>
        </w:r>
      </w:del>
      <w:del w:id="46" w:author="零 [2]" w:date="2025-11-12T12:32:37Z">
        <w:r>
          <w:rPr>
            <w:rFonts w:ascii="PingFang SC" w:hAnsi="PingFang SC" w:eastAsia="PingFang SC" w:cs="PingFang SC"/>
            <w:spacing w:val="18"/>
            <w:sz w:val="21"/>
            <w:szCs w:val="21"/>
          </w:rPr>
          <w:delText xml:space="preserve"> </w:delText>
        </w:r>
      </w:del>
      <w:del w:id="47" w:author="零 [2]" w:date="2025-11-12T12:32:37Z">
        <w:r>
          <w:rPr>
            <w:rFonts w:ascii="PingFang SC" w:hAnsi="PingFang SC" w:eastAsia="PingFang SC" w:cs="PingFang SC"/>
            <w:spacing w:val="-3"/>
            <w:sz w:val="21"/>
            <w:szCs w:val="21"/>
          </w:rPr>
          <w:delText>患者的家庭经常询问是否可以通过植入前诊断预</w:delText>
        </w:r>
      </w:del>
      <w:del w:id="48" w:author="零 [2]" w:date="2025-11-12T12:32:37Z">
        <w:r>
          <w:rPr>
            <w:rFonts w:ascii="PingFang SC" w:hAnsi="PingFang SC" w:eastAsia="PingFang SC" w:cs="PingFang SC"/>
            <w:sz w:val="21"/>
            <w:szCs w:val="21"/>
          </w:rPr>
          <w:delText xml:space="preserve"> </w:delText>
        </w:r>
      </w:del>
      <w:del w:id="49" w:author="零 [2]" w:date="2025-11-12T12:32:37Z">
        <w:r>
          <w:rPr>
            <w:rFonts w:ascii="PingFang SC" w:hAnsi="PingFang SC" w:eastAsia="PingFang SC" w:cs="PingFang SC"/>
            <w:spacing w:val="-3"/>
            <w:sz w:val="21"/>
            <w:szCs w:val="21"/>
          </w:rPr>
          <w:delText>防疾病。植入前诊断可以做，但有两个缺点导致我们不推荐做植入前</w:delText>
        </w:r>
      </w:del>
      <w:del w:id="50" w:author="零 [2]" w:date="2025-11-12T12:32:37Z">
        <w:r>
          <w:rPr>
            <w:rFonts w:ascii="PingFang SC" w:hAnsi="PingFang SC" w:eastAsia="PingFang SC" w:cs="PingFang SC"/>
            <w:spacing w:val="18"/>
            <w:sz w:val="21"/>
            <w:szCs w:val="21"/>
          </w:rPr>
          <w:delText xml:space="preserve"> </w:delText>
        </w:r>
      </w:del>
      <w:del w:id="51" w:author="零 [2]" w:date="2025-11-12T12:32:37Z">
        <w:r>
          <w:rPr>
            <w:rFonts w:ascii="PingFang SC" w:hAnsi="PingFang SC" w:eastAsia="PingFang SC" w:cs="PingFang SC"/>
            <w:spacing w:val="-3"/>
            <w:sz w:val="21"/>
            <w:szCs w:val="21"/>
          </w:rPr>
          <w:delText>诊断。一、试管婴儿价格较高，每次不论是否成功都会收费。二、植</w:delText>
        </w:r>
      </w:del>
      <w:del w:id="52" w:author="零 [2]" w:date="2025-11-12T12:32:37Z">
        <w:r>
          <w:rPr>
            <w:rFonts w:ascii="PingFang SC" w:hAnsi="PingFang SC" w:eastAsia="PingFang SC" w:cs="PingFang SC"/>
            <w:spacing w:val="11"/>
            <w:sz w:val="21"/>
            <w:szCs w:val="21"/>
          </w:rPr>
          <w:delText xml:space="preserve"> </w:delText>
        </w:r>
      </w:del>
      <w:del w:id="53" w:author="零 [2]" w:date="2025-11-12T12:32:37Z">
        <w:r>
          <w:rPr>
            <w:rFonts w:ascii="PingFang SC" w:hAnsi="PingFang SC" w:eastAsia="PingFang SC" w:cs="PingFang SC"/>
            <w:spacing w:val="-4"/>
            <w:sz w:val="21"/>
            <w:szCs w:val="21"/>
          </w:rPr>
          <w:delText>入前诊断有 10%的理论错误概率（无法通过细心操</w:delText>
        </w:r>
      </w:del>
      <w:del w:id="54" w:author="零 [2]" w:date="2025-11-12T12:32:37Z">
        <w:r>
          <w:rPr>
            <w:rFonts w:ascii="PingFang SC" w:hAnsi="PingFang SC" w:eastAsia="PingFang SC" w:cs="PingFang SC"/>
            <w:spacing w:val="-5"/>
            <w:sz w:val="21"/>
            <w:szCs w:val="21"/>
          </w:rPr>
          <w:delText>作或反复核对避免</w:delText>
        </w:r>
      </w:del>
      <w:del w:id="55" w:author="零 [2]" w:date="2025-11-12T12:32:37Z">
        <w:r>
          <w:rPr>
            <w:rFonts w:ascii="PingFang SC" w:hAnsi="PingFang SC" w:eastAsia="PingFang SC" w:cs="PingFang SC"/>
            <w:sz w:val="21"/>
            <w:szCs w:val="21"/>
          </w:rPr>
          <w:delText xml:space="preserve"> </w:delText>
        </w:r>
      </w:del>
      <w:del w:id="56" w:author="零 [2]" w:date="2025-11-12T12:32:37Z">
        <w:r>
          <w:rPr>
            <w:rFonts w:ascii="PingFang SC" w:hAnsi="PingFang SC" w:eastAsia="PingFang SC" w:cs="PingFang SC"/>
            <w:spacing w:val="-5"/>
            <w:sz w:val="21"/>
            <w:szCs w:val="21"/>
          </w:rPr>
          <w:delText>的错误），做过植入前诊断后仍需要通过穿刺检查验证。</w:delText>
        </w:r>
      </w:del>
    </w:p>
    <w:p w14:paraId="22B9B832">
      <w:pPr>
        <w:spacing w:before="43" w:line="191" w:lineRule="auto"/>
        <w:ind w:left="458"/>
        <w:rPr>
          <w:del w:id="57" w:author="零 [2]" w:date="2025-11-12T12:32:37Z"/>
          <w:rFonts w:ascii="PingFang SC" w:hAnsi="PingFang SC" w:eastAsia="PingFang SC" w:cs="PingFang SC"/>
          <w:sz w:val="21"/>
          <w:szCs w:val="21"/>
        </w:rPr>
      </w:pPr>
      <w:del w:id="58" w:author="零 [2]" w:date="2025-11-12T12:32:37Z">
        <w:r>
          <w:rPr>
            <w:rFonts w:ascii="PingFang SC" w:hAnsi="PingFang SC" w:eastAsia="PingFang SC" w:cs="PingFang SC"/>
            <w:sz w:val="21"/>
            <w:szCs w:val="21"/>
          </w:rPr>
          <w:delText>请访问蝴蝶宝贝关爱中心的主页获取最新信</w:delText>
        </w:r>
      </w:del>
      <w:del w:id="59" w:author="零 [2]" w:date="2025-11-12T12:32:37Z">
        <w:r>
          <w:rPr>
            <w:rFonts w:ascii="PingFang SC" w:hAnsi="PingFang SC" w:eastAsia="PingFang SC" w:cs="PingFang SC"/>
            <w:spacing w:val="-1"/>
            <w:sz w:val="21"/>
            <w:szCs w:val="21"/>
          </w:rPr>
          <w:delText>息。</w:delText>
        </w:r>
      </w:del>
    </w:p>
    <w:p w14:paraId="580B9392">
      <w:pPr>
        <w:spacing w:before="32" w:line="191" w:lineRule="auto"/>
        <w:ind w:left="462"/>
        <w:rPr>
          <w:del w:id="60" w:author="零 [2]" w:date="2025-11-12T12:32:32Z"/>
          <w:rFonts w:ascii="PingFang SC" w:hAnsi="PingFang SC" w:eastAsia="PingFang SC" w:cs="PingFang SC"/>
          <w:sz w:val="21"/>
          <w:szCs w:val="21"/>
        </w:rPr>
      </w:pPr>
      <w:del w:id="61" w:author="零 [2]" w:date="2025-11-12T12:32:32Z">
        <w:r>
          <w:rPr>
            <w:rFonts w:ascii="PingFang SC" w:hAnsi="PingFang SC" w:eastAsia="PingFang SC" w:cs="PingFang SC"/>
            <w:b/>
            <w:bCs/>
            <w:spacing w:val="-4"/>
            <w:sz w:val="21"/>
            <w:szCs w:val="21"/>
          </w:rPr>
          <w:delText>大疱性表皮松解症跟母亲怀孕期间的饮食和活动有关吗？</w:delText>
        </w:r>
      </w:del>
    </w:p>
    <w:p w14:paraId="0600A31B">
      <w:pPr>
        <w:spacing w:before="27" w:line="176" w:lineRule="auto"/>
        <w:ind w:left="36" w:right="77" w:firstLine="422"/>
        <w:jc w:val="both"/>
        <w:rPr>
          <w:del w:id="62" w:author="零 [2]" w:date="2025-11-12T12:32:32Z"/>
          <w:rFonts w:ascii="PingFang SC" w:hAnsi="PingFang SC" w:eastAsia="PingFang SC" w:cs="PingFang SC"/>
          <w:sz w:val="21"/>
          <w:szCs w:val="21"/>
        </w:rPr>
      </w:pPr>
      <w:del w:id="63" w:author="零 [2]" w:date="2025-11-12T12:32:32Z">
        <w:r>
          <w:rPr>
            <w:rFonts w:ascii="PingFang SC" w:hAnsi="PingFang SC" w:eastAsia="PingFang SC" w:cs="PingFang SC"/>
            <w:spacing w:val="-3"/>
            <w:sz w:val="21"/>
            <w:szCs w:val="21"/>
          </w:rPr>
          <w:delText>遗传疾病通常在受精卵形成的一刻就决定了。此后怀孕期间的一</w:delText>
        </w:r>
      </w:del>
      <w:del w:id="64" w:author="零 [2]" w:date="2025-11-12T12:32:32Z">
        <w:r>
          <w:rPr>
            <w:rFonts w:ascii="PingFang SC" w:hAnsi="PingFang SC" w:eastAsia="PingFang SC" w:cs="PingFang SC"/>
            <w:spacing w:val="12"/>
            <w:sz w:val="21"/>
            <w:szCs w:val="21"/>
          </w:rPr>
          <w:delText xml:space="preserve"> </w:delText>
        </w:r>
      </w:del>
      <w:del w:id="65" w:author="零 [2]" w:date="2025-11-12T12:32:32Z">
        <w:r>
          <w:rPr>
            <w:rFonts w:ascii="PingFang SC" w:hAnsi="PingFang SC" w:eastAsia="PingFang SC" w:cs="PingFang SC"/>
            <w:spacing w:val="-3"/>
            <w:sz w:val="21"/>
            <w:szCs w:val="21"/>
          </w:rPr>
          <w:delText>切活动对此都没有影响。</w:delText>
        </w:r>
      </w:del>
      <w:del w:id="66" w:author="零 [2]" w:date="2025-11-12T12:32:32Z">
        <w:r>
          <w:rPr>
            <w:rFonts w:ascii="PingFang SC" w:hAnsi="PingFang SC" w:eastAsia="PingFang SC" w:cs="PingFang SC"/>
            <w:b/>
            <w:bCs/>
            <w:spacing w:val="-3"/>
            <w:sz w:val="21"/>
            <w:szCs w:val="21"/>
          </w:rPr>
          <w:delText>没有影响</w:delText>
        </w:r>
      </w:del>
      <w:del w:id="67" w:author="零 [2]" w:date="2025-11-12T12:32:32Z">
        <w:r>
          <w:rPr>
            <w:rFonts w:ascii="PingFang SC" w:hAnsi="PingFang SC" w:eastAsia="PingFang SC" w:cs="PingFang SC"/>
            <w:spacing w:val="-3"/>
            <w:sz w:val="21"/>
            <w:szCs w:val="21"/>
          </w:rPr>
          <w:delText>的因素包括：吃过避孕药，吃过海</w:delText>
        </w:r>
      </w:del>
      <w:del w:id="68" w:author="零 [2]" w:date="2025-11-12T12:32:32Z">
        <w:r>
          <w:rPr>
            <w:rFonts w:ascii="PingFang SC" w:hAnsi="PingFang SC" w:eastAsia="PingFang SC" w:cs="PingFang SC"/>
            <w:spacing w:val="9"/>
            <w:sz w:val="21"/>
            <w:szCs w:val="21"/>
          </w:rPr>
          <w:delText xml:space="preserve"> </w:delText>
        </w:r>
      </w:del>
      <w:del w:id="69" w:author="零 [2]" w:date="2025-11-12T12:32:32Z">
        <w:r>
          <w:rPr>
            <w:rFonts w:ascii="PingFang SC" w:hAnsi="PingFang SC" w:eastAsia="PingFang SC" w:cs="PingFang SC"/>
            <w:sz w:val="21"/>
            <w:szCs w:val="21"/>
          </w:rPr>
          <w:delText>鲜辛辣等食物，接触过辐射，接触过化学品，看手机电视较多等。</w:delText>
        </w:r>
      </w:del>
    </w:p>
    <w:p w14:paraId="5FD4F62A">
      <w:pPr>
        <w:spacing w:before="39" w:line="181" w:lineRule="auto"/>
        <w:ind w:left="38" w:firstLine="432"/>
        <w:rPr>
          <w:del w:id="70" w:author="零 [2]" w:date="2025-11-12T12:32:32Z"/>
          <w:rFonts w:ascii="PingFang SC" w:hAnsi="PingFang SC" w:eastAsia="PingFang SC" w:cs="PingFang SC"/>
          <w:sz w:val="21"/>
          <w:szCs w:val="21"/>
        </w:rPr>
      </w:pPr>
      <w:del w:id="71" w:author="零 [2]" w:date="2025-11-12T12:32:32Z">
        <w:r>
          <w:rPr>
            <w:rFonts w:ascii="PingFang SC" w:hAnsi="PingFang SC" w:eastAsia="PingFang SC" w:cs="PingFang SC"/>
            <w:spacing w:val="-7"/>
            <w:sz w:val="21"/>
            <w:szCs w:val="21"/>
          </w:rPr>
          <w:delText>刚生下 EB 患儿的母亲容易抑郁，切勿胡乱猜疑加重其精神负担。</w:delText>
        </w:r>
      </w:del>
      <w:del w:id="72" w:author="零 [2]" w:date="2025-11-12T12:32:32Z">
        <w:r>
          <w:rPr>
            <w:rFonts w:ascii="PingFang SC" w:hAnsi="PingFang SC" w:eastAsia="PingFang SC" w:cs="PingFang SC"/>
            <w:spacing w:val="5"/>
            <w:sz w:val="21"/>
            <w:szCs w:val="21"/>
          </w:rPr>
          <w:delText xml:space="preserve"> </w:delText>
        </w:r>
      </w:del>
      <w:del w:id="73" w:author="零 [2]" w:date="2025-11-12T12:32:32Z">
        <w:r>
          <w:rPr>
            <w:rFonts w:ascii="PingFang SC" w:hAnsi="PingFang SC" w:eastAsia="PingFang SC" w:cs="PingFang SC"/>
            <w:spacing w:val="-3"/>
            <w:sz w:val="21"/>
            <w:szCs w:val="21"/>
          </w:rPr>
          <w:delText>家庭成员间也不应互相指责。</w:delText>
        </w:r>
      </w:del>
    </w:p>
    <w:p w14:paraId="6395F802">
      <w:pPr>
        <w:spacing w:before="32" w:line="191" w:lineRule="auto"/>
        <w:ind w:left="462"/>
        <w:rPr>
          <w:rFonts w:ascii="PingFang SC" w:hAnsi="PingFang SC" w:eastAsia="PingFang SC" w:cs="PingFang SC"/>
          <w:sz w:val="21"/>
          <w:szCs w:val="21"/>
        </w:rPr>
      </w:pPr>
      <w:r>
        <w:rPr>
          <w:rFonts w:ascii="PingFang SC" w:hAnsi="PingFang SC" w:eastAsia="PingFang SC" w:cs="PingFang SC"/>
          <w:b/>
          <w:bCs/>
          <w:spacing w:val="-2"/>
          <w:sz w:val="21"/>
          <w:szCs w:val="21"/>
        </w:rPr>
        <w:t>大疱性表皮松解症患者可以打预防针吗？</w:t>
      </w:r>
    </w:p>
    <w:p w14:paraId="7EF07BFE">
      <w:pPr>
        <w:spacing w:before="25" w:line="177" w:lineRule="auto"/>
        <w:ind w:left="37" w:right="79" w:firstLine="419"/>
        <w:jc w:val="both"/>
        <w:rPr>
          <w:rFonts w:ascii="PingFang SC" w:hAnsi="PingFang SC" w:eastAsia="PingFang SC" w:cs="PingFang SC"/>
          <w:sz w:val="21"/>
          <w:szCs w:val="21"/>
        </w:rPr>
      </w:pPr>
      <w:r>
        <w:rPr>
          <w:rFonts w:ascii="PingFang SC" w:hAnsi="PingFang SC" w:eastAsia="PingFang SC" w:cs="PingFang SC"/>
          <w:spacing w:val="-2"/>
          <w:sz w:val="21"/>
          <w:szCs w:val="21"/>
        </w:rPr>
        <w:t>EB</w:t>
      </w:r>
      <w:r>
        <w:rPr>
          <w:rFonts w:ascii="PingFang SC" w:hAnsi="PingFang SC" w:eastAsia="PingFang SC" w:cs="PingFang SC"/>
          <w:spacing w:val="56"/>
          <w:sz w:val="21"/>
          <w:szCs w:val="21"/>
        </w:rPr>
        <w:t xml:space="preserve"> </w:t>
      </w:r>
      <w:r>
        <w:rPr>
          <w:rFonts w:ascii="PingFang SC" w:hAnsi="PingFang SC" w:eastAsia="PingFang SC" w:cs="PingFang SC"/>
          <w:spacing w:val="-2"/>
          <w:sz w:val="21"/>
          <w:szCs w:val="21"/>
        </w:rPr>
        <w:t>患者可以做正常的免疫接种，但一些医生可能因为没有见过</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这种疾病而拒绝打预防针。遇到这种情况时，患儿的家长可以在医院</w:t>
      </w:r>
      <w:r>
        <w:rPr>
          <w:rFonts w:ascii="PingFang SC" w:hAnsi="PingFang SC" w:eastAsia="PingFang SC" w:cs="PingFang SC"/>
          <w:spacing w:val="18"/>
          <w:sz w:val="21"/>
          <w:szCs w:val="21"/>
        </w:rPr>
        <w:t xml:space="preserve"> </w:t>
      </w:r>
      <w:r>
        <w:rPr>
          <w:rFonts w:ascii="PingFang SC" w:hAnsi="PingFang SC" w:eastAsia="PingFang SC" w:cs="PingFang SC"/>
          <w:spacing w:val="-3"/>
          <w:sz w:val="21"/>
          <w:szCs w:val="21"/>
        </w:rPr>
        <w:t>开具能做免疫接种的证明。可参考蝴蝶宝贝关爱中心主页上的就医指</w:t>
      </w:r>
      <w:r>
        <w:commentReference w:id="2"/>
      </w:r>
      <w:r>
        <w:rPr>
          <w:rFonts w:ascii="PingFang SC" w:hAnsi="PingFang SC" w:eastAsia="PingFang SC" w:cs="PingFang SC"/>
          <w:spacing w:val="16"/>
          <w:sz w:val="21"/>
          <w:szCs w:val="21"/>
        </w:rPr>
        <w:t xml:space="preserve"> </w:t>
      </w:r>
      <w:r>
        <w:rPr>
          <w:rFonts w:ascii="PingFang SC" w:hAnsi="PingFang SC" w:eastAsia="PingFang SC" w:cs="PingFang SC"/>
          <w:spacing w:val="-10"/>
          <w:sz w:val="21"/>
          <w:szCs w:val="21"/>
        </w:rPr>
        <w:t>南。</w:t>
      </w:r>
    </w:p>
    <w:p w14:paraId="75544DE2">
      <w:pPr>
        <w:spacing w:before="27" w:line="192" w:lineRule="auto"/>
        <w:ind w:left="461"/>
        <w:rPr>
          <w:rFonts w:ascii="PingFang SC" w:hAnsi="PingFang SC" w:eastAsia="PingFang SC" w:cs="PingFang SC"/>
          <w:sz w:val="21"/>
          <w:szCs w:val="21"/>
        </w:rPr>
      </w:pPr>
      <w:r>
        <w:rPr>
          <w:rFonts w:ascii="PingFang SC" w:hAnsi="PingFang SC" w:eastAsia="PingFang SC" w:cs="PingFang SC"/>
          <w:b/>
          <w:bCs/>
          <w:spacing w:val="-12"/>
          <w:sz w:val="21"/>
          <w:szCs w:val="21"/>
        </w:rPr>
        <w:t>现在有什么治疗办法么？</w:t>
      </w:r>
    </w:p>
    <w:p w14:paraId="4723860E">
      <w:pPr>
        <w:spacing w:before="31" w:line="175" w:lineRule="auto"/>
        <w:ind w:left="39" w:right="74" w:firstLine="460"/>
        <w:jc w:val="both"/>
        <w:rPr>
          <w:rFonts w:ascii="PingFang SC" w:hAnsi="PingFang SC" w:eastAsia="PingFang SC" w:cs="PingFang SC"/>
          <w:sz w:val="21"/>
          <w:szCs w:val="21"/>
        </w:rPr>
      </w:pPr>
      <w:r>
        <w:rPr>
          <w:rFonts w:ascii="PingFang SC" w:hAnsi="PingFang SC" w:eastAsia="PingFang SC" w:cs="PingFang SC"/>
          <w:spacing w:val="-4"/>
          <w:sz w:val="21"/>
          <w:szCs w:val="21"/>
        </w:rPr>
        <w:t>目前国内外都没有完全治愈的办法。患者及家属首先应该认真护</w:t>
      </w:r>
      <w:r>
        <w:rPr>
          <w:rFonts w:ascii="PingFang SC" w:hAnsi="PingFang SC" w:eastAsia="PingFang SC" w:cs="PingFang SC"/>
          <w:spacing w:val="2"/>
          <w:sz w:val="21"/>
          <w:szCs w:val="21"/>
        </w:rPr>
        <w:t xml:space="preserve"> </w:t>
      </w:r>
      <w:r>
        <w:rPr>
          <w:rFonts w:ascii="PingFang SC" w:hAnsi="PingFang SC" w:eastAsia="PingFang SC" w:cs="PingFang SC"/>
          <w:spacing w:val="-4"/>
          <w:sz w:val="21"/>
          <w:szCs w:val="21"/>
        </w:rPr>
        <w:t>理，减轻患者的痛苦，避免严重的并发症。疾病威胁到生</w:t>
      </w:r>
      <w:r>
        <w:rPr>
          <w:rFonts w:ascii="PingFang SC" w:hAnsi="PingFang SC" w:eastAsia="PingFang SC" w:cs="PingFang SC"/>
          <w:spacing w:val="-5"/>
          <w:sz w:val="21"/>
          <w:szCs w:val="21"/>
        </w:rPr>
        <w:t>命的</w:t>
      </w:r>
      <w:r>
        <w:rPr>
          <w:rFonts w:ascii="PingFang SC" w:hAnsi="PingFang SC" w:eastAsia="PingFang SC" w:cs="PingFang SC"/>
          <w:spacing w:val="45"/>
          <w:w w:val="101"/>
          <w:sz w:val="21"/>
          <w:szCs w:val="21"/>
        </w:rPr>
        <w:t xml:space="preserve"> </w:t>
      </w:r>
      <w:r>
        <w:rPr>
          <w:rFonts w:ascii="PingFang SC" w:hAnsi="PingFang SC" w:eastAsia="PingFang SC" w:cs="PingFang SC"/>
          <w:spacing w:val="-5"/>
          <w:sz w:val="21"/>
          <w:szCs w:val="21"/>
        </w:rPr>
        <w:t>RDEB</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患者可以考虑通过造血干细胞移植来减轻严重程度。具体一位患者是</w:t>
      </w:r>
      <w:r>
        <w:rPr>
          <w:rFonts w:ascii="PingFang SC" w:hAnsi="PingFang SC" w:eastAsia="PingFang SC" w:cs="PingFang SC"/>
          <w:spacing w:val="16"/>
          <w:sz w:val="21"/>
          <w:szCs w:val="21"/>
        </w:rPr>
        <w:t xml:space="preserve"> </w:t>
      </w:r>
      <w:r>
        <w:rPr>
          <w:rFonts w:ascii="PingFang SC" w:hAnsi="PingFang SC" w:eastAsia="PingFang SC" w:cs="PingFang SC"/>
          <w:spacing w:val="-5"/>
          <w:sz w:val="21"/>
          <w:szCs w:val="21"/>
        </w:rPr>
        <w:t xml:space="preserve">否适合做移植需要医生来判断。迄今为止 </w:t>
      </w:r>
      <w:r>
        <w:rPr>
          <w:rFonts w:ascii="PingFang SC" w:hAnsi="PingFang SC" w:eastAsia="PingFang SC" w:cs="PingFang SC"/>
          <w:spacing w:val="-6"/>
          <w:sz w:val="21"/>
          <w:szCs w:val="21"/>
        </w:rPr>
        <w:t>JEB 患者做的移植全部失败</w:t>
      </w:r>
      <w:r>
        <w:rPr>
          <w:rFonts w:ascii="PingFang SC" w:hAnsi="PingFang SC" w:eastAsia="PingFang SC" w:cs="PingFang SC"/>
          <w:sz w:val="21"/>
          <w:szCs w:val="21"/>
        </w:rPr>
        <w:t xml:space="preserve"> </w:t>
      </w:r>
      <w:r>
        <w:rPr>
          <w:rFonts w:ascii="PingFang SC" w:hAnsi="PingFang SC" w:eastAsia="PingFang SC" w:cs="PingFang SC"/>
          <w:spacing w:val="-6"/>
          <w:sz w:val="21"/>
          <w:szCs w:val="21"/>
        </w:rPr>
        <w:t>（未观察到体内产生有用的蛋白）。</w:t>
      </w:r>
    </w:p>
    <w:p w14:paraId="02B1CEB8">
      <w:pPr>
        <w:spacing w:before="32" w:line="191" w:lineRule="auto"/>
        <w:ind w:left="463"/>
        <w:rPr>
          <w:rFonts w:ascii="PingFang SC" w:hAnsi="PingFang SC" w:eastAsia="PingFang SC" w:cs="PingFang SC"/>
          <w:sz w:val="21"/>
          <w:szCs w:val="21"/>
        </w:rPr>
      </w:pPr>
      <w:r>
        <w:rPr>
          <w:rFonts w:ascii="PingFang SC" w:hAnsi="PingFang SC" w:eastAsia="PingFang SC" w:cs="PingFang SC"/>
          <w:spacing w:val="-1"/>
          <w:sz w:val="21"/>
          <w:szCs w:val="21"/>
        </w:rPr>
        <w:t>如有新的进展我们会尽快在主页上公开。</w:t>
      </w:r>
    </w:p>
    <w:p w14:paraId="1BD5A0B7">
      <w:pPr>
        <w:spacing w:before="27" w:line="192" w:lineRule="auto"/>
        <w:ind w:left="459"/>
        <w:rPr>
          <w:rFonts w:ascii="PingFang SC" w:hAnsi="PingFang SC" w:eastAsia="PingFang SC" w:cs="PingFang SC"/>
          <w:sz w:val="21"/>
          <w:szCs w:val="21"/>
        </w:rPr>
      </w:pPr>
      <w:r>
        <w:rPr>
          <w:rFonts w:ascii="PingFang SC" w:hAnsi="PingFang SC" w:eastAsia="PingFang SC" w:cs="PingFang SC"/>
          <w:b/>
          <w:bCs/>
          <w:spacing w:val="-11"/>
          <w:sz w:val="21"/>
          <w:szCs w:val="21"/>
        </w:rPr>
        <w:t>孩子以后能工作结婚吗？</w:t>
      </w:r>
    </w:p>
    <w:p w14:paraId="3EEF34B5">
      <w:pPr>
        <w:spacing w:before="31" w:line="184" w:lineRule="auto"/>
        <w:ind w:left="459"/>
        <w:rPr>
          <w:rFonts w:ascii="PingFang SC" w:hAnsi="PingFang SC" w:eastAsia="PingFang SC" w:cs="PingFang SC"/>
          <w:sz w:val="21"/>
          <w:szCs w:val="21"/>
        </w:rPr>
      </w:pPr>
      <w:r>
        <w:rPr>
          <w:rFonts w:ascii="PingFang SC" w:hAnsi="PingFang SC" w:eastAsia="PingFang SC" w:cs="PingFang SC"/>
          <w:spacing w:val="-1"/>
          <w:sz w:val="21"/>
          <w:szCs w:val="21"/>
        </w:rPr>
        <w:t>根据孩子的病情轻重而定，大多数患者可以工作结婚。</w:t>
      </w:r>
    </w:p>
    <w:p w14:paraId="5A6CB11C">
      <w:pPr>
        <w:spacing w:line="184" w:lineRule="auto"/>
        <w:rPr>
          <w:rFonts w:ascii="PingFang SC" w:hAnsi="PingFang SC" w:eastAsia="PingFang SC" w:cs="PingFang SC"/>
          <w:sz w:val="21"/>
          <w:szCs w:val="21"/>
        </w:rPr>
        <w:sectPr>
          <w:headerReference r:id="rId19" w:type="default"/>
          <w:footerReference r:id="rId20" w:type="default"/>
          <w:pgSz w:w="8391" w:h="11909"/>
          <w:pgMar w:top="883" w:right="991" w:bottom="936" w:left="1051" w:header="869" w:footer="716" w:gutter="0"/>
          <w:cols w:space="720" w:num="1"/>
        </w:sectPr>
      </w:pPr>
    </w:p>
    <w:p w14:paraId="5E627EE0">
      <w:pPr>
        <w:pStyle w:val="2"/>
        <w:spacing w:line="321" w:lineRule="auto"/>
      </w:pPr>
    </w:p>
    <w:p w14:paraId="3896418F">
      <w:pPr>
        <w:spacing w:before="96" w:line="191" w:lineRule="auto"/>
        <w:ind w:left="469"/>
        <w:rPr>
          <w:rFonts w:ascii="PingFang SC" w:hAnsi="PingFang SC" w:eastAsia="PingFang SC" w:cs="PingFang SC"/>
          <w:sz w:val="21"/>
          <w:szCs w:val="21"/>
        </w:rPr>
      </w:pPr>
      <w:r>
        <w:rPr>
          <w:rFonts w:ascii="PingFang SC" w:hAnsi="PingFang SC" w:eastAsia="PingFang SC" w:cs="PingFang SC"/>
          <w:b/>
          <w:bCs/>
          <w:spacing w:val="-3"/>
          <w:sz w:val="21"/>
          <w:szCs w:val="21"/>
        </w:rPr>
        <w:t>吃猪皮等能否改善患者的皮肤？</w:t>
      </w:r>
    </w:p>
    <w:p w14:paraId="4A7DA093">
      <w:pPr>
        <w:spacing w:before="30" w:line="175" w:lineRule="auto"/>
        <w:ind w:left="37" w:right="70" w:firstLine="420"/>
        <w:rPr>
          <w:rFonts w:ascii="PingFang SC" w:hAnsi="PingFang SC" w:eastAsia="PingFang SC" w:cs="PingFang SC"/>
          <w:sz w:val="21"/>
          <w:szCs w:val="21"/>
        </w:rPr>
      </w:pPr>
      <w:r>
        <w:rPr>
          <w:rFonts w:ascii="PingFang SC" w:hAnsi="PingFang SC" w:eastAsia="PingFang SC" w:cs="PingFang SC"/>
          <w:spacing w:val="-3"/>
          <w:sz w:val="21"/>
          <w:szCs w:val="21"/>
        </w:rPr>
        <w:t>EB</w:t>
      </w:r>
      <w:r>
        <w:rPr>
          <w:rFonts w:ascii="PingFang SC" w:hAnsi="PingFang SC" w:eastAsia="PingFang SC" w:cs="PingFang SC"/>
          <w:spacing w:val="60"/>
          <w:sz w:val="21"/>
          <w:szCs w:val="21"/>
        </w:rPr>
        <w:t xml:space="preserve"> </w:t>
      </w:r>
      <w:r>
        <w:rPr>
          <w:rFonts w:ascii="PingFang SC" w:hAnsi="PingFang SC" w:eastAsia="PingFang SC" w:cs="PingFang SC"/>
          <w:spacing w:val="-3"/>
          <w:sz w:val="21"/>
          <w:szCs w:val="21"/>
        </w:rPr>
        <w:t>患者皮肤中缺少的蛋白质只能由人体的细胞产生。</w:t>
      </w:r>
      <w:r>
        <w:rPr>
          <w:rFonts w:ascii="PingFang SC" w:hAnsi="PingFang SC" w:eastAsia="PingFang SC" w:cs="PingFang SC"/>
          <w:spacing w:val="-43"/>
          <w:sz w:val="21"/>
          <w:szCs w:val="21"/>
        </w:rPr>
        <w:t xml:space="preserve"> </w:t>
      </w:r>
      <w:r>
        <w:rPr>
          <w:rFonts w:ascii="PingFang SC" w:hAnsi="PingFang SC" w:eastAsia="PingFang SC" w:cs="PingFang SC"/>
          <w:spacing w:val="-3"/>
          <w:sz w:val="21"/>
          <w:szCs w:val="21"/>
        </w:rPr>
        <w:t>吃下去的</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食物不会直接变成人体的组织。所以吃猪皮对 EB 没有特别的</w:t>
      </w:r>
      <w:r>
        <w:rPr>
          <w:rFonts w:ascii="PingFang SC" w:hAnsi="PingFang SC" w:eastAsia="PingFang SC" w:cs="PingFang SC"/>
          <w:spacing w:val="-3"/>
          <w:sz w:val="21"/>
          <w:szCs w:val="21"/>
        </w:rPr>
        <w:t>作用，</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并且猪皮中的营养成份不全面，还不如鸡蛋。</w:t>
      </w:r>
    </w:p>
    <w:p w14:paraId="411CE43B">
      <w:pPr>
        <w:spacing w:before="42" w:line="191" w:lineRule="auto"/>
        <w:ind w:left="468"/>
        <w:rPr>
          <w:rFonts w:ascii="PingFang SC" w:hAnsi="PingFang SC" w:eastAsia="PingFang SC" w:cs="PingFang SC"/>
          <w:sz w:val="21"/>
          <w:szCs w:val="21"/>
        </w:rPr>
      </w:pPr>
      <w:r>
        <w:rPr>
          <w:rFonts w:ascii="PingFang SC" w:hAnsi="PingFang SC" w:eastAsia="PingFang SC" w:cs="PingFang SC"/>
          <w:spacing w:val="-5"/>
          <w:sz w:val="21"/>
          <w:szCs w:val="21"/>
        </w:rPr>
        <w:t>阿胶也一样没用。</w:t>
      </w:r>
    </w:p>
    <w:p w14:paraId="749C0C05">
      <w:pPr>
        <w:spacing w:before="27" w:line="191" w:lineRule="auto"/>
        <w:ind w:left="462"/>
        <w:rPr>
          <w:rFonts w:ascii="PingFang SC" w:hAnsi="PingFang SC" w:eastAsia="PingFang SC" w:cs="PingFang SC"/>
          <w:sz w:val="21"/>
          <w:szCs w:val="21"/>
        </w:rPr>
      </w:pPr>
      <w:r>
        <w:rPr>
          <w:rFonts w:ascii="PingFang SC" w:hAnsi="PingFang SC" w:eastAsia="PingFang SC" w:cs="PingFang SC"/>
          <w:b/>
          <w:bCs/>
          <w:spacing w:val="-2"/>
          <w:sz w:val="21"/>
          <w:szCs w:val="21"/>
        </w:rPr>
        <w:t>大疱性表皮松解症患者需要忌口吗？</w:t>
      </w:r>
    </w:p>
    <w:p w14:paraId="163E9BF0">
      <w:pPr>
        <w:spacing w:before="33" w:line="177" w:lineRule="auto"/>
        <w:ind w:left="37" w:right="65" w:firstLine="434"/>
        <w:rPr>
          <w:rFonts w:ascii="PingFang SC" w:hAnsi="PingFang SC" w:eastAsia="PingFang SC" w:cs="PingFang SC"/>
          <w:sz w:val="21"/>
          <w:szCs w:val="21"/>
        </w:rPr>
      </w:pPr>
      <w:r>
        <w:rPr>
          <w:rFonts w:ascii="PingFang SC" w:hAnsi="PingFang SC" w:eastAsia="PingFang SC" w:cs="PingFang SC"/>
          <w:spacing w:val="-7"/>
          <w:sz w:val="21"/>
          <w:szCs w:val="21"/>
        </w:rPr>
        <w:t>除了 EB 患者可能因为消化道溃疡不能吃辣之外，没有其它因 EB</w:t>
      </w:r>
      <w:r>
        <w:rPr>
          <w:rFonts w:ascii="PingFang SC" w:hAnsi="PingFang SC" w:eastAsia="PingFang SC" w:cs="PingFang SC"/>
          <w:spacing w:val="11"/>
          <w:sz w:val="21"/>
          <w:szCs w:val="21"/>
        </w:rPr>
        <w:t xml:space="preserve"> </w:t>
      </w:r>
      <w:r>
        <w:rPr>
          <w:rFonts w:ascii="PingFang SC" w:hAnsi="PingFang SC" w:eastAsia="PingFang SC" w:cs="PingFang SC"/>
          <w:spacing w:val="-8"/>
          <w:sz w:val="21"/>
          <w:szCs w:val="21"/>
        </w:rPr>
        <w:t>而不能吃的食物。EB 患者需要高蛋白高能量的饮食。猪牛羊肉、蛋、</w:t>
      </w:r>
      <w:r>
        <w:rPr>
          <w:rFonts w:ascii="PingFang SC" w:hAnsi="PingFang SC" w:eastAsia="PingFang SC" w:cs="PingFang SC"/>
          <w:spacing w:val="16"/>
          <w:sz w:val="21"/>
          <w:szCs w:val="21"/>
        </w:rPr>
        <w:t xml:space="preserve"> </w:t>
      </w:r>
      <w:r>
        <w:rPr>
          <w:rFonts w:ascii="PingFang SC" w:hAnsi="PingFang SC" w:eastAsia="PingFang SC" w:cs="PingFang SC"/>
          <w:spacing w:val="-2"/>
          <w:sz w:val="21"/>
          <w:szCs w:val="21"/>
        </w:rPr>
        <w:t>奶、鱼、海鲜等都是很好的食物。</w:t>
      </w:r>
    </w:p>
    <w:p w14:paraId="35599EC7">
      <w:pPr>
        <w:spacing w:before="33" w:line="181" w:lineRule="auto"/>
        <w:ind w:left="37" w:right="66" w:firstLine="422"/>
        <w:rPr>
          <w:rFonts w:ascii="PingFang SC" w:hAnsi="PingFang SC" w:eastAsia="PingFang SC" w:cs="PingFang SC"/>
          <w:sz w:val="21"/>
          <w:szCs w:val="21"/>
        </w:rPr>
      </w:pPr>
      <w:r>
        <w:rPr>
          <w:rFonts w:ascii="PingFang SC" w:hAnsi="PingFang SC" w:eastAsia="PingFang SC" w:cs="PingFang SC"/>
          <w:spacing w:val="-3"/>
          <w:sz w:val="21"/>
          <w:szCs w:val="21"/>
        </w:rPr>
        <w:t>偶尔会观察到患者吃过某些食物后水疱增多，很可能是自然的波</w:t>
      </w:r>
      <w:r>
        <w:rPr>
          <w:rFonts w:ascii="PingFang SC" w:hAnsi="PingFang SC" w:eastAsia="PingFang SC" w:cs="PingFang SC"/>
          <w:spacing w:val="13"/>
          <w:sz w:val="21"/>
          <w:szCs w:val="21"/>
        </w:rPr>
        <w:t xml:space="preserve"> </w:t>
      </w:r>
      <w:r>
        <w:rPr>
          <w:rFonts w:ascii="PingFang SC" w:hAnsi="PingFang SC" w:eastAsia="PingFang SC" w:cs="PingFang SC"/>
          <w:spacing w:val="-10"/>
          <w:sz w:val="21"/>
          <w:szCs w:val="21"/>
        </w:rPr>
        <w:t>动。</w:t>
      </w:r>
    </w:p>
    <w:p w14:paraId="15EE9A49">
      <w:pPr>
        <w:spacing w:before="34" w:line="176" w:lineRule="auto"/>
        <w:ind w:left="40" w:right="67" w:firstLine="419"/>
        <w:rPr>
          <w:rFonts w:ascii="PingFang SC" w:hAnsi="PingFang SC" w:eastAsia="PingFang SC" w:cs="PingFang SC"/>
          <w:sz w:val="21"/>
          <w:szCs w:val="21"/>
        </w:rPr>
      </w:pPr>
      <w:r>
        <w:rPr>
          <w:rFonts w:ascii="PingFang SC" w:hAnsi="PingFang SC" w:eastAsia="PingFang SC" w:cs="PingFang SC"/>
          <w:spacing w:val="-2"/>
          <w:sz w:val="21"/>
          <w:szCs w:val="21"/>
        </w:rPr>
        <w:t>某些患者本身有食物过敏，与 EB 无关。另有些</w:t>
      </w:r>
      <w:r>
        <w:rPr>
          <w:rFonts w:ascii="PingFang SC" w:hAnsi="PingFang SC" w:eastAsia="PingFang SC" w:cs="PingFang SC"/>
          <w:spacing w:val="-3"/>
          <w:sz w:val="21"/>
          <w:szCs w:val="21"/>
        </w:rPr>
        <w:t>患者长期忌口某</w:t>
      </w:r>
      <w:r>
        <w:rPr>
          <w:rFonts w:ascii="PingFang SC" w:hAnsi="PingFang SC" w:eastAsia="PingFang SC" w:cs="PingFang SC"/>
          <w:sz w:val="21"/>
          <w:szCs w:val="21"/>
        </w:rPr>
        <w:t xml:space="preserve"> </w:t>
      </w:r>
      <w:r>
        <w:rPr>
          <w:rFonts w:ascii="PingFang SC" w:hAnsi="PingFang SC" w:eastAsia="PingFang SC" w:cs="PingFang SC"/>
          <w:spacing w:val="-1"/>
          <w:sz w:val="21"/>
          <w:szCs w:val="21"/>
        </w:rPr>
        <w:t>些食物，突然吃的太多可能不太适应，可以先少量试吃。</w:t>
      </w:r>
    </w:p>
    <w:p w14:paraId="3D06D0C1">
      <w:pPr>
        <w:spacing w:before="42" w:line="175" w:lineRule="auto"/>
        <w:ind w:left="35" w:right="72" w:firstLine="425"/>
        <w:jc w:val="both"/>
        <w:rPr>
          <w:rFonts w:ascii="PingFang SC" w:hAnsi="PingFang SC" w:eastAsia="PingFang SC" w:cs="PingFang SC"/>
          <w:sz w:val="21"/>
          <w:szCs w:val="21"/>
        </w:rPr>
      </w:pPr>
      <w:bookmarkStart w:id="45" w:name="bookmark10"/>
      <w:bookmarkEnd w:id="45"/>
      <w:bookmarkStart w:id="46" w:name="bookmark9"/>
      <w:bookmarkEnd w:id="46"/>
    </w:p>
    <w:p w14:paraId="489607AE">
      <w:pPr>
        <w:spacing w:before="154" w:line="191" w:lineRule="auto"/>
        <w:ind w:left="45"/>
        <w:outlineLvl w:val="1"/>
        <w:rPr>
          <w:rFonts w:ascii="PingFang SC" w:hAnsi="PingFang SC" w:eastAsia="PingFang SC" w:cs="PingFang SC"/>
          <w:sz w:val="32"/>
          <w:szCs w:val="32"/>
        </w:rPr>
      </w:pPr>
      <w:bookmarkStart w:id="47" w:name="bookmark11"/>
      <w:bookmarkEnd w:id="47"/>
      <w:bookmarkStart w:id="48" w:name="bookmark12"/>
      <w:bookmarkEnd w:id="48"/>
      <w:bookmarkStart w:id="49" w:name="_Toc1533419965"/>
      <w:r>
        <w:rPr>
          <w:rFonts w:ascii="PingFang SC" w:hAnsi="PingFang SC" w:eastAsia="PingFang SC" w:cs="PingFang SC"/>
          <w:b/>
          <w:bCs/>
          <w:spacing w:val="-3"/>
          <w:sz w:val="32"/>
          <w:szCs w:val="32"/>
        </w:rPr>
        <w:t>2.3</w:t>
      </w:r>
      <w:r>
        <w:rPr>
          <w:rFonts w:ascii="PingFang SC" w:hAnsi="PingFang SC" w:eastAsia="PingFang SC" w:cs="PingFang SC"/>
          <w:spacing w:val="-3"/>
          <w:sz w:val="32"/>
          <w:szCs w:val="32"/>
        </w:rPr>
        <w:t xml:space="preserve"> </w:t>
      </w:r>
      <w:r>
        <w:rPr>
          <w:rFonts w:ascii="PingFang SC" w:hAnsi="PingFang SC" w:eastAsia="PingFang SC" w:cs="PingFang SC"/>
          <w:b/>
          <w:bCs/>
          <w:spacing w:val="-3"/>
          <w:sz w:val="32"/>
          <w:szCs w:val="32"/>
        </w:rPr>
        <w:t>大疱性表皮松解症的四种类型</w:t>
      </w:r>
      <w:bookmarkEnd w:id="49"/>
    </w:p>
    <w:p w14:paraId="0328F7F9">
      <w:pPr>
        <w:spacing w:line="180" w:lineRule="auto"/>
        <w:ind w:left="39" w:right="65" w:firstLine="422"/>
        <w:rPr>
          <w:rFonts w:ascii="PingFang SC" w:hAnsi="PingFang SC" w:eastAsia="PingFang SC" w:cs="PingFang SC"/>
          <w:sz w:val="21"/>
          <w:szCs w:val="21"/>
        </w:rPr>
      </w:pPr>
      <w:r>
        <w:rPr>
          <w:rFonts w:ascii="PingFang SC" w:hAnsi="PingFang SC" w:eastAsia="PingFang SC" w:cs="PingFang SC"/>
          <w:b/>
          <w:bCs/>
          <w:spacing w:val="-6"/>
          <w:sz w:val="21"/>
          <w:szCs w:val="21"/>
        </w:rPr>
        <w:t>单纯型</w:t>
      </w:r>
      <w:r>
        <w:rPr>
          <w:rFonts w:ascii="PingFang SC" w:hAnsi="PingFang SC" w:eastAsia="PingFang SC" w:cs="PingFang SC"/>
          <w:spacing w:val="-6"/>
          <w:sz w:val="21"/>
          <w:szCs w:val="21"/>
        </w:rPr>
        <w:t>（EBS</w:t>
      </w:r>
      <w:r>
        <w:rPr>
          <w:rFonts w:ascii="PingFang SC" w:hAnsi="PingFang SC" w:eastAsia="PingFang SC" w:cs="PingFang SC"/>
          <w:spacing w:val="-54"/>
          <w:sz w:val="21"/>
          <w:szCs w:val="21"/>
        </w:rPr>
        <w:t>）：</w:t>
      </w:r>
      <w:r>
        <w:rPr>
          <w:rFonts w:ascii="PingFang SC" w:hAnsi="PingFang SC" w:eastAsia="PingFang SC" w:cs="PingFang SC"/>
          <w:spacing w:val="-6"/>
          <w:sz w:val="21"/>
          <w:szCs w:val="21"/>
        </w:rPr>
        <w:t>一般是显性遗传，病因是表皮中角蛋白及其它结</w:t>
      </w:r>
      <w:r>
        <w:rPr>
          <w:rFonts w:ascii="PingFang SC" w:hAnsi="PingFang SC" w:eastAsia="PingFang SC" w:cs="PingFang SC"/>
          <w:sz w:val="21"/>
          <w:szCs w:val="21"/>
        </w:rPr>
        <w:t xml:space="preserve"> </w:t>
      </w:r>
      <w:r>
        <w:rPr>
          <w:rFonts w:ascii="PingFang SC" w:hAnsi="PingFang SC" w:eastAsia="PingFang SC" w:cs="PingFang SC"/>
          <w:spacing w:val="-1"/>
          <w:sz w:val="21"/>
          <w:szCs w:val="21"/>
        </w:rPr>
        <w:t>构蛋白缺陷。</w:t>
      </w:r>
    </w:p>
    <w:p w14:paraId="22FCAA15">
      <w:pPr>
        <w:spacing w:before="29" w:line="178" w:lineRule="auto"/>
        <w:ind w:left="36" w:right="66" w:firstLine="427"/>
        <w:jc w:val="both"/>
        <w:rPr>
          <w:rFonts w:ascii="PingFang SC" w:hAnsi="PingFang SC" w:eastAsia="PingFang SC" w:cs="PingFang SC"/>
          <w:sz w:val="21"/>
          <w:szCs w:val="21"/>
        </w:rPr>
      </w:pPr>
      <w:r>
        <w:rPr>
          <w:rFonts w:ascii="PingFang SC" w:hAnsi="PingFang SC" w:eastAsia="PingFang SC" w:cs="PingFang SC"/>
          <w:b/>
          <w:bCs/>
          <w:spacing w:val="-5"/>
          <w:sz w:val="21"/>
          <w:szCs w:val="21"/>
        </w:rPr>
        <w:t>交界型</w:t>
      </w:r>
      <w:r>
        <w:rPr>
          <w:rFonts w:ascii="PingFang SC" w:hAnsi="PingFang SC" w:eastAsia="PingFang SC" w:cs="PingFang SC"/>
          <w:spacing w:val="-5"/>
          <w:sz w:val="21"/>
          <w:szCs w:val="21"/>
        </w:rPr>
        <w:t>（JEB</w:t>
      </w:r>
      <w:r>
        <w:rPr>
          <w:rFonts w:ascii="PingFang SC" w:hAnsi="PingFang SC" w:eastAsia="PingFang SC" w:cs="PingFang SC"/>
          <w:spacing w:val="-55"/>
          <w:w w:val="98"/>
          <w:sz w:val="21"/>
          <w:szCs w:val="21"/>
        </w:rPr>
        <w:t>）：</w:t>
      </w:r>
      <w:r>
        <w:rPr>
          <w:rFonts w:ascii="PingFang SC" w:hAnsi="PingFang SC" w:eastAsia="PingFang SC" w:cs="PingFang SC"/>
          <w:spacing w:val="-5"/>
          <w:sz w:val="21"/>
          <w:szCs w:val="21"/>
        </w:rPr>
        <w:t>一般是隐性遗传，病因是表皮和真皮交界处的蛋</w:t>
      </w:r>
      <w:r>
        <w:rPr>
          <w:rFonts w:ascii="PingFang SC" w:hAnsi="PingFang SC" w:eastAsia="PingFang SC" w:cs="PingFang SC"/>
          <w:spacing w:val="3"/>
          <w:sz w:val="21"/>
          <w:szCs w:val="21"/>
        </w:rPr>
        <w:t xml:space="preserve"> </w:t>
      </w:r>
      <w:r>
        <w:rPr>
          <w:rFonts w:ascii="PingFang SC" w:hAnsi="PingFang SC" w:eastAsia="PingFang SC" w:cs="PingFang SC"/>
          <w:spacing w:val="-3"/>
          <w:sz w:val="21"/>
          <w:szCs w:val="21"/>
        </w:rPr>
        <w:t>白有缺陷。交界型中严重的可能在婴儿期夭折，部分患者长大后症状</w:t>
      </w:r>
      <w:r>
        <w:rPr>
          <w:rFonts w:ascii="PingFang SC" w:hAnsi="PingFang SC" w:eastAsia="PingFang SC" w:cs="PingFang SC"/>
          <w:spacing w:val="18"/>
          <w:sz w:val="21"/>
          <w:szCs w:val="21"/>
        </w:rPr>
        <w:t xml:space="preserve"> </w:t>
      </w:r>
      <w:r>
        <w:rPr>
          <w:rFonts w:ascii="PingFang SC" w:hAnsi="PingFang SC" w:eastAsia="PingFang SC" w:cs="PingFang SC"/>
          <w:spacing w:val="-7"/>
          <w:sz w:val="21"/>
          <w:szCs w:val="21"/>
        </w:rPr>
        <w:t>会缓解。</w:t>
      </w:r>
    </w:p>
    <w:p w14:paraId="68FE4D9A">
      <w:pPr>
        <w:spacing w:before="32" w:line="175" w:lineRule="auto"/>
        <w:ind w:left="36" w:right="70" w:firstLine="430"/>
        <w:jc w:val="both"/>
        <w:rPr>
          <w:rFonts w:ascii="PingFang SC" w:hAnsi="PingFang SC" w:eastAsia="PingFang SC" w:cs="PingFang SC"/>
          <w:sz w:val="21"/>
          <w:szCs w:val="21"/>
        </w:rPr>
      </w:pPr>
      <w:r>
        <w:rPr>
          <w:rFonts w:ascii="PingFang SC" w:hAnsi="PingFang SC" w:eastAsia="PingFang SC" w:cs="PingFang SC"/>
          <w:b/>
          <w:bCs/>
          <w:spacing w:val="-9"/>
          <w:sz w:val="21"/>
          <w:szCs w:val="21"/>
        </w:rPr>
        <w:t>营养不良型</w:t>
      </w:r>
      <w:r>
        <w:rPr>
          <w:rFonts w:ascii="PingFang SC" w:hAnsi="PingFang SC" w:eastAsia="PingFang SC" w:cs="PingFang SC"/>
          <w:spacing w:val="-9"/>
          <w:sz w:val="21"/>
          <w:szCs w:val="21"/>
        </w:rPr>
        <w:t>（DEB</w:t>
      </w:r>
      <w:r>
        <w:rPr>
          <w:rFonts w:ascii="PingFang SC" w:hAnsi="PingFang SC" w:eastAsia="PingFang SC" w:cs="PingFang SC"/>
          <w:spacing w:val="-47"/>
          <w:w w:val="96"/>
          <w:sz w:val="21"/>
          <w:szCs w:val="21"/>
        </w:rPr>
        <w:t>）：</w:t>
      </w:r>
      <w:r>
        <w:rPr>
          <w:rFonts w:ascii="PingFang SC" w:hAnsi="PingFang SC" w:eastAsia="PingFang SC" w:cs="PingFang SC"/>
          <w:spacing w:val="-9"/>
          <w:sz w:val="21"/>
          <w:szCs w:val="21"/>
        </w:rPr>
        <w:t>有显性遗传营养不良型（DDEB</w:t>
      </w:r>
      <w:r>
        <w:rPr>
          <w:rFonts w:ascii="PingFang SC" w:hAnsi="PingFang SC" w:eastAsia="PingFang SC" w:cs="PingFang SC"/>
          <w:spacing w:val="-47"/>
          <w:w w:val="96"/>
          <w:sz w:val="21"/>
          <w:szCs w:val="21"/>
        </w:rPr>
        <w:t>），</w:t>
      </w:r>
      <w:r>
        <w:rPr>
          <w:rFonts w:ascii="PingFang SC" w:hAnsi="PingFang SC" w:eastAsia="PingFang SC" w:cs="PingFang SC"/>
          <w:spacing w:val="-9"/>
          <w:sz w:val="21"/>
          <w:szCs w:val="21"/>
        </w:rPr>
        <w:t>也有隐性</w:t>
      </w:r>
      <w:r>
        <w:rPr>
          <w:rFonts w:ascii="PingFang SC" w:hAnsi="PingFang SC" w:eastAsia="PingFang SC" w:cs="PingFang SC"/>
          <w:spacing w:val="7"/>
          <w:sz w:val="21"/>
          <w:szCs w:val="21"/>
        </w:rPr>
        <w:t xml:space="preserve"> </w:t>
      </w:r>
      <w:r>
        <w:rPr>
          <w:rFonts w:ascii="PingFang SC" w:hAnsi="PingFang SC" w:eastAsia="PingFang SC" w:cs="PingFang SC"/>
          <w:spacing w:val="-6"/>
          <w:sz w:val="21"/>
          <w:szCs w:val="21"/>
        </w:rPr>
        <w:t>遗传营养不良型（RDEB）。病因均为真皮层中 VII</w:t>
      </w:r>
      <w:r>
        <w:rPr>
          <w:rFonts w:ascii="PingFang SC" w:hAnsi="PingFang SC" w:eastAsia="PingFang SC" w:cs="PingFang SC"/>
          <w:spacing w:val="34"/>
          <w:sz w:val="21"/>
          <w:szCs w:val="21"/>
        </w:rPr>
        <w:t xml:space="preserve"> </w:t>
      </w:r>
      <w:r>
        <w:rPr>
          <w:rFonts w:ascii="PingFang SC" w:hAnsi="PingFang SC" w:eastAsia="PingFang SC" w:cs="PingFang SC"/>
          <w:spacing w:val="-6"/>
          <w:sz w:val="21"/>
          <w:szCs w:val="21"/>
        </w:rPr>
        <w:t>型胶原缺陷。一般</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显性遗传的症状较轻，隐性遗传的症状较重。</w:t>
      </w:r>
    </w:p>
    <w:p w14:paraId="0FFA15BA">
      <w:pPr>
        <w:spacing w:before="42" w:line="175" w:lineRule="auto"/>
        <w:ind w:left="37" w:firstLine="427"/>
        <w:jc w:val="both"/>
        <w:rPr>
          <w:rFonts w:ascii="PingFang SC" w:hAnsi="PingFang SC" w:eastAsia="PingFang SC" w:cs="PingFang SC"/>
          <w:sz w:val="21"/>
          <w:szCs w:val="21"/>
        </w:rPr>
      </w:pPr>
      <w:r>
        <w:rPr>
          <w:rFonts w:ascii="PingFang SC" w:hAnsi="PingFang SC" w:eastAsia="PingFang SC" w:cs="PingFang SC"/>
          <w:sz w:val="21"/>
          <w:szCs w:val="21"/>
        </w:rPr>
        <w:t>常有人以为营养不良型的发病原因是饮食中</w:t>
      </w:r>
      <w:r>
        <w:rPr>
          <w:rFonts w:ascii="PingFang SC" w:hAnsi="PingFang SC" w:eastAsia="PingFang SC" w:cs="PingFang SC"/>
          <w:spacing w:val="-1"/>
          <w:sz w:val="21"/>
          <w:szCs w:val="21"/>
        </w:rPr>
        <w:t>缺少某些营养元素。</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这是一种误解。营养不良型 EB</w:t>
      </w:r>
      <w:r>
        <w:rPr>
          <w:rFonts w:ascii="PingFang SC" w:hAnsi="PingFang SC" w:eastAsia="PingFang SC" w:cs="PingFang SC"/>
          <w:spacing w:val="25"/>
          <w:sz w:val="21"/>
          <w:szCs w:val="21"/>
        </w:rPr>
        <w:t xml:space="preserve"> </w:t>
      </w:r>
      <w:r>
        <w:rPr>
          <w:rFonts w:ascii="PingFang SC" w:hAnsi="PingFang SC" w:eastAsia="PingFang SC" w:cs="PingFang SC"/>
          <w:spacing w:val="-3"/>
          <w:sz w:val="21"/>
          <w:szCs w:val="21"/>
        </w:rPr>
        <w:t>患者容易表现出营养不良的症状，但</w:t>
      </w:r>
      <w:r>
        <w:rPr>
          <w:rFonts w:ascii="PingFang SC" w:hAnsi="PingFang SC" w:eastAsia="PingFang SC" w:cs="PingFang SC"/>
          <w:sz w:val="21"/>
          <w:szCs w:val="21"/>
        </w:rPr>
        <w:t xml:space="preserve">  原因是伤口多，营养流失多，并且患者进食</w:t>
      </w:r>
      <w:r>
        <w:rPr>
          <w:rFonts w:ascii="PingFang SC" w:hAnsi="PingFang SC" w:eastAsia="PingFang SC" w:cs="PingFang SC"/>
          <w:spacing w:val="-1"/>
          <w:sz w:val="21"/>
          <w:szCs w:val="21"/>
        </w:rPr>
        <w:t>的量不够。</w:t>
      </w:r>
    </w:p>
    <w:p w14:paraId="357593FF">
      <w:pPr>
        <w:spacing w:before="44" w:line="177" w:lineRule="auto"/>
        <w:ind w:left="33" w:right="78" w:firstLine="427"/>
        <w:jc w:val="both"/>
        <w:rPr>
          <w:rFonts w:ascii="PingFang SC" w:hAnsi="PingFang SC" w:eastAsia="PingFang SC" w:cs="PingFang SC"/>
          <w:sz w:val="21"/>
          <w:szCs w:val="21"/>
        </w:rPr>
      </w:pPr>
      <w:r>
        <w:rPr>
          <w:rFonts w:ascii="PingFang SC" w:hAnsi="PingFang SC" w:eastAsia="PingFang SC" w:cs="PingFang SC"/>
          <w:b/>
          <w:bCs/>
          <w:spacing w:val="-2"/>
          <w:sz w:val="21"/>
          <w:szCs w:val="21"/>
        </w:rPr>
        <w:t>金德乐综合征</w:t>
      </w:r>
      <w:r>
        <w:rPr>
          <w:rFonts w:ascii="PingFang SC" w:hAnsi="PingFang SC" w:eastAsia="PingFang SC" w:cs="PingFang SC"/>
          <w:spacing w:val="-2"/>
          <w:sz w:val="21"/>
          <w:szCs w:val="21"/>
        </w:rPr>
        <w:t>（Kindler</w:t>
      </w:r>
      <w:r>
        <w:rPr>
          <w:rFonts w:ascii="PingFang SC" w:hAnsi="PingFang SC" w:eastAsia="PingFang SC" w:cs="PingFang SC"/>
          <w:spacing w:val="47"/>
          <w:sz w:val="21"/>
          <w:szCs w:val="21"/>
        </w:rPr>
        <w:t xml:space="preserve"> </w:t>
      </w:r>
      <w:r>
        <w:rPr>
          <w:rFonts w:ascii="PingFang SC" w:hAnsi="PingFang SC" w:eastAsia="PingFang SC" w:cs="PingFang SC"/>
          <w:spacing w:val="-2"/>
          <w:sz w:val="21"/>
          <w:szCs w:val="21"/>
        </w:rPr>
        <w:t>综合征</w:t>
      </w:r>
      <w:r>
        <w:rPr>
          <w:rFonts w:ascii="PingFang SC" w:hAnsi="PingFang SC" w:eastAsia="PingFang SC" w:cs="PingFang SC"/>
          <w:spacing w:val="-8"/>
          <w:sz w:val="21"/>
          <w:szCs w:val="21"/>
        </w:rPr>
        <w:t>）：</w:t>
      </w:r>
      <w:r>
        <w:rPr>
          <w:rFonts w:ascii="PingFang SC" w:hAnsi="PingFang SC" w:eastAsia="PingFang SC" w:cs="PingFang SC"/>
          <w:spacing w:val="-2"/>
          <w:sz w:val="21"/>
          <w:szCs w:val="21"/>
        </w:rPr>
        <w:t>最为罕见，为隐性遗传，由</w:t>
      </w:r>
      <w:r>
        <w:rPr>
          <w:rFonts w:ascii="PingFang SC" w:hAnsi="PingFang SC" w:eastAsia="PingFang SC" w:cs="PingFang SC"/>
          <w:sz w:val="21"/>
          <w:szCs w:val="21"/>
        </w:rPr>
        <w:t xml:space="preserve"> </w:t>
      </w:r>
      <w:r>
        <w:rPr>
          <w:rFonts w:ascii="PingFang SC" w:hAnsi="PingFang SC" w:eastAsia="PingFang SC" w:cs="PingFang SC"/>
          <w:spacing w:val="-5"/>
          <w:sz w:val="21"/>
          <w:szCs w:val="21"/>
        </w:rPr>
        <w:t>FERMT1</w:t>
      </w:r>
      <w:r>
        <w:rPr>
          <w:rFonts w:ascii="PingFang SC" w:hAnsi="PingFang SC" w:eastAsia="PingFang SC" w:cs="PingFang SC"/>
          <w:spacing w:val="58"/>
          <w:w w:val="101"/>
          <w:sz w:val="21"/>
          <w:szCs w:val="21"/>
        </w:rPr>
        <w:t xml:space="preserve"> </w:t>
      </w:r>
      <w:r>
        <w:rPr>
          <w:rFonts w:ascii="PingFang SC" w:hAnsi="PingFang SC" w:eastAsia="PingFang SC" w:cs="PingFang SC"/>
          <w:spacing w:val="-5"/>
          <w:sz w:val="21"/>
          <w:szCs w:val="21"/>
        </w:rPr>
        <w:t>蛋白缺陷导致。除大疱性表皮松解症典型症状以外，患者通</w:t>
      </w:r>
      <w:r>
        <w:rPr>
          <w:rFonts w:ascii="PingFang SC" w:hAnsi="PingFang SC" w:eastAsia="PingFang SC" w:cs="PingFang SC"/>
          <w:sz w:val="21"/>
          <w:szCs w:val="21"/>
        </w:rPr>
        <w:t xml:space="preserve"> 常还会有面部光过敏、</w:t>
      </w:r>
      <w:ins w:id="74" w:author="零 [2]" w:date="2025-11-12T13:10:17Z">
        <w:r>
          <w:rPr>
            <w:rFonts w:hint="eastAsia" w:ascii="PingFang SC" w:hAnsi="PingFang SC" w:eastAsia="PingFang SC" w:cs="PingFang SC"/>
            <w:sz w:val="21"/>
            <w:szCs w:val="21"/>
            <w:lang w:val="en-US" w:eastAsia="zh-CN"/>
          </w:rPr>
          <w:t>广泛</w:t>
        </w:r>
      </w:ins>
      <w:ins w:id="75" w:author="零 [2]" w:date="2025-11-12T13:10:19Z">
        <w:r>
          <w:rPr>
            <w:rFonts w:hint="eastAsia" w:ascii="PingFang SC" w:hAnsi="PingFang SC" w:eastAsia="PingFang SC" w:cs="PingFang SC"/>
            <w:sz w:val="21"/>
            <w:szCs w:val="21"/>
            <w:lang w:val="en-US" w:eastAsia="zh-CN"/>
          </w:rPr>
          <w:t>皮肤</w:t>
        </w:r>
      </w:ins>
      <w:ins w:id="76" w:author="零 [2]" w:date="2025-11-12T13:10:27Z">
        <w:r>
          <w:rPr>
            <w:rFonts w:hint="eastAsia" w:ascii="PingFang SC" w:hAnsi="PingFang SC" w:eastAsia="PingFang SC" w:cs="PingFang SC"/>
            <w:sz w:val="21"/>
            <w:szCs w:val="21"/>
            <w:lang w:val="en-US" w:eastAsia="zh-CN"/>
          </w:rPr>
          <w:t>萎缩</w:t>
        </w:r>
      </w:ins>
      <w:del w:id="77" w:author="零 [2]" w:date="2025-11-12T13:10:15Z">
        <w:r>
          <w:rPr>
            <w:rFonts w:ascii="PingFang SC" w:hAnsi="PingFang SC" w:eastAsia="PingFang SC" w:cs="PingFang SC"/>
            <w:sz w:val="21"/>
            <w:szCs w:val="21"/>
          </w:rPr>
          <w:delText>指纹</w:delText>
        </w:r>
      </w:del>
      <w:del w:id="78" w:author="零 [2]" w:date="2025-11-12T13:10:14Z">
        <w:r>
          <w:rPr>
            <w:rFonts w:ascii="PingFang SC" w:hAnsi="PingFang SC" w:eastAsia="PingFang SC" w:cs="PingFang SC"/>
            <w:sz w:val="21"/>
            <w:szCs w:val="21"/>
          </w:rPr>
          <w:delText>缺失</w:delText>
        </w:r>
      </w:del>
      <w:r>
        <w:rPr>
          <w:rFonts w:ascii="PingFang SC" w:hAnsi="PingFang SC" w:eastAsia="PingFang SC" w:cs="PingFang SC"/>
          <w:sz w:val="21"/>
          <w:szCs w:val="21"/>
        </w:rPr>
        <w:t>、牙周炎等临床</w:t>
      </w:r>
      <w:r>
        <w:rPr>
          <w:rFonts w:ascii="PingFang SC" w:hAnsi="PingFang SC" w:eastAsia="PingFang SC" w:cs="PingFang SC"/>
          <w:spacing w:val="-1"/>
          <w:sz w:val="21"/>
          <w:szCs w:val="21"/>
        </w:rPr>
        <w:t>表现。</w:t>
      </w:r>
    </w:p>
    <w:p w14:paraId="0A0CDAE0">
      <w:pPr>
        <w:spacing w:before="32" w:line="191" w:lineRule="auto"/>
        <w:ind w:left="475"/>
        <w:rPr>
          <w:rFonts w:ascii="PingFang SC" w:hAnsi="PingFang SC" w:eastAsia="PingFang SC" w:cs="PingFang SC"/>
          <w:sz w:val="21"/>
          <w:szCs w:val="21"/>
        </w:rPr>
      </w:pPr>
      <w:r>
        <w:rPr>
          <w:rFonts w:ascii="PingFang SC" w:hAnsi="PingFang SC" w:eastAsia="PingFang SC" w:cs="PingFang SC"/>
          <w:spacing w:val="-2"/>
          <w:sz w:val="21"/>
          <w:szCs w:val="21"/>
        </w:rPr>
        <w:t>区分四种类型的主要依据是水疱在皮肤中的深度。参考下图。</w:t>
      </w:r>
    </w:p>
    <w:p w14:paraId="795FCAAA">
      <w:pPr>
        <w:spacing w:before="2" w:line="2205" w:lineRule="exact"/>
        <w:ind w:firstLine="28"/>
      </w:pPr>
      <w:r>
        <w:rPr>
          <w:position w:val="-44"/>
        </w:rPr>
        <w:drawing>
          <wp:inline distT="0" distB="0" distL="0" distR="0">
            <wp:extent cx="3956050" cy="1399540"/>
            <wp:effectExtent l="0" t="0" r="0" b="0"/>
            <wp:docPr id="10" name="IM 10"/>
            <wp:cNvGraphicFramePr/>
            <a:graphic xmlns:a="http://schemas.openxmlformats.org/drawingml/2006/main">
              <a:graphicData uri="http://schemas.openxmlformats.org/drawingml/2006/picture">
                <pic:pic xmlns:pic="http://schemas.openxmlformats.org/drawingml/2006/picture">
                  <pic:nvPicPr>
                    <pic:cNvPr id="10" name="IM 10"/>
                    <pic:cNvPicPr/>
                  </pic:nvPicPr>
                  <pic:blipFill>
                    <a:blip r:embed="rId142"/>
                    <a:stretch>
                      <a:fillRect/>
                    </a:stretch>
                  </pic:blipFill>
                  <pic:spPr>
                    <a:xfrm>
                      <a:off x="0" y="0"/>
                      <a:ext cx="3956303" cy="1400174"/>
                    </a:xfrm>
                    <a:prstGeom prst="rect">
                      <a:avLst/>
                    </a:prstGeom>
                  </pic:spPr>
                </pic:pic>
              </a:graphicData>
            </a:graphic>
          </wp:inline>
        </w:drawing>
      </w:r>
    </w:p>
    <w:p w14:paraId="76930312">
      <w:pPr>
        <w:spacing w:line="2205" w:lineRule="exact"/>
        <w:sectPr>
          <w:headerReference r:id="rId21" w:type="default"/>
          <w:footerReference r:id="rId22" w:type="default"/>
          <w:pgSz w:w="8391" w:h="11909"/>
          <w:pgMar w:top="883" w:right="1000" w:bottom="936" w:left="1051" w:header="869" w:footer="714" w:gutter="0"/>
          <w:cols w:space="720" w:num="1"/>
        </w:sectPr>
      </w:pPr>
    </w:p>
    <w:p w14:paraId="3D1CED80">
      <w:pPr>
        <w:pStyle w:val="2"/>
        <w:spacing w:line="320" w:lineRule="auto"/>
      </w:pPr>
    </w:p>
    <w:p w14:paraId="347B8456">
      <w:pPr>
        <w:spacing w:before="96" w:line="191" w:lineRule="auto"/>
        <w:ind w:left="460"/>
        <w:rPr>
          <w:rFonts w:ascii="PingFang SC" w:hAnsi="PingFang SC" w:eastAsia="PingFang SC" w:cs="PingFang SC"/>
          <w:sz w:val="21"/>
          <w:szCs w:val="21"/>
        </w:rPr>
      </w:pPr>
      <w:r>
        <w:rPr>
          <w:rFonts w:ascii="PingFang SC" w:hAnsi="PingFang SC" w:eastAsia="PingFang SC" w:cs="PingFang SC"/>
          <w:spacing w:val="-2"/>
          <w:sz w:val="21"/>
          <w:szCs w:val="21"/>
        </w:rPr>
        <w:t>其中金德乐综合征患者的水疱可处于各种深度。</w:t>
      </w:r>
    </w:p>
    <w:p w14:paraId="6A3F6C2D">
      <w:pPr>
        <w:spacing w:before="30" w:line="177" w:lineRule="auto"/>
        <w:ind w:left="39" w:right="96" w:firstLine="422"/>
        <w:jc w:val="both"/>
        <w:rPr>
          <w:ins w:id="79" w:author="零 [2]" w:date="2025-11-12T12:35:35Z"/>
          <w:rFonts w:ascii="PingFang SC" w:hAnsi="PingFang SC" w:eastAsia="PingFang SC" w:cs="PingFang SC"/>
          <w:spacing w:val="-19"/>
          <w:sz w:val="21"/>
          <w:szCs w:val="21"/>
        </w:rPr>
      </w:pPr>
      <w:r>
        <w:rPr>
          <w:rFonts w:ascii="PingFang SC" w:hAnsi="PingFang SC" w:eastAsia="PingFang SC" w:cs="PingFang SC"/>
          <w:sz w:val="21"/>
          <w:szCs w:val="21"/>
        </w:rPr>
        <w:t>按照最新的分类方法，遗传性大疱表皮松解症有</w:t>
      </w:r>
      <w:r>
        <w:rPr>
          <w:rFonts w:ascii="PingFang SC" w:hAnsi="PingFang SC" w:eastAsia="PingFang SC" w:cs="PingFang SC"/>
          <w:spacing w:val="-1"/>
          <w:sz w:val="21"/>
          <w:szCs w:val="21"/>
        </w:rPr>
        <w:t>四十多种亚型。</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具体的内容请参考主页上的</w:t>
      </w:r>
      <w:r>
        <w:fldChar w:fldCharType="begin"/>
      </w:r>
      <w:r>
        <w:instrText xml:space="preserve"> HYPERLINK "http://www.debra.org.cn/intro/eb-intro/diagnostic2014/" </w:instrText>
      </w:r>
      <w:r>
        <w:fldChar w:fldCharType="separate"/>
      </w:r>
      <w:r>
        <w:rPr>
          <w:rFonts w:ascii="PingFang SC" w:hAnsi="PingFang SC" w:eastAsia="PingFang SC" w:cs="PingFang SC"/>
          <w:spacing w:val="-3"/>
          <w:sz w:val="21"/>
          <w:szCs w:val="21"/>
        </w:rPr>
        <w:t>《</w:t>
      </w:r>
      <w:r>
        <w:rPr>
          <w:rFonts w:ascii="PingFang SC" w:hAnsi="PingFang SC" w:eastAsia="PingFang SC" w:cs="PingFang SC"/>
          <w:color w:val="0000FF"/>
          <w:spacing w:val="-3"/>
          <w:sz w:val="21"/>
          <w:szCs w:val="21"/>
          <w:u w:val="single" w:color="auto"/>
        </w:rPr>
        <w:t>遗传性大疱性表皮松解症：诊断及分型</w:t>
      </w:r>
      <w:r>
        <w:rPr>
          <w:rFonts w:ascii="PingFang SC" w:hAnsi="PingFang SC" w:eastAsia="PingFang SC" w:cs="PingFang SC"/>
          <w:color w:val="0000FF"/>
          <w:spacing w:val="-3"/>
          <w:sz w:val="21"/>
          <w:szCs w:val="21"/>
          <w:u w:val="single" w:color="auto"/>
        </w:rPr>
        <w:fldChar w:fldCharType="end"/>
      </w:r>
      <w:r>
        <w:rPr>
          <w:rFonts w:ascii="PingFang SC" w:hAnsi="PingFang SC" w:eastAsia="PingFang SC" w:cs="PingFang SC"/>
          <w:color w:val="0000FF"/>
          <w:spacing w:val="7"/>
          <w:sz w:val="21"/>
          <w:szCs w:val="21"/>
        </w:rPr>
        <w:t xml:space="preserve">  </w:t>
      </w:r>
      <w:r>
        <w:fldChar w:fldCharType="begin"/>
      </w:r>
      <w:r>
        <w:instrText xml:space="preserve"> HYPERLINK "http://www.debra.org.cn/intro/eb-intro/diagnostic2014/" </w:instrText>
      </w:r>
      <w:r>
        <w:fldChar w:fldCharType="separate"/>
      </w:r>
      <w:r>
        <w:rPr>
          <w:rFonts w:ascii="PingFang SC" w:hAnsi="PingFang SC" w:eastAsia="PingFang SC" w:cs="PingFang SC"/>
          <w:color w:val="0000FF"/>
          <w:spacing w:val="-19"/>
          <w:sz w:val="21"/>
          <w:szCs w:val="21"/>
          <w:u w:val="single" w:color="auto"/>
        </w:rPr>
        <w:t>建议</w:t>
      </w:r>
      <w:r>
        <w:rPr>
          <w:rFonts w:ascii="PingFang SC" w:hAnsi="PingFang SC" w:eastAsia="PingFang SC" w:cs="PingFang SC"/>
          <w:color w:val="0000FF"/>
          <w:spacing w:val="51"/>
          <w:sz w:val="21"/>
          <w:szCs w:val="21"/>
          <w:u w:val="single" w:color="auto"/>
        </w:rPr>
        <w:t xml:space="preserve"> </w:t>
      </w:r>
      <w:r>
        <w:rPr>
          <w:rFonts w:ascii="PingFang SC" w:hAnsi="PingFang SC" w:eastAsia="PingFang SC" w:cs="PingFang SC"/>
          <w:color w:val="0000FF"/>
          <w:spacing w:val="-19"/>
          <w:sz w:val="21"/>
          <w:szCs w:val="21"/>
          <w:u w:val="single" w:color="auto"/>
        </w:rPr>
        <w:t>-</w:t>
      </w:r>
      <w:r>
        <w:rPr>
          <w:rFonts w:ascii="PingFang SC" w:hAnsi="PingFang SC" w:eastAsia="PingFang SC" w:cs="PingFang SC"/>
          <w:color w:val="0000FF"/>
          <w:spacing w:val="46"/>
          <w:sz w:val="21"/>
          <w:szCs w:val="21"/>
          <w:u w:val="single" w:color="auto"/>
        </w:rPr>
        <w:t xml:space="preserve"> </w:t>
      </w:r>
      <w:r>
        <w:rPr>
          <w:rFonts w:ascii="PingFang SC" w:hAnsi="PingFang SC" w:eastAsia="PingFang SC" w:cs="PingFang SC"/>
          <w:color w:val="0000FF"/>
          <w:spacing w:val="-19"/>
          <w:sz w:val="21"/>
          <w:szCs w:val="21"/>
          <w:u w:val="single" w:color="auto"/>
        </w:rPr>
        <w:t>2014 年版</w:t>
      </w:r>
      <w:r>
        <w:rPr>
          <w:rFonts w:ascii="PingFang SC" w:hAnsi="PingFang SC" w:eastAsia="PingFang SC" w:cs="PingFang SC"/>
          <w:color w:val="0000FF"/>
          <w:spacing w:val="-19"/>
          <w:sz w:val="21"/>
          <w:szCs w:val="21"/>
          <w:u w:val="single" w:color="auto"/>
        </w:rPr>
        <w:fldChar w:fldCharType="end"/>
      </w:r>
      <w:r>
        <w:rPr>
          <w:rFonts w:ascii="PingFang SC" w:hAnsi="PingFang SC" w:eastAsia="PingFang SC" w:cs="PingFang SC"/>
          <w:spacing w:val="-19"/>
          <w:sz w:val="21"/>
          <w:szCs w:val="21"/>
        </w:rPr>
        <w:t>》。</w:t>
      </w:r>
    </w:p>
    <w:p w14:paraId="6440B567">
      <w:pPr>
        <w:spacing w:before="30" w:line="177" w:lineRule="auto"/>
        <w:ind w:left="39" w:right="96" w:firstLine="422"/>
        <w:jc w:val="both"/>
        <w:rPr>
          <w:rFonts w:hint="default" w:ascii="PingFang SC" w:hAnsi="PingFang SC" w:eastAsia="PingFang SC" w:cs="PingFang SC"/>
          <w:spacing w:val="-19"/>
          <w:sz w:val="21"/>
          <w:szCs w:val="21"/>
          <w:lang w:val="en-US" w:eastAsia="zh-CN"/>
        </w:rPr>
      </w:pPr>
      <w:ins w:id="80" w:author="零 [2]" w:date="2025-11-12T12:35:37Z">
        <w:r>
          <w:rPr>
            <w:rFonts w:hint="eastAsia" w:ascii="PingFang SC" w:hAnsi="PingFang SC" w:eastAsia="PingFang SC" w:cs="PingFang SC"/>
            <w:spacing w:val="-19"/>
            <w:sz w:val="21"/>
            <w:szCs w:val="21"/>
            <w:lang w:val="en-US" w:eastAsia="zh-CN"/>
          </w:rPr>
          <w:t>各</w:t>
        </w:r>
      </w:ins>
      <w:ins w:id="81" w:author="零 [2]" w:date="2025-11-12T12:35:39Z">
        <w:r>
          <w:rPr>
            <w:rFonts w:hint="eastAsia" w:ascii="PingFang SC" w:hAnsi="PingFang SC" w:eastAsia="PingFang SC" w:cs="PingFang SC"/>
            <w:spacing w:val="-19"/>
            <w:sz w:val="21"/>
            <w:szCs w:val="21"/>
            <w:lang w:val="en-US" w:eastAsia="zh-CN"/>
          </w:rPr>
          <w:t>亚型的</w:t>
        </w:r>
      </w:ins>
      <w:ins w:id="82" w:author="零 [2]" w:date="2025-11-12T12:35:40Z">
        <w:r>
          <w:rPr>
            <w:rFonts w:hint="eastAsia" w:ascii="PingFang SC" w:hAnsi="PingFang SC" w:eastAsia="PingFang SC" w:cs="PingFang SC"/>
            <w:spacing w:val="-19"/>
            <w:sz w:val="21"/>
            <w:szCs w:val="21"/>
            <w:lang w:val="en-US" w:eastAsia="zh-CN"/>
          </w:rPr>
          <w:t>预后</w:t>
        </w:r>
      </w:ins>
      <w:ins w:id="83" w:author="零 [2]" w:date="2025-11-12T12:35:41Z">
        <w:r>
          <w:rPr>
            <w:rFonts w:hint="eastAsia" w:ascii="PingFang SC" w:hAnsi="PingFang SC" w:eastAsia="PingFang SC" w:cs="PingFang SC"/>
            <w:spacing w:val="-19"/>
            <w:sz w:val="21"/>
            <w:szCs w:val="21"/>
            <w:lang w:val="en-US" w:eastAsia="zh-CN"/>
          </w:rPr>
          <w:t>：</w:t>
        </w:r>
      </w:ins>
    </w:p>
    <w:p w14:paraId="7071D1FF">
      <w:pPr>
        <w:spacing w:before="35" w:line="175" w:lineRule="auto"/>
        <w:ind w:left="37" w:right="165" w:firstLine="423"/>
        <w:jc w:val="both"/>
        <w:rPr>
          <w:rFonts w:ascii="PingFang SC" w:hAnsi="PingFang SC" w:eastAsia="PingFang SC" w:cs="PingFang SC"/>
          <w:sz w:val="21"/>
          <w:szCs w:val="21"/>
        </w:rPr>
      </w:pPr>
      <w:r>
        <w:rPr>
          <w:rFonts w:ascii="PingFang SC" w:hAnsi="PingFang SC" w:eastAsia="PingFang SC" w:cs="PingFang SC"/>
          <w:spacing w:val="-14"/>
          <w:sz w:val="21"/>
          <w:szCs w:val="21"/>
        </w:rPr>
        <w:t>我们通常见到的患者中，EBS 和 DDEB 症状较轻，RDEB 和 JEB 严</w:t>
      </w:r>
      <w:r>
        <w:rPr>
          <w:rFonts w:ascii="PingFang SC" w:hAnsi="PingFang SC" w:eastAsia="PingFang SC" w:cs="PingFang SC"/>
          <w:spacing w:val="9"/>
          <w:sz w:val="21"/>
          <w:szCs w:val="21"/>
        </w:rPr>
        <w:t xml:space="preserve"> </w:t>
      </w:r>
      <w:r>
        <w:rPr>
          <w:rFonts w:ascii="PingFang SC" w:hAnsi="PingFang SC" w:eastAsia="PingFang SC" w:cs="PingFang SC"/>
          <w:spacing w:val="-3"/>
          <w:sz w:val="21"/>
          <w:szCs w:val="21"/>
        </w:rPr>
        <w:t>重。但按照新的分类法每一种大类型里面都有轻度的和严重的。单纯</w:t>
      </w:r>
      <w:r>
        <w:rPr>
          <w:rFonts w:ascii="PingFang SC" w:hAnsi="PingFang SC" w:eastAsia="PingFang SC" w:cs="PingFang SC"/>
          <w:spacing w:val="18"/>
          <w:sz w:val="21"/>
          <w:szCs w:val="21"/>
        </w:rPr>
        <w:t xml:space="preserve"> </w:t>
      </w:r>
      <w:r>
        <w:rPr>
          <w:rFonts w:ascii="PingFang SC" w:hAnsi="PingFang SC" w:eastAsia="PingFang SC" w:cs="PingFang SC"/>
          <w:spacing w:val="-7"/>
          <w:sz w:val="21"/>
          <w:szCs w:val="21"/>
        </w:rPr>
        <w:t>型中包括一些基底层上型，可以导致患者在婴儿期死亡。在 DEB 里面</w:t>
      </w:r>
      <w:r>
        <w:rPr>
          <w:rFonts w:ascii="PingFang SC" w:hAnsi="PingFang SC" w:eastAsia="PingFang SC" w:cs="PingFang SC"/>
          <w:spacing w:val="15"/>
          <w:sz w:val="21"/>
          <w:szCs w:val="21"/>
        </w:rPr>
        <w:t xml:space="preserve"> </w:t>
      </w:r>
      <w:r>
        <w:rPr>
          <w:rFonts w:ascii="PingFang SC" w:hAnsi="PingFang SC" w:eastAsia="PingFang SC" w:cs="PingFang SC"/>
          <w:spacing w:val="-2"/>
          <w:sz w:val="21"/>
          <w:szCs w:val="21"/>
        </w:rPr>
        <w:t>有一种新生儿大疱性皮肤松解性</w:t>
      </w:r>
      <w:r>
        <w:rPr>
          <w:rFonts w:ascii="PingFang SC" w:hAnsi="PingFang SC" w:eastAsia="PingFang SC" w:cs="PingFang SC"/>
          <w:spacing w:val="57"/>
          <w:sz w:val="21"/>
          <w:szCs w:val="21"/>
        </w:rPr>
        <w:t xml:space="preserve"> </w:t>
      </w:r>
      <w:r>
        <w:rPr>
          <w:rFonts w:ascii="PingFang SC" w:hAnsi="PingFang SC" w:eastAsia="PingFang SC" w:cs="PingFang SC"/>
          <w:spacing w:val="-2"/>
          <w:sz w:val="21"/>
          <w:szCs w:val="21"/>
        </w:rPr>
        <w:t>EB，在出生几年之后皮肤可以恢复</w:t>
      </w:r>
      <w:del w:id="84" w:author="零 [2]" w:date="2025-11-12T12:33:29Z">
        <w:r>
          <w:rPr>
            <w:rFonts w:ascii="PingFang SC" w:hAnsi="PingFang SC" w:eastAsia="PingFang SC" w:cs="PingFang SC"/>
            <w:sz w:val="21"/>
            <w:szCs w:val="21"/>
          </w:rPr>
          <w:delText xml:space="preserve"> </w:delText>
        </w:r>
      </w:del>
      <w:r>
        <w:rPr>
          <w:rFonts w:ascii="PingFang SC" w:hAnsi="PingFang SC" w:eastAsia="PingFang SC" w:cs="PingFang SC"/>
          <w:spacing w:val="-1"/>
          <w:sz w:val="21"/>
          <w:szCs w:val="21"/>
        </w:rPr>
        <w:t>到接近常人。</w:t>
      </w:r>
    </w:p>
    <w:p w14:paraId="17E95719">
      <w:pPr>
        <w:spacing w:before="27" w:line="178" w:lineRule="auto"/>
        <w:ind w:left="39" w:right="160" w:firstLine="424"/>
        <w:rPr>
          <w:rFonts w:ascii="PingFang SC" w:hAnsi="PingFang SC" w:eastAsia="PingFang SC" w:cs="PingFang SC"/>
          <w:sz w:val="21"/>
          <w:szCs w:val="21"/>
        </w:rPr>
        <w:pPrChange w:id="85" w:author="零 [2]" w:date="2025-11-12T12:34:04Z">
          <w:pPr>
            <w:spacing w:before="27" w:line="178" w:lineRule="auto"/>
            <w:ind w:left="39" w:right="160" w:firstLine="424"/>
          </w:pPr>
        </w:pPrChange>
      </w:pPr>
      <w:ins w:id="86" w:author="零 [2]" w:date="2025-11-12T12:34:01Z">
        <w:r>
          <w:rPr>
            <w:rFonts w:hint="eastAsia" w:ascii="PingFang SC" w:hAnsi="PingFang SC" w:eastAsia="PingFang SC" w:cs="PingFang SC"/>
            <w:spacing w:val="-3"/>
            <w:sz w:val="21"/>
            <w:szCs w:val="21"/>
          </w:rPr>
          <w:t>交界性⼤疱性表⽪松解症</w:t>
        </w:r>
      </w:ins>
      <w:ins w:id="87" w:author="零 [2]" w:date="2025-11-12T12:34:09Z">
        <w:r>
          <w:rPr>
            <w:rFonts w:hint="eastAsia" w:ascii="PingFang SC" w:hAnsi="PingFang SC" w:eastAsia="PingFang SC" w:cs="PingFang SC"/>
            <w:spacing w:val="-3"/>
            <w:sz w:val="21"/>
            <w:szCs w:val="21"/>
            <w:lang w:eastAsia="zh-CN"/>
          </w:rPr>
          <w:t>：</w:t>
        </w:r>
      </w:ins>
      <w:ins w:id="88" w:author="零 [2]" w:date="2025-11-12T12:34:01Z">
        <w:r>
          <w:rPr>
            <w:rFonts w:hint="eastAsia" w:ascii="PingFang SC" w:hAnsi="PingFang SC" w:eastAsia="PingFang SC" w:cs="PingFang SC"/>
            <w:spacing w:val="-3"/>
            <w:sz w:val="21"/>
            <w:szCs w:val="21"/>
          </w:rPr>
          <w:t>重度JEB旧称泛发性重度或Herlitz型JEB，中间型JEB旧称泛发性中间型或⾮Herlitz型JEB；这两类患者通常在婴⼉期死亡</w:t>
        </w:r>
      </w:ins>
      <w:r>
        <w:rPr>
          <w:rFonts w:ascii="PingFang SC" w:hAnsi="PingFang SC" w:eastAsia="PingFang SC" w:cs="PingFang SC"/>
          <w:spacing w:val="-3"/>
          <w:sz w:val="21"/>
          <w:szCs w:val="21"/>
        </w:rPr>
        <w:t>另有一</w:t>
      </w:r>
      <w:del w:id="89" w:author="零 [2]" w:date="2025-11-12T12:34:13Z">
        <w:r>
          <w:rPr>
            <w:rFonts w:ascii="PingFang SC" w:hAnsi="PingFang SC" w:eastAsia="PingFang SC" w:cs="PingFang SC"/>
            <w:spacing w:val="10"/>
            <w:sz w:val="21"/>
            <w:szCs w:val="21"/>
          </w:rPr>
          <w:delText xml:space="preserve"> </w:delText>
        </w:r>
      </w:del>
      <w:r>
        <w:rPr>
          <w:rFonts w:ascii="PingFang SC" w:hAnsi="PingFang SC" w:eastAsia="PingFang SC" w:cs="PingFang SC"/>
          <w:spacing w:val="-1"/>
          <w:sz w:val="21"/>
          <w:szCs w:val="21"/>
        </w:rPr>
        <w:t>部分患者症状相对温和，对预期寿命的影响不大。</w:t>
      </w:r>
    </w:p>
    <w:p w14:paraId="4B19BB4A">
      <w:pPr>
        <w:spacing w:before="43" w:line="177" w:lineRule="auto"/>
        <w:ind w:left="37" w:right="74" w:firstLine="428"/>
        <w:jc w:val="both"/>
        <w:rPr>
          <w:ins w:id="91" w:author="零 [2]" w:date="2025-11-12T12:35:10Z"/>
          <w:rFonts w:hint="eastAsia" w:ascii="PingFang SC" w:hAnsi="PingFang SC" w:eastAsia="PingFang SC" w:cs="PingFang SC"/>
          <w:spacing w:val="-2"/>
          <w:sz w:val="21"/>
          <w:szCs w:val="21"/>
          <w:lang w:val="en-US" w:eastAsia="zh-CN"/>
        </w:rPr>
        <w:pPrChange w:id="90" w:author="零 [2]" w:date="2025-11-12T12:34:55Z">
          <w:pPr>
            <w:spacing w:before="43" w:line="177" w:lineRule="auto"/>
            <w:ind w:left="37" w:right="74" w:firstLine="428"/>
            <w:jc w:val="both"/>
          </w:pPr>
        </w:pPrChange>
      </w:pPr>
      <w:r>
        <w:rPr>
          <w:rFonts w:ascii="PingFang SC" w:hAnsi="PingFang SC" w:eastAsia="PingFang SC" w:cs="PingFang SC"/>
          <w:spacing w:val="-3"/>
          <w:sz w:val="21"/>
          <w:szCs w:val="21"/>
        </w:rPr>
        <w:t>营养不良型患者中通常显性遗传的症状轻一些，隐性遗传的症状</w:t>
      </w:r>
      <w:r>
        <w:rPr>
          <w:rFonts w:ascii="PingFang SC" w:hAnsi="PingFang SC" w:eastAsia="PingFang SC" w:cs="PingFang SC"/>
          <w:spacing w:val="3"/>
          <w:sz w:val="21"/>
          <w:szCs w:val="21"/>
        </w:rPr>
        <w:t xml:space="preserve">  </w:t>
      </w:r>
      <w:r>
        <w:rPr>
          <w:rFonts w:ascii="PingFang SC" w:hAnsi="PingFang SC" w:eastAsia="PingFang SC" w:cs="PingFang SC"/>
          <w:spacing w:val="-10"/>
          <w:sz w:val="21"/>
          <w:szCs w:val="21"/>
        </w:rPr>
        <w:t xml:space="preserve">重，其中严重泛发性 RDEB </w:t>
      </w:r>
      <w:del w:id="92" w:author="零 [2]" w:date="2025-11-12T12:34:30Z">
        <w:r>
          <w:rPr>
            <w:rFonts w:ascii="PingFang SC" w:hAnsi="PingFang SC" w:eastAsia="PingFang SC" w:cs="PingFang SC"/>
            <w:spacing w:val="-10"/>
            <w:sz w:val="21"/>
            <w:szCs w:val="21"/>
          </w:rPr>
          <w:delText>患者</w:delText>
        </w:r>
      </w:del>
      <w:del w:id="93" w:author="零 [2]" w:date="2025-11-12T12:34:28Z">
        <w:r>
          <w:rPr>
            <w:rFonts w:ascii="PingFang SC" w:hAnsi="PingFang SC" w:eastAsia="PingFang SC" w:cs="PingFang SC"/>
            <w:spacing w:val="-10"/>
            <w:sz w:val="21"/>
            <w:szCs w:val="21"/>
          </w:rPr>
          <w:delText>和严重泛发性 J</w:delText>
        </w:r>
      </w:del>
      <w:del w:id="94" w:author="零 [2]" w:date="2025-11-12T12:34:28Z">
        <w:r>
          <w:rPr>
            <w:rFonts w:ascii="PingFang SC" w:hAnsi="PingFang SC" w:eastAsia="PingFang SC" w:cs="PingFang SC"/>
            <w:spacing w:val="-11"/>
            <w:sz w:val="21"/>
            <w:szCs w:val="21"/>
          </w:rPr>
          <w:delText>EB（以前称为 JEB-H）</w:delText>
        </w:r>
      </w:del>
      <w:del w:id="95" w:author="零 [2]" w:date="2025-11-12T12:34:28Z">
        <w:r>
          <w:rPr>
            <w:rFonts w:ascii="PingFang SC" w:hAnsi="PingFang SC" w:eastAsia="PingFang SC" w:cs="PingFang SC"/>
            <w:sz w:val="21"/>
            <w:szCs w:val="21"/>
          </w:rPr>
          <w:delText xml:space="preserve"> </w:delText>
        </w:r>
      </w:del>
      <w:r>
        <w:rPr>
          <w:rFonts w:ascii="PingFang SC" w:hAnsi="PingFang SC" w:eastAsia="PingFang SC" w:cs="PingFang SC"/>
          <w:spacing w:val="-2"/>
          <w:sz w:val="21"/>
          <w:szCs w:val="21"/>
        </w:rPr>
        <w:t>患者是生存的患者中症状最重的。</w:t>
      </w:r>
      <w:ins w:id="96" w:author="零 [2]" w:date="2025-11-12T12:34:50Z">
        <w:r>
          <w:rPr>
            <w:rFonts w:ascii="PingFang SC" w:hAnsi="PingFang SC" w:eastAsia="PingFang SC" w:cs="PingFang SC"/>
            <w:spacing w:val="-2"/>
            <w:sz w:val="21"/>
            <w:szCs w:val="21"/>
            <w:lang w:val="en-US" w:eastAsia="zh-CN"/>
          </w:rPr>
          <w:t>DDEB患者往往可活到成年，且</w:t>
        </w:r>
      </w:ins>
      <w:ins w:id="97" w:author="零 [2]" w:date="2025-11-12T12:34:50Z">
        <w:r>
          <w:rPr>
            <w:rFonts w:hint="eastAsia" w:ascii="PingFang SC" w:hAnsi="PingFang SC" w:eastAsia="PingFang SC" w:cs="PingFang SC"/>
            <w:spacing w:val="-2"/>
            <w:sz w:val="21"/>
            <w:szCs w:val="21"/>
            <w:lang w:val="en-US" w:eastAsia="zh-CN"/>
          </w:rPr>
          <w:t>⼏乎没有并发症。</w:t>
        </w:r>
      </w:ins>
    </w:p>
    <w:p w14:paraId="543759DB">
      <w:pPr>
        <w:spacing w:before="43" w:line="177" w:lineRule="auto"/>
        <w:ind w:left="37" w:right="74" w:firstLine="428"/>
        <w:jc w:val="both"/>
        <w:rPr>
          <w:ins w:id="99" w:author="零 [2]" w:date="2025-11-12T12:35:17Z"/>
          <w:rFonts w:hint="eastAsia" w:ascii="PingFang SC" w:hAnsi="PingFang SC" w:eastAsia="PingFang SC" w:cs="PingFang SC"/>
          <w:spacing w:val="-2"/>
          <w:sz w:val="21"/>
          <w:szCs w:val="21"/>
          <w:lang w:val="en-US" w:eastAsia="zh-CN"/>
        </w:rPr>
        <w:pPrChange w:id="98" w:author="零 [2]" w:date="2025-11-12T12:35:19Z">
          <w:pPr>
            <w:spacing w:before="43" w:line="177" w:lineRule="auto"/>
            <w:ind w:left="37" w:right="74" w:firstLine="428"/>
            <w:jc w:val="both"/>
          </w:pPr>
        </w:pPrChange>
      </w:pPr>
      <w:ins w:id="100" w:author="零 [2]" w:date="2025-11-12T12:35:17Z">
        <w:r>
          <w:rPr>
            <w:rFonts w:hint="eastAsia" w:ascii="PingFang SC" w:hAnsi="PingFang SC" w:eastAsia="PingFang SC" w:cs="PingFang SC"/>
            <w:spacing w:val="-2"/>
            <w:sz w:val="21"/>
            <w:szCs w:val="21"/>
            <w:lang w:val="en-US" w:eastAsia="zh-CN"/>
          </w:rPr>
          <w:t>Kindler⼤疱性表⽪松解症</w:t>
        </w:r>
      </w:ins>
      <w:ins w:id="101" w:author="零 [2]" w:date="2025-11-12T12:35:25Z">
        <w:r>
          <w:rPr>
            <w:rFonts w:hint="eastAsia" w:ascii="PingFang SC" w:hAnsi="PingFang SC" w:eastAsia="PingFang SC" w:cs="PingFang SC"/>
            <w:spacing w:val="-2"/>
            <w:sz w:val="21"/>
            <w:szCs w:val="21"/>
            <w:lang w:val="en-US" w:eastAsia="zh-CN"/>
          </w:rPr>
          <w:t>：</w:t>
        </w:r>
      </w:ins>
      <w:ins w:id="102" w:author="零 [2]" w:date="2025-11-12T12:35:17Z">
        <w:r>
          <w:rPr>
            <w:rFonts w:hint="eastAsia" w:ascii="PingFang SC" w:hAnsi="PingFang SC" w:eastAsia="PingFang SC" w:cs="PingFang SC"/>
            <w:spacing w:val="-2"/>
            <w:sz w:val="21"/>
            <w:szCs w:val="21"/>
            <w:lang w:val="en-US" w:eastAsia="zh-CN"/>
          </w:rPr>
          <w:t xml:space="preserve"> KEB患者通常预后良好，但其⽪肤光敏感性增加，有发⽣⽪肤癌的风险，特别是SCC</w:t>
        </w:r>
      </w:ins>
    </w:p>
    <w:p w14:paraId="6CDD6124">
      <w:pPr>
        <w:spacing w:before="43" w:line="177" w:lineRule="auto"/>
        <w:ind w:left="37" w:right="74" w:firstLine="428"/>
        <w:jc w:val="both"/>
        <w:rPr>
          <w:del w:id="104" w:author="零 [2]" w:date="2025-11-12T12:35:21Z"/>
          <w:rFonts w:hint="eastAsia" w:ascii="PingFang SC" w:hAnsi="PingFang SC" w:eastAsia="PingFang SC" w:cs="PingFang SC"/>
          <w:spacing w:val="-2"/>
          <w:sz w:val="21"/>
          <w:szCs w:val="21"/>
          <w:lang w:val="en-US" w:eastAsia="zh-CN"/>
        </w:rPr>
        <w:pPrChange w:id="103" w:author="零 [2]" w:date="2025-11-12T12:34:55Z">
          <w:pPr>
            <w:spacing w:before="43" w:line="177" w:lineRule="auto"/>
            <w:ind w:left="37" w:right="74" w:firstLine="428"/>
            <w:jc w:val="both"/>
          </w:pPr>
        </w:pPrChange>
      </w:pPr>
    </w:p>
    <w:p w14:paraId="7609DCB8">
      <w:pPr>
        <w:spacing w:before="33" w:line="175" w:lineRule="auto"/>
        <w:ind w:left="37" w:firstLine="425"/>
        <w:jc w:val="both"/>
        <w:rPr>
          <w:rFonts w:ascii="PingFang SC" w:hAnsi="PingFang SC" w:eastAsia="PingFang SC" w:cs="PingFang SC"/>
          <w:sz w:val="21"/>
          <w:szCs w:val="21"/>
        </w:rPr>
      </w:pPr>
      <w:r>
        <w:rPr>
          <w:rFonts w:ascii="PingFang SC" w:hAnsi="PingFang SC" w:eastAsia="PingFang SC" w:cs="PingFang SC"/>
          <w:spacing w:val="-4"/>
          <w:sz w:val="21"/>
          <w:szCs w:val="21"/>
        </w:rPr>
        <w:t>婴儿期皮肤结构发育不完善，多数患者在婴儿期看起</w:t>
      </w:r>
      <w:r>
        <w:rPr>
          <w:rFonts w:ascii="PingFang SC" w:hAnsi="PingFang SC" w:eastAsia="PingFang SC" w:cs="PingFang SC"/>
          <w:spacing w:val="-5"/>
          <w:sz w:val="21"/>
          <w:szCs w:val="21"/>
        </w:rPr>
        <w:t>来比较严重，</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通常几个月之后就会缓解。所以不能因为新生儿的症状看起来严重就</w:t>
      </w:r>
      <w:r>
        <w:rPr>
          <w:rFonts w:ascii="PingFang SC" w:hAnsi="PingFang SC" w:eastAsia="PingFang SC" w:cs="PingFang SC"/>
          <w:spacing w:val="5"/>
          <w:sz w:val="21"/>
          <w:szCs w:val="21"/>
        </w:rPr>
        <w:t xml:space="preserve">   </w:t>
      </w:r>
      <w:r>
        <w:rPr>
          <w:rFonts w:ascii="PingFang SC" w:hAnsi="PingFang SC" w:eastAsia="PingFang SC" w:cs="PingFang SC"/>
          <w:spacing w:val="-3"/>
          <w:sz w:val="21"/>
          <w:szCs w:val="21"/>
        </w:rPr>
        <w:t>失去希望。因为各种类型和亚型在婴儿期的表现都相似，所以也不能</w:t>
      </w:r>
      <w:del w:id="105" w:author="零 [2]" w:date="2025-11-12T12:35:03Z">
        <w:r>
          <w:rPr>
            <w:rFonts w:ascii="PingFang SC" w:hAnsi="PingFang SC" w:eastAsia="PingFang SC" w:cs="PingFang SC"/>
            <w:spacing w:val="6"/>
            <w:sz w:val="21"/>
            <w:szCs w:val="21"/>
          </w:rPr>
          <w:delText xml:space="preserve">   </w:delText>
        </w:r>
      </w:del>
      <w:r>
        <w:rPr>
          <w:rFonts w:ascii="PingFang SC" w:hAnsi="PingFang SC" w:eastAsia="PingFang SC" w:cs="PingFang SC"/>
          <w:spacing w:val="-3"/>
          <w:sz w:val="21"/>
          <w:szCs w:val="21"/>
        </w:rPr>
        <w:t>根据刚出生时的症状判断患儿的类型和亚型。实际</w:t>
      </w:r>
      <w:r>
        <w:rPr>
          <w:rFonts w:ascii="PingFang SC" w:hAnsi="PingFang SC" w:eastAsia="PingFang SC" w:cs="PingFang SC"/>
          <w:spacing w:val="-4"/>
          <w:sz w:val="21"/>
          <w:szCs w:val="21"/>
        </w:rPr>
        <w:t>上严重泛发性 JEB</w:t>
      </w:r>
      <w:del w:id="106" w:author="零 [2]" w:date="2025-11-12T12:35:01Z">
        <w:r>
          <w:rPr>
            <w:rFonts w:ascii="PingFang SC" w:hAnsi="PingFang SC" w:eastAsia="PingFang SC" w:cs="PingFang SC"/>
            <w:sz w:val="21"/>
            <w:szCs w:val="21"/>
          </w:rPr>
          <w:delText xml:space="preserve">  </w:delText>
        </w:r>
      </w:del>
      <w:del w:id="107" w:author="零 [2]" w:date="2025-11-12T12:35:00Z">
        <w:r>
          <w:rPr>
            <w:rFonts w:ascii="PingFang SC" w:hAnsi="PingFang SC" w:eastAsia="PingFang SC" w:cs="PingFang SC"/>
            <w:sz w:val="21"/>
            <w:szCs w:val="21"/>
          </w:rPr>
          <w:delText xml:space="preserve"> </w:delText>
        </w:r>
      </w:del>
      <w:r>
        <w:rPr>
          <w:rFonts w:ascii="PingFang SC" w:hAnsi="PingFang SC" w:eastAsia="PingFang SC" w:cs="PingFang SC"/>
          <w:spacing w:val="-2"/>
          <w:sz w:val="21"/>
          <w:szCs w:val="21"/>
        </w:rPr>
        <w:t>患者刚出生时反而看起来不严重。</w:t>
      </w:r>
    </w:p>
    <w:p w14:paraId="276192E7">
      <w:pPr>
        <w:spacing w:before="27" w:line="175" w:lineRule="auto"/>
        <w:ind w:left="38" w:right="91" w:firstLine="425"/>
        <w:jc w:val="both"/>
        <w:rPr>
          <w:rFonts w:ascii="PingFang SC" w:hAnsi="PingFang SC" w:eastAsia="PingFang SC" w:cs="PingFang SC"/>
          <w:sz w:val="21"/>
          <w:szCs w:val="21"/>
        </w:rPr>
      </w:pPr>
      <w:r>
        <w:rPr>
          <w:rFonts w:ascii="PingFang SC" w:hAnsi="PingFang SC" w:eastAsia="PingFang SC" w:cs="PingFang SC"/>
          <w:spacing w:val="4"/>
          <w:sz w:val="21"/>
          <w:szCs w:val="21"/>
        </w:rPr>
        <w:t>知道有可以“自愈”的亚型之后，很多新父母会问自己的孩子是</w:t>
      </w:r>
      <w:r>
        <w:rPr>
          <w:rFonts w:ascii="PingFang SC" w:hAnsi="PingFang SC" w:eastAsia="PingFang SC" w:cs="PingFang SC"/>
          <w:spacing w:val="3"/>
          <w:sz w:val="21"/>
          <w:szCs w:val="21"/>
        </w:rPr>
        <w:t xml:space="preserve">  否可能“自愈”。因为这种亚型特别罕见，所以可能性很小。如果想</w:t>
      </w:r>
      <w:r>
        <w:rPr>
          <w:rFonts w:ascii="PingFang SC" w:hAnsi="PingFang SC" w:eastAsia="PingFang SC" w:cs="PingFang SC"/>
          <w:spacing w:val="5"/>
          <w:sz w:val="21"/>
          <w:szCs w:val="21"/>
        </w:rPr>
        <w:t xml:space="preserve">  </w:t>
      </w:r>
      <w:r>
        <w:rPr>
          <w:rFonts w:ascii="PingFang SC" w:hAnsi="PingFang SC" w:eastAsia="PingFang SC" w:cs="PingFang SC"/>
          <w:spacing w:val="-3"/>
          <w:sz w:val="21"/>
          <w:szCs w:val="21"/>
        </w:rPr>
        <w:t>准确判断，只能做基因检测。实际上想预测婴儿患者的未来疾病变化</w:t>
      </w:r>
      <w:r>
        <w:rPr>
          <w:rFonts w:ascii="PingFang SC" w:hAnsi="PingFang SC" w:eastAsia="PingFang SC" w:cs="PingFang SC"/>
          <w:spacing w:val="8"/>
          <w:sz w:val="21"/>
          <w:szCs w:val="21"/>
        </w:rPr>
        <w:t xml:space="preserve">  </w:t>
      </w:r>
      <w:r>
        <w:rPr>
          <w:rFonts w:ascii="PingFang SC" w:hAnsi="PingFang SC" w:eastAsia="PingFang SC" w:cs="PingFang SC"/>
          <w:spacing w:val="-7"/>
          <w:sz w:val="21"/>
          <w:szCs w:val="21"/>
        </w:rPr>
        <w:t>必须做基因检测，区分出亚型。知道亚型之后也可以有针对性地护理。</w:t>
      </w:r>
    </w:p>
    <w:p w14:paraId="71F91F62">
      <w:pPr>
        <w:pStyle w:val="2"/>
        <w:spacing w:line="431" w:lineRule="auto"/>
      </w:pPr>
      <w:bookmarkStart w:id="50" w:name="bookmark14"/>
      <w:bookmarkEnd w:id="50"/>
      <w:bookmarkStart w:id="51" w:name="bookmark13"/>
      <w:bookmarkEnd w:id="51"/>
    </w:p>
    <w:p w14:paraId="69A481BE">
      <w:pPr>
        <w:spacing w:before="164" w:line="186" w:lineRule="auto"/>
        <w:ind w:left="50"/>
        <w:outlineLvl w:val="2"/>
        <w:rPr>
          <w:rFonts w:ascii="PingFang SC" w:hAnsi="PingFang SC" w:eastAsia="PingFang SC" w:cs="PingFang SC"/>
          <w:sz w:val="36"/>
          <w:szCs w:val="36"/>
        </w:rPr>
      </w:pPr>
      <w:bookmarkStart w:id="52" w:name="bookmark16"/>
      <w:bookmarkEnd w:id="52"/>
      <w:bookmarkStart w:id="53" w:name="bookmark15"/>
      <w:bookmarkEnd w:id="53"/>
      <w:bookmarkStart w:id="54" w:name="_Toc1053708795"/>
      <w:r>
        <w:rPr>
          <w:rFonts w:ascii="PingFang SC" w:hAnsi="PingFang SC" w:eastAsia="PingFang SC" w:cs="PingFang SC"/>
          <w:b/>
          <w:bCs/>
          <w:spacing w:val="-15"/>
          <w:sz w:val="36"/>
          <w:szCs w:val="36"/>
        </w:rPr>
        <w:t>3</w:t>
      </w:r>
      <w:r>
        <w:rPr>
          <w:rFonts w:ascii="PingFang SC" w:hAnsi="PingFang SC" w:eastAsia="PingFang SC" w:cs="PingFang SC"/>
          <w:spacing w:val="46"/>
          <w:sz w:val="36"/>
          <w:szCs w:val="36"/>
        </w:rPr>
        <w:t xml:space="preserve">  </w:t>
      </w:r>
      <w:r>
        <w:rPr>
          <w:rFonts w:ascii="PingFang SC" w:hAnsi="PingFang SC" w:eastAsia="PingFang SC" w:cs="PingFang SC"/>
          <w:b/>
          <w:bCs/>
          <w:spacing w:val="-15"/>
          <w:sz w:val="36"/>
          <w:szCs w:val="36"/>
        </w:rPr>
        <w:t>日常护理的材料和药膏</w:t>
      </w:r>
      <w:bookmarkEnd w:id="54"/>
    </w:p>
    <w:p w14:paraId="47F1DCA8">
      <w:pPr>
        <w:spacing w:before="1" w:line="176" w:lineRule="auto"/>
        <w:ind w:left="39" w:right="80" w:firstLine="427"/>
        <w:rPr>
          <w:rFonts w:ascii="PingFang SC" w:hAnsi="PingFang SC" w:eastAsia="PingFang SC" w:cs="PingFang SC"/>
          <w:sz w:val="21"/>
          <w:szCs w:val="21"/>
        </w:rPr>
      </w:pPr>
      <w:r>
        <w:rPr>
          <w:rFonts w:ascii="PingFang SC" w:hAnsi="PingFang SC" w:eastAsia="PingFang SC" w:cs="PingFang SC"/>
          <w:spacing w:val="-3"/>
          <w:sz w:val="21"/>
          <w:szCs w:val="21"/>
        </w:rPr>
        <w:t>患者家庭可准备下面这些材料和药品，供日常护理使用。一时准</w:t>
      </w:r>
      <w:r>
        <w:rPr>
          <w:rFonts w:ascii="PingFang SC" w:hAnsi="PingFang SC" w:eastAsia="PingFang SC" w:cs="PingFang SC"/>
          <w:spacing w:val="4"/>
          <w:sz w:val="21"/>
          <w:szCs w:val="21"/>
        </w:rPr>
        <w:t xml:space="preserve"> </w:t>
      </w:r>
      <w:r>
        <w:rPr>
          <w:rFonts w:ascii="PingFang SC" w:hAnsi="PingFang SC" w:eastAsia="PingFang SC" w:cs="PingFang SC"/>
          <w:spacing w:val="-1"/>
          <w:sz w:val="21"/>
          <w:szCs w:val="21"/>
        </w:rPr>
        <w:t>备不齐的，可以一点一点增加。</w:t>
      </w:r>
    </w:p>
    <w:p w14:paraId="0005D08C">
      <w:pPr>
        <w:pStyle w:val="2"/>
        <w:spacing w:line="282" w:lineRule="auto"/>
      </w:pPr>
    </w:p>
    <w:p w14:paraId="492E4DBA">
      <w:pPr>
        <w:spacing w:before="96" w:line="192" w:lineRule="auto"/>
        <w:ind w:left="459"/>
        <w:rPr>
          <w:rFonts w:ascii="PingFang SC" w:hAnsi="PingFang SC" w:eastAsia="PingFang SC" w:cs="PingFang SC"/>
          <w:sz w:val="21"/>
          <w:szCs w:val="21"/>
        </w:rPr>
      </w:pPr>
      <w:r>
        <w:rPr>
          <w:rFonts w:ascii="PingFang SC" w:hAnsi="PingFang SC" w:eastAsia="PingFang SC" w:cs="PingFang SC"/>
          <w:b/>
          <w:bCs/>
          <w:spacing w:val="-4"/>
          <w:sz w:val="21"/>
          <w:szCs w:val="21"/>
        </w:rPr>
        <w:t>材料</w:t>
      </w:r>
    </w:p>
    <w:p w14:paraId="0239EC56">
      <w:pPr>
        <w:spacing w:before="24" w:line="192" w:lineRule="auto"/>
        <w:ind w:left="458"/>
        <w:rPr>
          <w:rFonts w:hint="default" w:ascii="PingFang SC" w:hAnsi="PingFang SC" w:eastAsia="PingFang SC" w:cs="PingFang SC"/>
          <w:sz w:val="21"/>
          <w:szCs w:val="21"/>
          <w:lang w:val="en-US" w:eastAsia="zh-CN"/>
        </w:rPr>
      </w:pPr>
      <w:r>
        <w:rPr>
          <w:rFonts w:ascii="PingFang SC" w:hAnsi="PingFang SC" w:eastAsia="PingFang SC" w:cs="PingFang SC"/>
          <w:spacing w:val="-4"/>
          <w:sz w:val="21"/>
          <w:szCs w:val="21"/>
        </w:rPr>
        <w:t>-</w:t>
      </w:r>
      <w:r>
        <w:rPr>
          <w:rFonts w:ascii="PingFang SC" w:hAnsi="PingFang SC" w:eastAsia="PingFang SC" w:cs="PingFang SC"/>
          <w:spacing w:val="58"/>
          <w:sz w:val="21"/>
          <w:szCs w:val="21"/>
        </w:rPr>
        <w:t xml:space="preserve"> </w:t>
      </w:r>
      <w:r>
        <w:rPr>
          <w:rFonts w:ascii="PingFang SC" w:hAnsi="PingFang SC" w:eastAsia="PingFang SC" w:cs="PingFang SC"/>
          <w:spacing w:val="-4"/>
          <w:sz w:val="21"/>
          <w:szCs w:val="21"/>
        </w:rPr>
        <w:t>消毒片</w:t>
      </w:r>
      <w:ins w:id="108" w:author="零 [2]" w:date="2025-11-12T15:21:20Z">
        <w:r>
          <w:rPr>
            <w:rFonts w:hint="eastAsia" w:ascii="PingFang SC" w:hAnsi="PingFang SC" w:eastAsia="PingFang SC" w:cs="PingFang SC"/>
            <w:spacing w:val="-4"/>
            <w:sz w:val="21"/>
            <w:szCs w:val="21"/>
            <w:lang w:eastAsia="zh-CN"/>
          </w:rPr>
          <w:t>（</w:t>
        </w:r>
      </w:ins>
      <w:ins w:id="109" w:author="零 [2]" w:date="2025-11-12T15:21:23Z">
        <w:r>
          <w:rPr>
            <w:rFonts w:hint="eastAsia" w:ascii="PingFang SC" w:hAnsi="PingFang SC" w:eastAsia="PingFang SC" w:cs="PingFang SC"/>
            <w:spacing w:val="-4"/>
            <w:sz w:val="21"/>
            <w:szCs w:val="21"/>
            <w:lang w:val="en-US" w:eastAsia="zh-CN"/>
          </w:rPr>
          <w:t>次氯酸钠</w:t>
        </w:r>
      </w:ins>
      <w:ins w:id="110" w:author="零 [2]" w:date="2025-11-12T15:21:24Z">
        <w:r>
          <w:rPr>
            <w:rFonts w:hint="eastAsia" w:ascii="PingFang SC" w:hAnsi="PingFang SC" w:eastAsia="PingFang SC" w:cs="PingFang SC"/>
            <w:spacing w:val="-4"/>
            <w:sz w:val="21"/>
            <w:szCs w:val="21"/>
            <w:lang w:val="en-US" w:eastAsia="zh-CN"/>
          </w:rPr>
          <w:t>）</w:t>
        </w:r>
      </w:ins>
      <w:r>
        <w:rPr>
          <w:rFonts w:ascii="PingFang SC" w:hAnsi="PingFang SC" w:eastAsia="PingFang SC" w:cs="PingFang SC"/>
          <w:spacing w:val="-4"/>
          <w:sz w:val="21"/>
          <w:szCs w:val="21"/>
        </w:rPr>
        <w:t>：用于洗澡水消毒</w:t>
      </w:r>
      <w:ins w:id="111" w:author="零 [2]" w:date="2025-11-12T15:20:47Z">
        <w:r>
          <w:rPr>
            <w:rFonts w:hint="eastAsia" w:ascii="PingFang SC" w:hAnsi="PingFang SC" w:eastAsia="PingFang SC" w:cs="PingFang SC"/>
            <w:spacing w:val="-4"/>
            <w:sz w:val="21"/>
            <w:szCs w:val="21"/>
            <w:lang w:eastAsia="zh-CN"/>
          </w:rPr>
          <w:t>（</w:t>
        </w:r>
      </w:ins>
      <w:ins w:id="112" w:author="零 [2]" w:date="2025-11-12T15:20:50Z">
        <w:r>
          <w:rPr>
            <w:rFonts w:hint="eastAsia" w:ascii="PingFang SC" w:hAnsi="PingFang SC" w:eastAsia="PingFang SC" w:cs="PingFang SC"/>
            <w:spacing w:val="-4"/>
            <w:sz w:val="21"/>
            <w:szCs w:val="21"/>
            <w:lang w:val="en-US" w:eastAsia="zh-CN"/>
          </w:rPr>
          <w:t>仅</w:t>
        </w:r>
      </w:ins>
      <w:ins w:id="113" w:author="零 [2]" w:date="2025-11-12T15:20:51Z">
        <w:r>
          <w:rPr>
            <w:rFonts w:hint="eastAsia" w:ascii="PingFang SC" w:hAnsi="PingFang SC" w:eastAsia="PingFang SC" w:cs="PingFang SC"/>
            <w:spacing w:val="-4"/>
            <w:sz w:val="21"/>
            <w:szCs w:val="21"/>
            <w:lang w:val="en-US" w:eastAsia="zh-CN"/>
          </w:rPr>
          <w:t>适用于</w:t>
        </w:r>
      </w:ins>
      <w:ins w:id="114" w:author="零 [2]" w:date="2025-11-12T15:20:54Z">
        <w:r>
          <w:rPr>
            <w:rFonts w:hint="eastAsia" w:ascii="PingFang SC" w:hAnsi="PingFang SC" w:eastAsia="PingFang SC" w:cs="PingFang SC"/>
            <w:spacing w:val="-4"/>
            <w:sz w:val="21"/>
            <w:szCs w:val="21"/>
            <w:lang w:val="en-US" w:eastAsia="zh-CN"/>
          </w:rPr>
          <w:t>年龄</w:t>
        </w:r>
      </w:ins>
      <w:ins w:id="115" w:author="零 [2]" w:date="2025-11-12T15:20:56Z">
        <w:r>
          <w:rPr>
            <w:rFonts w:hint="eastAsia" w:ascii="PingFang SC" w:hAnsi="PingFang SC" w:eastAsia="PingFang SC" w:cs="PingFang SC"/>
            <w:spacing w:val="-4"/>
            <w:sz w:val="21"/>
            <w:szCs w:val="21"/>
            <w:lang w:val="en-US" w:eastAsia="zh-CN"/>
          </w:rPr>
          <w:t>较大的</w:t>
        </w:r>
      </w:ins>
      <w:ins w:id="116" w:author="零 [2]" w:date="2025-11-12T15:20:58Z">
        <w:r>
          <w:rPr>
            <w:rFonts w:hint="eastAsia" w:ascii="PingFang SC" w:hAnsi="PingFang SC" w:eastAsia="PingFang SC" w:cs="PingFang SC"/>
            <w:spacing w:val="-4"/>
            <w:sz w:val="21"/>
            <w:szCs w:val="21"/>
            <w:lang w:val="en-US" w:eastAsia="zh-CN"/>
          </w:rPr>
          <w:t>儿童</w:t>
        </w:r>
      </w:ins>
      <w:ins w:id="117" w:author="零 [2]" w:date="2025-11-12T15:20:59Z">
        <w:r>
          <w:rPr>
            <w:rFonts w:hint="eastAsia" w:ascii="PingFang SC" w:hAnsi="PingFang SC" w:eastAsia="PingFang SC" w:cs="PingFang SC"/>
            <w:spacing w:val="-4"/>
            <w:sz w:val="21"/>
            <w:szCs w:val="21"/>
            <w:lang w:val="en-US" w:eastAsia="zh-CN"/>
          </w:rPr>
          <w:t>，</w:t>
        </w:r>
      </w:ins>
      <w:ins w:id="118" w:author="零 [2]" w:date="2025-11-12T15:21:02Z">
        <w:r>
          <w:rPr>
            <w:rFonts w:hint="eastAsia" w:ascii="PingFang SC" w:hAnsi="PingFang SC" w:eastAsia="PingFang SC" w:cs="PingFang SC"/>
            <w:spacing w:val="-4"/>
            <w:sz w:val="21"/>
            <w:szCs w:val="21"/>
            <w:lang w:val="en-US" w:eastAsia="zh-CN"/>
          </w:rPr>
          <w:t>新生儿</w:t>
        </w:r>
      </w:ins>
      <w:ins w:id="119" w:author="零 [2]" w:date="2025-11-12T15:21:03Z">
        <w:r>
          <w:rPr>
            <w:rFonts w:hint="eastAsia" w:ascii="PingFang SC" w:hAnsi="PingFang SC" w:eastAsia="PingFang SC" w:cs="PingFang SC"/>
            <w:spacing w:val="-4"/>
            <w:sz w:val="21"/>
            <w:szCs w:val="21"/>
            <w:lang w:val="en-US" w:eastAsia="zh-CN"/>
          </w:rPr>
          <w:t>禁止</w:t>
        </w:r>
      </w:ins>
      <w:ins w:id="120" w:author="零 [2]" w:date="2025-11-12T15:21:04Z">
        <w:r>
          <w:rPr>
            <w:rFonts w:hint="eastAsia" w:ascii="PingFang SC" w:hAnsi="PingFang SC" w:eastAsia="PingFang SC" w:cs="PingFang SC"/>
            <w:spacing w:val="-4"/>
            <w:sz w:val="21"/>
            <w:szCs w:val="21"/>
            <w:lang w:val="en-US" w:eastAsia="zh-CN"/>
          </w:rPr>
          <w:t>使用</w:t>
        </w:r>
      </w:ins>
      <w:ins w:id="121" w:author="零 [2]" w:date="2025-11-12T15:31:46Z">
        <w:r>
          <w:rPr>
            <w:rFonts w:hint="eastAsia" w:ascii="PingFang SC" w:hAnsi="PingFang SC" w:eastAsia="PingFang SC" w:cs="PingFang SC"/>
            <w:spacing w:val="-4"/>
            <w:sz w:val="21"/>
            <w:szCs w:val="21"/>
            <w:lang w:val="en-US" w:eastAsia="zh-CN"/>
          </w:rPr>
          <w:t>，</w:t>
        </w:r>
      </w:ins>
      <w:ins w:id="122" w:author="零 [2]" w:date="2025-11-12T15:31:48Z">
        <w:r>
          <w:rPr>
            <w:rFonts w:hint="eastAsia" w:ascii="PingFang SC" w:hAnsi="PingFang SC" w:eastAsia="PingFang SC" w:cs="PingFang SC"/>
            <w:spacing w:val="-4"/>
            <w:sz w:val="21"/>
            <w:szCs w:val="21"/>
            <w:lang w:val="en-US" w:eastAsia="zh-CN"/>
          </w:rPr>
          <w:t>每周</w:t>
        </w:r>
      </w:ins>
      <w:ins w:id="123" w:author="零 [2]" w:date="2025-11-12T15:31:49Z">
        <w:r>
          <w:rPr>
            <w:rFonts w:hint="eastAsia" w:ascii="PingFang SC" w:hAnsi="PingFang SC" w:eastAsia="PingFang SC" w:cs="PingFang SC"/>
            <w:spacing w:val="-4"/>
            <w:sz w:val="21"/>
            <w:szCs w:val="21"/>
            <w:lang w:val="en-US" w:eastAsia="zh-CN"/>
          </w:rPr>
          <w:t>最多</w:t>
        </w:r>
      </w:ins>
      <w:ins w:id="124" w:author="零 [2]" w:date="2025-11-12T15:31:50Z">
        <w:r>
          <w:rPr>
            <w:rFonts w:hint="eastAsia" w:ascii="PingFang SC" w:hAnsi="PingFang SC" w:eastAsia="PingFang SC" w:cs="PingFang SC"/>
            <w:spacing w:val="-4"/>
            <w:sz w:val="21"/>
            <w:szCs w:val="21"/>
            <w:lang w:val="en-US" w:eastAsia="zh-CN"/>
          </w:rPr>
          <w:t>使用</w:t>
        </w:r>
      </w:ins>
      <w:ins w:id="125" w:author="零 [2]" w:date="2025-11-12T15:31:51Z">
        <w:r>
          <w:rPr>
            <w:rFonts w:hint="eastAsia" w:ascii="PingFang SC" w:hAnsi="PingFang SC" w:eastAsia="PingFang SC" w:cs="PingFang SC"/>
            <w:spacing w:val="-4"/>
            <w:sz w:val="21"/>
            <w:szCs w:val="21"/>
            <w:lang w:val="en-US" w:eastAsia="zh-CN"/>
          </w:rPr>
          <w:t>2</w:t>
        </w:r>
      </w:ins>
      <w:ins w:id="126" w:author="零 [2]" w:date="2025-11-12T15:31:52Z">
        <w:r>
          <w:rPr>
            <w:rFonts w:hint="eastAsia" w:ascii="PingFang SC" w:hAnsi="PingFang SC" w:eastAsia="PingFang SC" w:cs="PingFang SC"/>
            <w:spacing w:val="-4"/>
            <w:sz w:val="21"/>
            <w:szCs w:val="21"/>
            <w:lang w:val="en-US" w:eastAsia="zh-CN"/>
          </w:rPr>
          <w:t>次</w:t>
        </w:r>
      </w:ins>
      <w:ins w:id="127" w:author="零 [2]" w:date="2025-11-12T15:31:54Z">
        <w:r>
          <w:rPr>
            <w:rFonts w:hint="eastAsia" w:ascii="PingFang SC" w:hAnsi="PingFang SC" w:eastAsia="PingFang SC" w:cs="PingFang SC"/>
            <w:spacing w:val="-4"/>
            <w:sz w:val="21"/>
            <w:szCs w:val="21"/>
            <w:lang w:val="en-US" w:eastAsia="zh-CN"/>
          </w:rPr>
          <w:t>，</w:t>
        </w:r>
      </w:ins>
      <w:ins w:id="128" w:author="零 [2]" w:date="2025-11-12T15:32:00Z">
        <w:r>
          <w:rPr>
            <w:rFonts w:hint="eastAsia" w:ascii="PingFang SC" w:hAnsi="PingFang SC" w:eastAsia="PingFang SC" w:cs="PingFang SC"/>
            <w:spacing w:val="-4"/>
            <w:sz w:val="21"/>
            <w:szCs w:val="21"/>
            <w:lang w:val="en-US" w:eastAsia="zh-CN"/>
          </w:rPr>
          <w:t>1</w:t>
        </w:r>
      </w:ins>
      <w:ins w:id="129" w:author="零 [2]" w:date="2025-11-12T15:32:01Z">
        <w:r>
          <w:rPr>
            <w:rFonts w:hint="eastAsia" w:ascii="PingFang SC" w:hAnsi="PingFang SC" w:eastAsia="PingFang SC" w:cs="PingFang SC"/>
            <w:spacing w:val="-4"/>
            <w:sz w:val="21"/>
            <w:szCs w:val="21"/>
            <w:lang w:val="en-US" w:eastAsia="zh-CN"/>
          </w:rPr>
          <w:t>0-1</w:t>
        </w:r>
      </w:ins>
      <w:ins w:id="130" w:author="零 [2]" w:date="2025-11-12T15:32:02Z">
        <w:r>
          <w:rPr>
            <w:rFonts w:hint="eastAsia" w:ascii="PingFang SC" w:hAnsi="PingFang SC" w:eastAsia="PingFang SC" w:cs="PingFang SC"/>
            <w:spacing w:val="-4"/>
            <w:sz w:val="21"/>
            <w:szCs w:val="21"/>
            <w:lang w:val="en-US" w:eastAsia="zh-CN"/>
          </w:rPr>
          <w:t>5</w:t>
        </w:r>
      </w:ins>
      <w:ins w:id="131" w:author="零 [2]" w:date="2025-11-12T15:32:06Z">
        <w:r>
          <w:rPr>
            <w:rFonts w:hint="eastAsia" w:ascii="PingFang SC" w:hAnsi="PingFang SC" w:eastAsia="PingFang SC" w:cs="PingFang SC"/>
            <w:spacing w:val="-4"/>
            <w:sz w:val="21"/>
            <w:szCs w:val="21"/>
            <w:lang w:val="en-US" w:eastAsia="zh-CN"/>
          </w:rPr>
          <w:t>分钟</w:t>
        </w:r>
      </w:ins>
      <w:ins w:id="132" w:author="零 [2]" w:date="2025-11-12T15:32:07Z">
        <w:r>
          <w:rPr>
            <w:rFonts w:hint="eastAsia" w:ascii="PingFang SC" w:hAnsi="PingFang SC" w:eastAsia="PingFang SC" w:cs="PingFang SC"/>
            <w:spacing w:val="-4"/>
            <w:sz w:val="21"/>
            <w:szCs w:val="21"/>
            <w:lang w:val="en-US" w:eastAsia="zh-CN"/>
          </w:rPr>
          <w:t>后</w:t>
        </w:r>
      </w:ins>
      <w:ins w:id="133" w:author="零 [2]" w:date="2025-11-12T15:32:08Z">
        <w:r>
          <w:rPr>
            <w:rFonts w:hint="eastAsia" w:ascii="PingFang SC" w:hAnsi="PingFang SC" w:eastAsia="PingFang SC" w:cs="PingFang SC"/>
            <w:spacing w:val="-4"/>
            <w:sz w:val="21"/>
            <w:szCs w:val="21"/>
            <w:lang w:val="en-US" w:eastAsia="zh-CN"/>
          </w:rPr>
          <w:t>立即</w:t>
        </w:r>
      </w:ins>
      <w:ins w:id="134" w:author="零 [2]" w:date="2025-11-12T15:32:10Z">
        <w:r>
          <w:rPr>
            <w:rFonts w:hint="eastAsia" w:ascii="PingFang SC" w:hAnsi="PingFang SC" w:eastAsia="PingFang SC" w:cs="PingFang SC"/>
            <w:spacing w:val="-4"/>
            <w:sz w:val="21"/>
            <w:szCs w:val="21"/>
            <w:lang w:val="en-US" w:eastAsia="zh-CN"/>
          </w:rPr>
          <w:t>用</w:t>
        </w:r>
      </w:ins>
      <w:ins w:id="135" w:author="零 [2]" w:date="2025-11-12T15:32:12Z">
        <w:r>
          <w:rPr>
            <w:rFonts w:hint="eastAsia" w:ascii="PingFang SC" w:hAnsi="PingFang SC" w:eastAsia="PingFang SC" w:cs="PingFang SC"/>
            <w:spacing w:val="-4"/>
            <w:sz w:val="21"/>
            <w:szCs w:val="21"/>
            <w:lang w:val="en-US" w:eastAsia="zh-CN"/>
          </w:rPr>
          <w:t>清水</w:t>
        </w:r>
      </w:ins>
      <w:ins w:id="136" w:author="零 [2]" w:date="2025-11-12T15:32:15Z">
        <w:r>
          <w:rPr>
            <w:rFonts w:hint="eastAsia" w:ascii="PingFang SC" w:hAnsi="PingFang SC" w:eastAsia="PingFang SC" w:cs="PingFang SC"/>
            <w:spacing w:val="-4"/>
            <w:sz w:val="21"/>
            <w:szCs w:val="21"/>
            <w:lang w:val="en-US" w:eastAsia="zh-CN"/>
          </w:rPr>
          <w:t>冲洗</w:t>
        </w:r>
      </w:ins>
      <w:ins w:id="137" w:author="零 [2]" w:date="2025-11-12T15:32:17Z">
        <w:r>
          <w:rPr>
            <w:rFonts w:hint="eastAsia" w:ascii="PingFang SC" w:hAnsi="PingFang SC" w:eastAsia="PingFang SC" w:cs="PingFang SC"/>
            <w:spacing w:val="-4"/>
            <w:sz w:val="21"/>
            <w:szCs w:val="21"/>
            <w:lang w:val="en-US" w:eastAsia="zh-CN"/>
          </w:rPr>
          <w:t>干净</w:t>
        </w:r>
      </w:ins>
      <w:ins w:id="138" w:author="零 [2]" w:date="2025-11-12T15:32:23Z">
        <w:r>
          <w:rPr>
            <w:rFonts w:hint="eastAsia" w:ascii="PingFang SC" w:hAnsi="PingFang SC" w:eastAsia="PingFang SC" w:cs="PingFang SC"/>
            <w:spacing w:val="-4"/>
            <w:sz w:val="21"/>
            <w:szCs w:val="21"/>
            <w:lang w:val="en-US" w:eastAsia="zh-CN"/>
          </w:rPr>
          <w:t>，</w:t>
        </w:r>
      </w:ins>
      <w:ins w:id="139" w:author="零 [2]" w:date="2025-11-12T15:32:25Z">
        <w:r>
          <w:rPr>
            <w:rFonts w:hint="eastAsia" w:ascii="PingFang SC" w:hAnsi="PingFang SC" w:eastAsia="PingFang SC" w:cs="PingFang SC"/>
            <w:spacing w:val="-4"/>
            <w:sz w:val="21"/>
            <w:szCs w:val="21"/>
            <w:lang w:val="en-US" w:eastAsia="zh-CN"/>
          </w:rPr>
          <w:t>避免</w:t>
        </w:r>
      </w:ins>
      <w:ins w:id="140" w:author="零 [2]" w:date="2025-11-12T15:32:26Z">
        <w:r>
          <w:rPr>
            <w:rFonts w:hint="eastAsia" w:ascii="PingFang SC" w:hAnsi="PingFang SC" w:eastAsia="PingFang SC" w:cs="PingFang SC"/>
            <w:spacing w:val="-4"/>
            <w:sz w:val="21"/>
            <w:szCs w:val="21"/>
            <w:lang w:val="en-US" w:eastAsia="zh-CN"/>
          </w:rPr>
          <w:t>接触</w:t>
        </w:r>
      </w:ins>
      <w:ins w:id="141" w:author="零 [2]" w:date="2025-11-12T15:32:29Z">
        <w:r>
          <w:rPr>
            <w:rFonts w:hint="eastAsia" w:ascii="PingFang SC" w:hAnsi="PingFang SC" w:eastAsia="PingFang SC" w:cs="PingFang SC"/>
            <w:spacing w:val="-4"/>
            <w:sz w:val="21"/>
            <w:szCs w:val="21"/>
            <w:lang w:val="en-US" w:eastAsia="zh-CN"/>
          </w:rPr>
          <w:t>眼睛</w:t>
        </w:r>
      </w:ins>
      <w:ins w:id="142" w:author="零 [2]" w:date="2025-11-12T15:32:30Z">
        <w:r>
          <w:rPr>
            <w:rFonts w:hint="eastAsia" w:ascii="PingFang SC" w:hAnsi="PingFang SC" w:eastAsia="PingFang SC" w:cs="PingFang SC"/>
            <w:spacing w:val="-4"/>
            <w:sz w:val="21"/>
            <w:szCs w:val="21"/>
            <w:lang w:val="en-US" w:eastAsia="zh-CN"/>
          </w:rPr>
          <w:t>及</w:t>
        </w:r>
      </w:ins>
      <w:ins w:id="143" w:author="零 [2]" w:date="2025-11-12T15:32:31Z">
        <w:r>
          <w:rPr>
            <w:rFonts w:hint="eastAsia" w:ascii="PingFang SC" w:hAnsi="PingFang SC" w:eastAsia="PingFang SC" w:cs="PingFang SC"/>
            <w:spacing w:val="-4"/>
            <w:sz w:val="21"/>
            <w:szCs w:val="21"/>
            <w:lang w:val="en-US" w:eastAsia="zh-CN"/>
          </w:rPr>
          <w:t>口腔</w:t>
        </w:r>
      </w:ins>
      <w:ins w:id="144" w:author="零 [2]" w:date="2025-11-12T15:21:07Z">
        <w:r>
          <w:rPr>
            <w:rFonts w:hint="eastAsia" w:ascii="PingFang SC" w:hAnsi="PingFang SC" w:eastAsia="PingFang SC" w:cs="PingFang SC"/>
            <w:spacing w:val="-4"/>
            <w:sz w:val="21"/>
            <w:szCs w:val="21"/>
            <w:lang w:val="en-US" w:eastAsia="zh-CN"/>
          </w:rPr>
          <w:t>）</w:t>
        </w:r>
      </w:ins>
      <w:ins w:id="145" w:author="零 [2]" w:date="2025-11-12T15:42:20Z">
        <w:r>
          <w:rPr>
            <w:rFonts w:hint="eastAsia" w:ascii="PingFang SC" w:hAnsi="PingFang SC" w:eastAsia="PingFang SC" w:cs="PingFang SC"/>
            <w:spacing w:val="-4"/>
            <w:sz w:val="21"/>
            <w:szCs w:val="21"/>
            <w:lang w:val="en-US" w:eastAsia="zh-CN"/>
          </w:rPr>
          <w:t>；</w:t>
        </w:r>
      </w:ins>
      <w:ins w:id="146" w:author="零 [2]" w:date="2025-11-12T15:42:22Z">
        <w:r>
          <w:rPr>
            <w:rFonts w:hint="eastAsia" w:ascii="PingFang SC" w:hAnsi="PingFang SC" w:eastAsia="PingFang SC" w:cs="PingFang SC"/>
            <w:spacing w:val="-4"/>
            <w:sz w:val="21"/>
            <w:szCs w:val="21"/>
            <w:lang w:val="en-US" w:eastAsia="zh-CN"/>
          </w:rPr>
          <w:t>以及</w:t>
        </w:r>
      </w:ins>
      <w:ins w:id="147" w:author="零 [2]" w:date="2025-11-12T15:42:23Z">
        <w:r>
          <w:rPr>
            <w:rFonts w:hint="eastAsia" w:ascii="PingFang SC" w:hAnsi="PingFang SC" w:eastAsia="PingFang SC" w:cs="PingFang SC"/>
            <w:spacing w:val="-4"/>
            <w:sz w:val="21"/>
            <w:szCs w:val="21"/>
            <w:lang w:val="en-US" w:eastAsia="zh-CN"/>
          </w:rPr>
          <w:t>换药</w:t>
        </w:r>
      </w:ins>
      <w:ins w:id="148" w:author="零 [2]" w:date="2025-11-12T15:42:24Z">
        <w:r>
          <w:rPr>
            <w:rFonts w:hint="eastAsia" w:ascii="PingFang SC" w:hAnsi="PingFang SC" w:eastAsia="PingFang SC" w:cs="PingFang SC"/>
            <w:spacing w:val="-4"/>
            <w:sz w:val="21"/>
            <w:szCs w:val="21"/>
            <w:lang w:val="en-US" w:eastAsia="zh-CN"/>
          </w:rPr>
          <w:t>前</w:t>
        </w:r>
      </w:ins>
      <w:ins w:id="149" w:author="零 [2]" w:date="2025-11-12T15:42:30Z">
        <w:r>
          <w:rPr>
            <w:rFonts w:hint="eastAsia" w:ascii="PingFang SC" w:hAnsi="PingFang SC" w:eastAsia="PingFang SC" w:cs="PingFang SC"/>
            <w:spacing w:val="-4"/>
            <w:sz w:val="21"/>
            <w:szCs w:val="21"/>
            <w:lang w:val="en-US" w:eastAsia="zh-CN"/>
          </w:rPr>
          <w:t>台面</w:t>
        </w:r>
      </w:ins>
      <w:ins w:id="150" w:author="零 [2]" w:date="2025-11-12T15:42:34Z">
        <w:r>
          <w:rPr>
            <w:rFonts w:hint="eastAsia" w:ascii="PingFang SC" w:hAnsi="PingFang SC" w:eastAsia="PingFang SC" w:cs="PingFang SC"/>
            <w:spacing w:val="-4"/>
            <w:sz w:val="21"/>
            <w:szCs w:val="21"/>
            <w:lang w:val="en-US" w:eastAsia="zh-CN"/>
          </w:rPr>
          <w:t>擦拭</w:t>
        </w:r>
      </w:ins>
      <w:ins w:id="151" w:author="零 [2]" w:date="2025-11-12T15:42:38Z">
        <w:r>
          <w:rPr>
            <w:rFonts w:hint="eastAsia" w:ascii="PingFang SC" w:hAnsi="PingFang SC" w:eastAsia="PingFang SC" w:cs="PingFang SC"/>
            <w:spacing w:val="-4"/>
            <w:sz w:val="21"/>
            <w:szCs w:val="21"/>
            <w:lang w:val="en-US" w:eastAsia="zh-CN"/>
          </w:rPr>
          <w:t>。</w:t>
        </w:r>
      </w:ins>
    </w:p>
    <w:p w14:paraId="29081B6B">
      <w:pPr>
        <w:spacing w:before="30" w:line="184" w:lineRule="auto"/>
        <w:jc w:val="right"/>
        <w:rPr>
          <w:rFonts w:ascii="PingFang SC" w:hAnsi="PingFang SC" w:eastAsia="PingFang SC" w:cs="PingFang SC"/>
          <w:sz w:val="21"/>
          <w:szCs w:val="21"/>
        </w:rPr>
      </w:pPr>
      <w:r>
        <w:rPr>
          <w:rFonts w:ascii="PingFang SC" w:hAnsi="PingFang SC" w:eastAsia="PingFang SC" w:cs="PingFang SC"/>
          <w:spacing w:val="-1"/>
          <w:sz w:val="21"/>
          <w:szCs w:val="21"/>
        </w:rPr>
        <w:t>-</w:t>
      </w:r>
      <w:r>
        <w:rPr>
          <w:rFonts w:ascii="PingFang SC" w:hAnsi="PingFang SC" w:eastAsia="PingFang SC" w:cs="PingFang SC"/>
          <w:spacing w:val="51"/>
          <w:sz w:val="21"/>
          <w:szCs w:val="21"/>
        </w:rPr>
        <w:t xml:space="preserve"> </w:t>
      </w:r>
      <w:r>
        <w:rPr>
          <w:rFonts w:ascii="PingFang SC" w:hAnsi="PingFang SC" w:eastAsia="PingFang SC" w:cs="PingFang SC"/>
          <w:spacing w:val="-1"/>
          <w:sz w:val="21"/>
          <w:szCs w:val="21"/>
        </w:rPr>
        <w:t>生理盐水（生理盐水冲洗伤口副作用最小，效果与碘伏接近）</w:t>
      </w:r>
    </w:p>
    <w:p w14:paraId="422DB8D5">
      <w:pPr>
        <w:spacing w:before="42" w:line="184" w:lineRule="auto"/>
        <w:ind w:left="458"/>
        <w:rPr>
          <w:rFonts w:ascii="PingFang SC" w:hAnsi="PingFang SC" w:eastAsia="PingFang SC" w:cs="PingFang SC"/>
          <w:sz w:val="21"/>
          <w:szCs w:val="21"/>
        </w:rPr>
      </w:pPr>
      <w:r>
        <w:rPr>
          <w:rFonts w:ascii="PingFang SC" w:hAnsi="PingFang SC" w:eastAsia="PingFang SC" w:cs="PingFang SC"/>
          <w:spacing w:val="-5"/>
          <w:sz w:val="21"/>
          <w:szCs w:val="21"/>
        </w:rPr>
        <w:t>-</w:t>
      </w:r>
      <w:r>
        <w:rPr>
          <w:rFonts w:ascii="PingFang SC" w:hAnsi="PingFang SC" w:eastAsia="PingFang SC" w:cs="PingFang SC"/>
          <w:spacing w:val="43"/>
          <w:sz w:val="21"/>
          <w:szCs w:val="21"/>
        </w:rPr>
        <w:t xml:space="preserve"> </w:t>
      </w:r>
      <w:r>
        <w:commentReference w:id="3"/>
      </w:r>
      <w:r>
        <w:rPr>
          <w:rFonts w:ascii="PingFang SC" w:hAnsi="PingFang SC" w:eastAsia="PingFang SC" w:cs="PingFang SC"/>
          <w:spacing w:val="-5"/>
          <w:sz w:val="21"/>
          <w:szCs w:val="21"/>
        </w:rPr>
        <w:t>碘伏（可清洗伤口，或护理人员洗手</w:t>
      </w:r>
      <w:r>
        <w:rPr>
          <w:rFonts w:ascii="PingFang SC" w:hAnsi="PingFang SC" w:eastAsia="PingFang SC" w:cs="PingFang SC"/>
          <w:spacing w:val="-12"/>
          <w:sz w:val="21"/>
          <w:szCs w:val="21"/>
        </w:rPr>
        <w:t>）（</w:t>
      </w:r>
      <w:r>
        <w:rPr>
          <w:rFonts w:ascii="PingFang SC" w:hAnsi="PingFang SC" w:eastAsia="PingFang SC" w:cs="PingFang SC"/>
          <w:spacing w:val="-5"/>
          <w:sz w:val="21"/>
          <w:szCs w:val="21"/>
        </w:rPr>
        <w:t>不要用碘酒，疼）</w:t>
      </w:r>
    </w:p>
    <w:p w14:paraId="5AB188BE">
      <w:pPr>
        <w:spacing w:before="39" w:line="191" w:lineRule="auto"/>
        <w:ind w:left="458"/>
        <w:rPr>
          <w:rFonts w:ascii="PingFang SC" w:hAnsi="PingFang SC" w:eastAsia="PingFang SC" w:cs="PingFang SC"/>
          <w:sz w:val="21"/>
          <w:szCs w:val="21"/>
        </w:rPr>
      </w:pPr>
      <w:r>
        <w:rPr>
          <w:rFonts w:ascii="PingFang SC" w:hAnsi="PingFang SC" w:eastAsia="PingFang SC" w:cs="PingFang SC"/>
          <w:spacing w:val="-6"/>
          <w:sz w:val="21"/>
          <w:szCs w:val="21"/>
        </w:rPr>
        <w:t>-</w:t>
      </w:r>
      <w:r>
        <w:rPr>
          <w:rFonts w:ascii="PingFang SC" w:hAnsi="PingFang SC" w:eastAsia="PingFang SC" w:cs="PingFang SC"/>
          <w:spacing w:val="60"/>
          <w:sz w:val="21"/>
          <w:szCs w:val="21"/>
        </w:rPr>
        <w:t xml:space="preserve"> </w:t>
      </w:r>
      <w:r>
        <w:rPr>
          <w:rFonts w:ascii="PingFang SC" w:hAnsi="PingFang SC" w:eastAsia="PingFang SC" w:cs="PingFang SC"/>
          <w:spacing w:val="-6"/>
          <w:sz w:val="21"/>
          <w:szCs w:val="21"/>
        </w:rPr>
        <w:t>医用酒精（器械消毒）</w:t>
      </w:r>
    </w:p>
    <w:p w14:paraId="68C43C23">
      <w:pPr>
        <w:spacing w:before="32" w:line="192" w:lineRule="auto"/>
        <w:ind w:left="458"/>
        <w:rPr>
          <w:rFonts w:ascii="PingFang SC" w:hAnsi="PingFang SC" w:eastAsia="PingFang SC" w:cs="PingFang SC"/>
          <w:sz w:val="21"/>
          <w:szCs w:val="21"/>
        </w:rPr>
      </w:pPr>
      <w:r>
        <w:rPr>
          <w:rFonts w:ascii="PingFang SC" w:hAnsi="PingFang SC" w:eastAsia="PingFang SC" w:cs="PingFang SC"/>
          <w:spacing w:val="-8"/>
          <w:sz w:val="21"/>
          <w:szCs w:val="21"/>
        </w:rPr>
        <w:t>-</w:t>
      </w:r>
      <w:r>
        <w:rPr>
          <w:rFonts w:ascii="PingFang SC" w:hAnsi="PingFang SC" w:eastAsia="PingFang SC" w:cs="PingFang SC"/>
          <w:spacing w:val="57"/>
          <w:w w:val="101"/>
          <w:sz w:val="21"/>
          <w:szCs w:val="21"/>
        </w:rPr>
        <w:t xml:space="preserve"> </w:t>
      </w:r>
      <w:r>
        <w:rPr>
          <w:rFonts w:ascii="PingFang SC" w:hAnsi="PingFang SC" w:eastAsia="PingFang SC" w:cs="PingFang SC"/>
          <w:spacing w:val="-8"/>
          <w:sz w:val="21"/>
          <w:szCs w:val="21"/>
        </w:rPr>
        <w:t>医用凡士林或婴儿油</w:t>
      </w:r>
      <w:commentRangeStart w:id="4"/>
      <w:r>
        <w:rPr>
          <w:position w:val="-5"/>
          <w:sz w:val="21"/>
          <w:szCs w:val="21"/>
        </w:rPr>
        <w:drawing>
          <wp:inline distT="0" distB="0" distL="0" distR="0">
            <wp:extent cx="62230" cy="69215"/>
            <wp:effectExtent l="0" t="0" r="0" b="0"/>
            <wp:docPr id="12" name="IM 12"/>
            <wp:cNvGraphicFramePr/>
            <a:graphic xmlns:a="http://schemas.openxmlformats.org/drawingml/2006/main">
              <a:graphicData uri="http://schemas.openxmlformats.org/drawingml/2006/picture">
                <pic:pic xmlns:pic="http://schemas.openxmlformats.org/drawingml/2006/picture">
                  <pic:nvPicPr>
                    <pic:cNvPr id="12" name="IM 12"/>
                    <pic:cNvPicPr/>
                  </pic:nvPicPr>
                  <pic:blipFill>
                    <a:blip r:embed="rId143"/>
                    <a:stretch>
                      <a:fillRect/>
                    </a:stretch>
                  </pic:blipFill>
                  <pic:spPr>
                    <a:xfrm>
                      <a:off x="0" y="0"/>
                      <a:ext cx="62317" cy="69469"/>
                    </a:xfrm>
                    <a:prstGeom prst="rect">
                      <a:avLst/>
                    </a:prstGeom>
                  </pic:spPr>
                </pic:pic>
              </a:graphicData>
            </a:graphic>
          </wp:inline>
        </w:drawing>
      </w:r>
      <w:commentRangeEnd w:id="4"/>
      <w:r>
        <w:commentReference w:id="4"/>
      </w:r>
      <w:r>
        <w:rPr>
          <w:rFonts w:ascii="PingFang SC" w:hAnsi="PingFang SC" w:eastAsia="PingFang SC" w:cs="PingFang SC"/>
          <w:spacing w:val="-8"/>
          <w:sz w:val="21"/>
          <w:szCs w:val="21"/>
        </w:rPr>
        <w:t>（可用于润滑皮肤）</w:t>
      </w:r>
    </w:p>
    <w:p w14:paraId="3D76AA35">
      <w:pPr>
        <w:spacing w:before="31" w:line="192" w:lineRule="auto"/>
        <w:ind w:left="458"/>
      </w:pPr>
      <w:r>
        <w:rPr>
          <w:rFonts w:ascii="PingFang SC" w:hAnsi="PingFang SC" w:eastAsia="PingFang SC" w:cs="PingFang SC"/>
          <w:spacing w:val="-11"/>
          <w:sz w:val="21"/>
          <w:szCs w:val="21"/>
        </w:rPr>
        <w:t>-</w:t>
      </w:r>
      <w:r>
        <w:rPr>
          <w:rFonts w:ascii="PingFang SC" w:hAnsi="PingFang SC" w:eastAsia="PingFang SC" w:cs="PingFang SC"/>
          <w:spacing w:val="70"/>
          <w:w w:val="101"/>
          <w:sz w:val="21"/>
          <w:szCs w:val="21"/>
        </w:rPr>
        <w:t xml:space="preserve"> </w:t>
      </w:r>
      <w:ins w:id="152" w:author="零 [2]" w:date="2025-11-12T15:49:53Z">
        <w:r>
          <w:rPr>
            <w:rFonts w:hint="eastAsia" w:ascii="PingFang SC" w:hAnsi="PingFang SC" w:eastAsia="PingFang SC" w:cs="PingFang SC"/>
            <w:spacing w:val="70"/>
            <w:w w:val="101"/>
            <w:sz w:val="21"/>
            <w:szCs w:val="21"/>
            <w:lang w:val="en-US" w:eastAsia="zh-CN"/>
          </w:rPr>
          <w:t>2</w:t>
        </w:r>
      </w:ins>
      <w:ins w:id="153" w:author="零 [2]" w:date="2025-11-12T15:49:55Z">
        <w:r>
          <w:rPr>
            <w:rFonts w:hint="eastAsia" w:ascii="PingFang SC" w:hAnsi="PingFang SC" w:eastAsia="PingFang SC" w:cs="PingFang SC"/>
            <w:spacing w:val="70"/>
            <w:w w:val="101"/>
            <w:sz w:val="21"/>
            <w:szCs w:val="21"/>
            <w:lang w:val="en-US" w:eastAsia="zh-CN"/>
          </w:rPr>
          <w:t>把</w:t>
        </w:r>
      </w:ins>
      <w:r>
        <w:rPr>
          <w:rFonts w:ascii="PingFang SC" w:hAnsi="PingFang SC" w:eastAsia="PingFang SC" w:cs="PingFang SC"/>
          <w:spacing w:val="-11"/>
          <w:sz w:val="21"/>
          <w:szCs w:val="21"/>
        </w:rPr>
        <w:t>14cm 医用剪刀（</w:t>
      </w:r>
      <w:ins w:id="154" w:author="零 [2]" w:date="2025-11-12T15:49:57Z">
        <w:r>
          <w:rPr>
            <w:rFonts w:hint="eastAsia" w:ascii="PingFang SC" w:hAnsi="PingFang SC" w:eastAsia="PingFang SC" w:cs="PingFang SC"/>
            <w:spacing w:val="-11"/>
            <w:sz w:val="21"/>
            <w:szCs w:val="21"/>
            <w:lang w:val="en-US" w:eastAsia="zh-CN"/>
          </w:rPr>
          <w:t>1</w:t>
        </w:r>
      </w:ins>
      <w:ins w:id="155" w:author="零 [2]" w:date="2025-11-12T15:49:58Z">
        <w:r>
          <w:rPr>
            <w:rFonts w:hint="eastAsia" w:ascii="PingFang SC" w:hAnsi="PingFang SC" w:eastAsia="PingFang SC" w:cs="PingFang SC"/>
            <w:spacing w:val="-11"/>
            <w:sz w:val="21"/>
            <w:szCs w:val="21"/>
            <w:lang w:val="en-US" w:eastAsia="zh-CN"/>
          </w:rPr>
          <w:t>把</w:t>
        </w:r>
      </w:ins>
      <w:ins w:id="156" w:author="零 [2]" w:date="2025-11-12T15:50:00Z">
        <w:r>
          <w:rPr>
            <w:rFonts w:hint="eastAsia" w:ascii="PingFang SC" w:hAnsi="PingFang SC" w:eastAsia="PingFang SC" w:cs="PingFang SC"/>
            <w:spacing w:val="-11"/>
            <w:sz w:val="21"/>
            <w:szCs w:val="21"/>
            <w:lang w:val="en-US" w:eastAsia="zh-CN"/>
          </w:rPr>
          <w:t>用于</w:t>
        </w:r>
      </w:ins>
      <w:r>
        <w:rPr>
          <w:rFonts w:ascii="PingFang SC" w:hAnsi="PingFang SC" w:eastAsia="PingFang SC" w:cs="PingFang SC"/>
          <w:spacing w:val="-11"/>
          <w:sz w:val="21"/>
          <w:szCs w:val="21"/>
        </w:rPr>
        <w:t>剪开水疱，</w:t>
      </w:r>
      <w:ins w:id="157" w:author="零 [2]" w:date="2025-11-12T15:50:03Z">
        <w:r>
          <w:rPr>
            <w:rFonts w:hint="eastAsia" w:ascii="PingFang SC" w:hAnsi="PingFang SC" w:eastAsia="PingFang SC" w:cs="PingFang SC"/>
            <w:spacing w:val="-11"/>
            <w:sz w:val="21"/>
            <w:szCs w:val="21"/>
            <w:lang w:val="en-US" w:eastAsia="zh-CN"/>
          </w:rPr>
          <w:t>一</w:t>
        </w:r>
      </w:ins>
      <w:ins w:id="158" w:author="零 [2]" w:date="2025-11-12T15:50:04Z">
        <w:r>
          <w:rPr>
            <w:rFonts w:hint="eastAsia" w:ascii="PingFang SC" w:hAnsi="PingFang SC" w:eastAsia="PingFang SC" w:cs="PingFang SC"/>
            <w:spacing w:val="-11"/>
            <w:sz w:val="21"/>
            <w:szCs w:val="21"/>
            <w:lang w:val="en-US" w:eastAsia="zh-CN"/>
          </w:rPr>
          <w:t>把</w:t>
        </w:r>
      </w:ins>
      <w:ins w:id="159" w:author="零 [2]" w:date="2025-11-12T15:50:08Z">
        <w:r>
          <w:rPr>
            <w:rFonts w:hint="eastAsia" w:ascii="PingFang SC" w:hAnsi="PingFang SC" w:eastAsia="PingFang SC" w:cs="PingFang SC"/>
            <w:spacing w:val="-11"/>
            <w:sz w:val="21"/>
            <w:szCs w:val="21"/>
            <w:lang w:val="en-US" w:eastAsia="zh-CN"/>
          </w:rPr>
          <w:t>用于</w:t>
        </w:r>
      </w:ins>
      <w:ins w:id="160" w:author="零 [2]" w:date="2025-11-12T15:50:09Z">
        <w:r>
          <w:rPr>
            <w:rFonts w:hint="eastAsia" w:ascii="PingFang SC" w:hAnsi="PingFang SC" w:eastAsia="PingFang SC" w:cs="PingFang SC"/>
            <w:spacing w:val="-11"/>
            <w:sz w:val="21"/>
            <w:szCs w:val="21"/>
            <w:lang w:val="en-US" w:eastAsia="zh-CN"/>
          </w:rPr>
          <w:t>裁剪</w:t>
        </w:r>
      </w:ins>
      <w:ins w:id="161" w:author="零 [2]" w:date="2025-11-12T15:50:11Z">
        <w:r>
          <w:rPr>
            <w:rFonts w:hint="eastAsia" w:ascii="PingFang SC" w:hAnsi="PingFang SC" w:eastAsia="PingFang SC" w:cs="PingFang SC"/>
            <w:spacing w:val="-11"/>
            <w:sz w:val="21"/>
            <w:szCs w:val="21"/>
            <w:lang w:val="en-US" w:eastAsia="zh-CN"/>
          </w:rPr>
          <w:t>无菌</w:t>
        </w:r>
      </w:ins>
      <w:ins w:id="162" w:author="零 [2]" w:date="2025-11-12T15:50:12Z">
        <w:r>
          <w:rPr>
            <w:rFonts w:hint="eastAsia" w:ascii="PingFang SC" w:hAnsi="PingFang SC" w:eastAsia="PingFang SC" w:cs="PingFang SC"/>
            <w:spacing w:val="-11"/>
            <w:sz w:val="21"/>
            <w:szCs w:val="21"/>
            <w:lang w:val="en-US" w:eastAsia="zh-CN"/>
          </w:rPr>
          <w:t>敷料</w:t>
        </w:r>
      </w:ins>
      <w:ins w:id="163" w:author="零 [2]" w:date="2025-11-12T15:50:16Z">
        <w:r>
          <w:rPr>
            <w:rFonts w:hint="eastAsia" w:ascii="PingFang SC" w:hAnsi="PingFang SC" w:eastAsia="PingFang SC" w:cs="PingFang SC"/>
            <w:spacing w:val="-11"/>
            <w:sz w:val="21"/>
            <w:szCs w:val="21"/>
            <w:lang w:val="en-US" w:eastAsia="zh-CN"/>
          </w:rPr>
          <w:t>、</w:t>
        </w:r>
      </w:ins>
      <w:del w:id="164" w:author="零 [2]" w:date="2025-11-12T15:50:15Z">
        <w:r>
          <w:rPr>
            <w:rFonts w:ascii="PingFang SC" w:hAnsi="PingFang SC" w:eastAsia="PingFang SC" w:cs="PingFang SC"/>
            <w:spacing w:val="-11"/>
            <w:sz w:val="21"/>
            <w:szCs w:val="21"/>
          </w:rPr>
          <w:delText>裁</w:delText>
        </w:r>
      </w:del>
      <w:del w:id="165" w:author="零 [2]" w:date="2025-11-12T15:50:14Z">
        <w:r>
          <w:rPr>
            <w:rFonts w:ascii="PingFang SC" w:hAnsi="PingFang SC" w:eastAsia="PingFang SC" w:cs="PingFang SC"/>
            <w:spacing w:val="-11"/>
            <w:sz w:val="21"/>
            <w:szCs w:val="21"/>
          </w:rPr>
          <w:delText>剪</w:delText>
        </w:r>
      </w:del>
      <w:r>
        <w:rPr>
          <w:rFonts w:ascii="PingFang SC" w:hAnsi="PingFang SC" w:eastAsia="PingFang SC" w:cs="PingFang SC"/>
          <w:spacing w:val="-11"/>
          <w:sz w:val="21"/>
          <w:szCs w:val="21"/>
        </w:rPr>
        <w:t>纱布等</w:t>
      </w:r>
      <w:ins w:id="166" w:author="零 [2]" w:date="2025-11-12T15:50:21Z">
        <w:r>
          <w:rPr>
            <w:rFonts w:hint="eastAsia" w:ascii="PingFang SC" w:hAnsi="PingFang SC" w:eastAsia="PingFang SC" w:cs="PingFang SC"/>
            <w:spacing w:val="-11"/>
            <w:sz w:val="21"/>
            <w:szCs w:val="21"/>
            <w:lang w:eastAsia="zh-CN"/>
          </w:rPr>
          <w:t>；</w:t>
        </w:r>
      </w:ins>
      <w:ins w:id="167" w:author="零 [2]" w:date="2025-11-12T15:50:23Z">
        <w:r>
          <w:rPr>
            <w:rFonts w:hint="eastAsia" w:ascii="PingFang SC" w:hAnsi="PingFang SC" w:eastAsia="PingFang SC" w:cs="PingFang SC"/>
            <w:spacing w:val="-11"/>
            <w:sz w:val="21"/>
            <w:szCs w:val="21"/>
            <w:lang w:val="en-US" w:eastAsia="zh-CN"/>
          </w:rPr>
          <w:t>不可</w:t>
        </w:r>
      </w:ins>
      <w:ins w:id="168" w:author="零 [2]" w:date="2025-11-12T15:50:25Z">
        <w:r>
          <w:rPr>
            <w:rFonts w:hint="eastAsia" w:ascii="PingFang SC" w:hAnsi="PingFang SC" w:eastAsia="PingFang SC" w:cs="PingFang SC"/>
            <w:spacing w:val="-11"/>
            <w:sz w:val="21"/>
            <w:szCs w:val="21"/>
            <w:lang w:val="en-US" w:eastAsia="zh-CN"/>
          </w:rPr>
          <w:t>混用</w:t>
        </w:r>
      </w:ins>
      <w:ins w:id="169" w:author="零 [2]" w:date="2025-11-12T15:50:27Z">
        <w:r>
          <w:rPr>
            <w:rFonts w:hint="eastAsia" w:ascii="PingFang SC" w:hAnsi="PingFang SC" w:eastAsia="PingFang SC" w:cs="PingFang SC"/>
            <w:spacing w:val="-11"/>
            <w:sz w:val="21"/>
            <w:szCs w:val="21"/>
            <w:lang w:val="en-US" w:eastAsia="zh-CN"/>
          </w:rPr>
          <w:t>。</w:t>
        </w:r>
      </w:ins>
      <w:r>
        <w:rPr>
          <w:rFonts w:ascii="PingFang SC" w:hAnsi="PingFang SC" w:eastAsia="PingFang SC" w:cs="PingFang SC"/>
          <w:spacing w:val="-11"/>
          <w:sz w:val="21"/>
          <w:szCs w:val="21"/>
        </w:rPr>
        <w:t>）</w:t>
      </w:r>
      <w:commentRangeStart w:id="5"/>
      <w:r>
        <w:rPr>
          <w:position w:val="-5"/>
          <w:sz w:val="21"/>
          <w:szCs w:val="21"/>
        </w:rPr>
        <w:drawing>
          <wp:inline distT="0" distB="0" distL="0" distR="0">
            <wp:extent cx="99060" cy="69215"/>
            <wp:effectExtent l="0" t="0" r="0" b="0"/>
            <wp:docPr id="14" name="IM 14"/>
            <wp:cNvGraphicFramePr/>
            <a:graphic xmlns:a="http://schemas.openxmlformats.org/drawingml/2006/main">
              <a:graphicData uri="http://schemas.openxmlformats.org/drawingml/2006/picture">
                <pic:pic xmlns:pic="http://schemas.openxmlformats.org/drawingml/2006/picture">
                  <pic:nvPicPr>
                    <pic:cNvPr id="14" name="IM 14"/>
                    <pic:cNvPicPr/>
                  </pic:nvPicPr>
                  <pic:blipFill>
                    <a:blip r:embed="rId144"/>
                    <a:stretch>
                      <a:fillRect/>
                    </a:stretch>
                  </pic:blipFill>
                  <pic:spPr>
                    <a:xfrm>
                      <a:off x="0" y="0"/>
                      <a:ext cx="99250" cy="69469"/>
                    </a:xfrm>
                    <a:prstGeom prst="rect">
                      <a:avLst/>
                    </a:prstGeom>
                  </pic:spPr>
                </pic:pic>
              </a:graphicData>
            </a:graphic>
          </wp:inline>
        </w:drawing>
      </w:r>
      <w:commentRangeEnd w:id="5"/>
      <w:r>
        <w:commentReference w:id="5"/>
      </w:r>
    </w:p>
    <w:p w14:paraId="618094C7">
      <w:pPr>
        <w:spacing w:before="25" w:line="184" w:lineRule="auto"/>
        <w:ind w:left="458"/>
      </w:pPr>
      <w:r>
        <w:rPr>
          <w:rFonts w:ascii="PingFang SC" w:hAnsi="PingFang SC" w:eastAsia="PingFang SC" w:cs="PingFang SC"/>
          <w:spacing w:val="-3"/>
          <w:sz w:val="21"/>
          <w:szCs w:val="21"/>
        </w:rPr>
        <w:t>-</w:t>
      </w:r>
      <w:r>
        <w:rPr>
          <w:rFonts w:ascii="PingFang SC" w:hAnsi="PingFang SC" w:eastAsia="PingFang SC" w:cs="PingFang SC"/>
          <w:spacing w:val="69"/>
          <w:sz w:val="21"/>
          <w:szCs w:val="21"/>
        </w:rPr>
        <w:t xml:space="preserve"> </w:t>
      </w:r>
      <w:ins w:id="170" w:author="零 [2]" w:date="2025-11-12T15:48:22Z">
        <w:r>
          <w:rPr>
            <w:rFonts w:hint="eastAsia" w:ascii="PingFang SC" w:hAnsi="PingFang SC" w:eastAsia="PingFang SC" w:cs="PingFang SC"/>
            <w:spacing w:val="69"/>
            <w:sz w:val="21"/>
            <w:szCs w:val="21"/>
            <w:lang w:val="en-US" w:eastAsia="zh-CN"/>
          </w:rPr>
          <w:t>20</w:t>
        </w:r>
      </w:ins>
      <w:del w:id="171" w:author="零 [2]" w:date="2025-11-12T15:48:21Z">
        <w:r>
          <w:rPr>
            <w:rFonts w:ascii="PingFang SC" w:hAnsi="PingFang SC" w:eastAsia="PingFang SC" w:cs="PingFang SC"/>
            <w:spacing w:val="-3"/>
            <w:sz w:val="21"/>
            <w:szCs w:val="21"/>
          </w:rPr>
          <w:delText>10</w:delText>
        </w:r>
      </w:del>
      <w:del w:id="172" w:author="零 [2]" w:date="2025-11-12T15:48:26Z">
        <w:r>
          <w:rPr>
            <w:rFonts w:ascii="PingFang SC" w:hAnsi="PingFang SC" w:eastAsia="PingFang SC" w:cs="PingFang SC"/>
            <w:spacing w:val="-3"/>
            <w:sz w:val="21"/>
            <w:szCs w:val="21"/>
          </w:rPr>
          <w:delText xml:space="preserve"> </w:delText>
        </w:r>
      </w:del>
      <w:r>
        <w:rPr>
          <w:rFonts w:ascii="PingFang SC" w:hAnsi="PingFang SC" w:eastAsia="PingFang SC" w:cs="PingFang SC"/>
          <w:spacing w:val="-3"/>
          <w:sz w:val="21"/>
          <w:szCs w:val="21"/>
        </w:rPr>
        <w:t>毫升医用注射器（用于冲洗伤口，可单买针头用于戳疱）</w:t>
      </w:r>
      <w:r>
        <w:commentReference w:id="6"/>
      </w:r>
    </w:p>
    <w:p w14:paraId="1BA7F3B2">
      <w:pPr>
        <w:spacing w:before="43" w:line="192" w:lineRule="auto"/>
        <w:ind w:left="458"/>
        <w:rPr>
          <w:rFonts w:ascii="PingFang SC" w:hAnsi="PingFang SC" w:eastAsia="PingFang SC" w:cs="PingFang SC"/>
          <w:sz w:val="21"/>
          <w:szCs w:val="21"/>
        </w:rPr>
      </w:pPr>
      <w:r>
        <w:rPr>
          <w:rFonts w:ascii="PingFang SC" w:hAnsi="PingFang SC" w:eastAsia="PingFang SC" w:cs="PingFang SC"/>
          <w:spacing w:val="-6"/>
          <w:sz w:val="21"/>
          <w:szCs w:val="21"/>
        </w:rPr>
        <w:t>-</w:t>
      </w:r>
      <w:r>
        <w:rPr>
          <w:rFonts w:ascii="PingFang SC" w:hAnsi="PingFang SC" w:eastAsia="PingFang SC" w:cs="PingFang SC"/>
          <w:spacing w:val="48"/>
          <w:sz w:val="21"/>
          <w:szCs w:val="21"/>
        </w:rPr>
        <w:t xml:space="preserve"> </w:t>
      </w:r>
      <w:r>
        <w:rPr>
          <w:rFonts w:ascii="PingFang SC" w:hAnsi="PingFang SC" w:eastAsia="PingFang SC" w:cs="PingFang SC"/>
          <w:spacing w:val="-6"/>
          <w:sz w:val="21"/>
          <w:szCs w:val="21"/>
        </w:rPr>
        <w:t>凡士林油纱</w:t>
      </w:r>
    </w:p>
    <w:p w14:paraId="7722F30E">
      <w:pPr>
        <w:spacing w:before="30" w:line="192" w:lineRule="auto"/>
        <w:ind w:left="458"/>
        <w:rPr>
          <w:rFonts w:ascii="PingFang SC" w:hAnsi="PingFang SC" w:eastAsia="PingFang SC" w:cs="PingFang SC"/>
          <w:sz w:val="21"/>
          <w:szCs w:val="21"/>
        </w:rPr>
      </w:pPr>
      <w:r>
        <w:rPr>
          <w:rFonts w:ascii="PingFang SC" w:hAnsi="PingFang SC" w:eastAsia="PingFang SC" w:cs="PingFang SC"/>
          <w:spacing w:val="-4"/>
          <w:sz w:val="21"/>
          <w:szCs w:val="21"/>
        </w:rPr>
        <w:t>-</w:t>
      </w:r>
      <w:r>
        <w:rPr>
          <w:rFonts w:ascii="PingFang SC" w:hAnsi="PingFang SC" w:eastAsia="PingFang SC" w:cs="PingFang SC"/>
          <w:spacing w:val="64"/>
          <w:sz w:val="21"/>
          <w:szCs w:val="21"/>
        </w:rPr>
        <w:t xml:space="preserve"> </w:t>
      </w:r>
      <w:r>
        <w:rPr>
          <w:rFonts w:ascii="PingFang SC" w:hAnsi="PingFang SC" w:eastAsia="PingFang SC" w:cs="PingFang SC"/>
          <w:spacing w:val="-4"/>
          <w:sz w:val="21"/>
          <w:szCs w:val="21"/>
        </w:rPr>
        <w:t>医用无纺纱布或普通纱布块</w:t>
      </w:r>
    </w:p>
    <w:p w14:paraId="634246A6">
      <w:pPr>
        <w:spacing w:before="25" w:line="184" w:lineRule="auto"/>
        <w:ind w:left="458"/>
        <w:rPr>
          <w:rFonts w:ascii="PingFang SC" w:hAnsi="PingFang SC" w:eastAsia="PingFang SC" w:cs="PingFang SC"/>
          <w:sz w:val="21"/>
          <w:szCs w:val="21"/>
        </w:rPr>
      </w:pPr>
      <w:r>
        <w:rPr>
          <w:rFonts w:ascii="PingFang SC" w:hAnsi="PingFang SC" w:eastAsia="PingFang SC" w:cs="PingFang SC"/>
          <w:spacing w:val="-4"/>
          <w:sz w:val="21"/>
          <w:szCs w:val="21"/>
        </w:rPr>
        <w:t>-</w:t>
      </w:r>
      <w:r>
        <w:rPr>
          <w:rFonts w:ascii="PingFang SC" w:hAnsi="PingFang SC" w:eastAsia="PingFang SC" w:cs="PingFang SC"/>
          <w:spacing w:val="47"/>
          <w:w w:val="101"/>
          <w:sz w:val="21"/>
          <w:szCs w:val="21"/>
        </w:rPr>
        <w:t xml:space="preserve"> </w:t>
      </w:r>
      <w:r>
        <w:rPr>
          <w:rFonts w:ascii="PingFang SC" w:hAnsi="PingFang SC" w:eastAsia="PingFang SC" w:cs="PingFang SC"/>
          <w:spacing w:val="-4"/>
          <w:sz w:val="21"/>
          <w:szCs w:val="21"/>
        </w:rPr>
        <w:t>卷纱布，弹性绷带</w:t>
      </w:r>
    </w:p>
    <w:p w14:paraId="09757C59">
      <w:pPr>
        <w:spacing w:before="45" w:line="201" w:lineRule="auto"/>
        <w:ind w:left="458" w:right="4423"/>
        <w:rPr>
          <w:rFonts w:ascii="PingFang SC" w:hAnsi="PingFang SC" w:eastAsia="PingFang SC" w:cs="PingFang SC"/>
          <w:sz w:val="21"/>
          <w:szCs w:val="21"/>
        </w:rPr>
      </w:pPr>
      <w:r>
        <w:rPr>
          <w:rFonts w:ascii="PingFang SC" w:hAnsi="PingFang SC" w:eastAsia="PingFang SC" w:cs="PingFang SC"/>
          <w:spacing w:val="-8"/>
          <w:sz w:val="21"/>
          <w:szCs w:val="21"/>
        </w:rPr>
        <w:t>-</w:t>
      </w:r>
      <w:r>
        <w:rPr>
          <w:rFonts w:ascii="PingFang SC" w:hAnsi="PingFang SC" w:eastAsia="PingFang SC" w:cs="PingFang SC"/>
          <w:spacing w:val="65"/>
          <w:sz w:val="21"/>
          <w:szCs w:val="21"/>
        </w:rPr>
        <w:t xml:space="preserve"> </w:t>
      </w:r>
      <w:r>
        <w:rPr>
          <w:rFonts w:ascii="PingFang SC" w:hAnsi="PingFang SC" w:eastAsia="PingFang SC" w:cs="PingFang SC"/>
          <w:spacing w:val="-8"/>
          <w:sz w:val="21"/>
          <w:szCs w:val="21"/>
        </w:rPr>
        <w:t>网状弹性绷带</w:t>
      </w:r>
      <w:r>
        <w:rPr>
          <w:rFonts w:ascii="PingFang SC" w:hAnsi="PingFang SC" w:eastAsia="PingFang SC" w:cs="PingFang SC"/>
          <w:sz w:val="21"/>
          <w:szCs w:val="21"/>
        </w:rPr>
        <w:t xml:space="preserve"> </w:t>
      </w:r>
      <w:r>
        <w:rPr>
          <w:rFonts w:ascii="PingFang SC" w:hAnsi="PingFang SC" w:eastAsia="PingFang SC" w:cs="PingFang SC"/>
          <w:spacing w:val="-11"/>
          <w:sz w:val="21"/>
          <w:szCs w:val="21"/>
        </w:rPr>
        <w:t>-</w:t>
      </w:r>
      <w:r>
        <w:rPr>
          <w:rFonts w:ascii="PingFang SC" w:hAnsi="PingFang SC" w:eastAsia="PingFang SC" w:cs="PingFang SC"/>
          <w:spacing w:val="44"/>
          <w:sz w:val="21"/>
          <w:szCs w:val="21"/>
        </w:rPr>
        <w:t xml:space="preserve"> </w:t>
      </w:r>
      <w:r>
        <w:rPr>
          <w:rFonts w:ascii="PingFang SC" w:hAnsi="PingFang SC" w:eastAsia="PingFang SC" w:cs="PingFang SC"/>
          <w:spacing w:val="-11"/>
          <w:sz w:val="21"/>
          <w:szCs w:val="21"/>
        </w:rPr>
        <w:t>胶带</w:t>
      </w:r>
    </w:p>
    <w:p w14:paraId="1F0FCA1A">
      <w:pPr>
        <w:spacing w:before="25" w:line="192" w:lineRule="auto"/>
        <w:ind w:left="458"/>
        <w:rPr>
          <w:rFonts w:ascii="PingFang SC" w:hAnsi="PingFang SC" w:eastAsia="PingFang SC" w:cs="PingFang SC"/>
          <w:sz w:val="21"/>
          <w:szCs w:val="21"/>
        </w:rPr>
      </w:pPr>
      <w:r>
        <w:rPr>
          <w:rFonts w:ascii="PingFang SC" w:hAnsi="PingFang SC" w:eastAsia="PingFang SC" w:cs="PingFang SC"/>
          <w:spacing w:val="-8"/>
          <w:sz w:val="21"/>
          <w:szCs w:val="21"/>
        </w:rPr>
        <w:t>-</w:t>
      </w:r>
      <w:r>
        <w:rPr>
          <w:rFonts w:ascii="PingFang SC" w:hAnsi="PingFang SC" w:eastAsia="PingFang SC" w:cs="PingFang SC"/>
          <w:spacing w:val="44"/>
          <w:w w:val="101"/>
          <w:sz w:val="21"/>
          <w:szCs w:val="21"/>
        </w:rPr>
        <w:t xml:space="preserve"> </w:t>
      </w:r>
      <w:r>
        <w:rPr>
          <w:rFonts w:ascii="PingFang SC" w:hAnsi="PingFang SC" w:eastAsia="PingFang SC" w:cs="PingFang SC"/>
          <w:spacing w:val="-8"/>
          <w:sz w:val="21"/>
          <w:szCs w:val="21"/>
        </w:rPr>
        <w:t>脱脂棉</w:t>
      </w:r>
    </w:p>
    <w:p w14:paraId="11F2A211">
      <w:pPr>
        <w:spacing w:before="32" w:line="191" w:lineRule="auto"/>
        <w:ind w:left="458"/>
        <w:rPr>
          <w:rFonts w:ascii="PingFang SC" w:hAnsi="PingFang SC" w:eastAsia="PingFang SC" w:cs="PingFang SC"/>
          <w:sz w:val="21"/>
          <w:szCs w:val="21"/>
        </w:rPr>
      </w:pPr>
      <w:r>
        <w:rPr>
          <w:rFonts w:ascii="PingFang SC" w:hAnsi="PingFang SC" w:eastAsia="PingFang SC" w:cs="PingFang SC"/>
          <w:spacing w:val="-5"/>
          <w:sz w:val="21"/>
          <w:szCs w:val="21"/>
        </w:rPr>
        <w:t>-</w:t>
      </w:r>
      <w:r>
        <w:rPr>
          <w:rFonts w:ascii="PingFang SC" w:hAnsi="PingFang SC" w:eastAsia="PingFang SC" w:cs="PingFang SC"/>
          <w:spacing w:val="49"/>
          <w:sz w:val="21"/>
          <w:szCs w:val="21"/>
        </w:rPr>
        <w:t xml:space="preserve"> </w:t>
      </w:r>
      <w:r>
        <w:rPr>
          <w:rFonts w:ascii="PingFang SC" w:hAnsi="PingFang SC" w:eastAsia="PingFang SC" w:cs="PingFang SC"/>
          <w:spacing w:val="-5"/>
          <w:sz w:val="21"/>
          <w:szCs w:val="21"/>
        </w:rPr>
        <w:t>紫外线灯（房间消毒）</w:t>
      </w:r>
    </w:p>
    <w:p w14:paraId="6066594E">
      <w:pPr>
        <w:spacing w:before="27" w:line="191" w:lineRule="auto"/>
        <w:ind w:left="458"/>
        <w:rPr>
          <w:rFonts w:ascii="PingFang SC" w:hAnsi="PingFang SC" w:eastAsia="PingFang SC" w:cs="PingFang SC"/>
          <w:sz w:val="21"/>
          <w:szCs w:val="21"/>
        </w:rPr>
      </w:pPr>
      <w:r>
        <w:rPr>
          <w:rFonts w:ascii="PingFang SC" w:hAnsi="PingFang SC" w:eastAsia="PingFang SC" w:cs="PingFang SC"/>
          <w:spacing w:val="-3"/>
          <w:sz w:val="21"/>
          <w:szCs w:val="21"/>
        </w:rPr>
        <w:t>-</w:t>
      </w:r>
      <w:r>
        <w:rPr>
          <w:rFonts w:ascii="PingFang SC" w:hAnsi="PingFang SC" w:eastAsia="PingFang SC" w:cs="PingFang SC"/>
          <w:spacing w:val="54"/>
          <w:sz w:val="21"/>
          <w:szCs w:val="21"/>
        </w:rPr>
        <w:t xml:space="preserve"> </w:t>
      </w:r>
      <w:r>
        <w:rPr>
          <w:rFonts w:ascii="PingFang SC" w:hAnsi="PingFang SC" w:eastAsia="PingFang SC" w:cs="PingFang SC"/>
          <w:spacing w:val="-3"/>
          <w:sz w:val="21"/>
          <w:szCs w:val="21"/>
        </w:rPr>
        <w:t>医用高压消毒锅（器械消毒）</w:t>
      </w:r>
    </w:p>
    <w:p w14:paraId="652C6259">
      <w:pPr>
        <w:pStyle w:val="2"/>
        <w:spacing w:line="270" w:lineRule="auto"/>
        <w:ind w:firstLine="0" w:firstLineChars="0"/>
        <w:rPr>
          <w:del w:id="174" w:author="零 [2]" w:date="2025-11-12T15:45:06Z"/>
          <w:rFonts w:hint="default" w:eastAsia="宋体"/>
          <w:lang w:val="en-US" w:eastAsia="zh-CN"/>
        </w:rPr>
        <w:pPrChange w:id="173" w:author="零 [2]" w:date="2025-11-12T15:21:11Z">
          <w:pPr>
            <w:pStyle w:val="2"/>
            <w:spacing w:line="270" w:lineRule="auto"/>
          </w:pPr>
        </w:pPrChange>
      </w:pPr>
      <w:ins w:id="175" w:author="零 [2]" w:date="2025-11-12T15:44:03Z">
        <w:r>
          <w:rPr>
            <w:rFonts w:hint="eastAsia" w:eastAsia="宋体"/>
            <w:b/>
            <w:bCs/>
            <w:lang w:val="en-US" w:eastAsia="zh-CN"/>
            <w:rPrChange w:id="176" w:author="零 [2]" w:date="2025-11-12T15:44:59Z">
              <w:rPr>
                <w:rFonts w:hint="eastAsia" w:eastAsia="宋体"/>
                <w:lang w:val="en-US" w:eastAsia="zh-CN"/>
              </w:rPr>
            </w:rPrChange>
          </w:rPr>
          <w:t>直接</w:t>
        </w:r>
      </w:ins>
      <w:ins w:id="178" w:author="零 [2]" w:date="2025-11-12T15:44:05Z">
        <w:r>
          <w:rPr>
            <w:rFonts w:hint="eastAsia" w:eastAsia="宋体"/>
            <w:b/>
            <w:bCs/>
            <w:lang w:val="en-US" w:eastAsia="zh-CN"/>
            <w:rPrChange w:id="179" w:author="零 [2]" w:date="2025-11-12T15:44:59Z">
              <w:rPr>
                <w:rFonts w:hint="eastAsia" w:eastAsia="宋体"/>
                <w:lang w:val="en-US" w:eastAsia="zh-CN"/>
              </w:rPr>
            </w:rPrChange>
          </w:rPr>
          <w:t>接触</w:t>
        </w:r>
      </w:ins>
      <w:ins w:id="181" w:author="零 [2]" w:date="2025-11-12T15:44:06Z">
        <w:r>
          <w:rPr>
            <w:rFonts w:hint="eastAsia" w:eastAsia="宋体"/>
            <w:b/>
            <w:bCs/>
            <w:lang w:val="en-US" w:eastAsia="zh-CN"/>
            <w:rPrChange w:id="182" w:author="零 [2]" w:date="2025-11-12T15:44:59Z">
              <w:rPr>
                <w:rFonts w:hint="eastAsia" w:eastAsia="宋体"/>
                <w:lang w:val="en-US" w:eastAsia="zh-CN"/>
              </w:rPr>
            </w:rPrChange>
          </w:rPr>
          <w:t>伤口</w:t>
        </w:r>
      </w:ins>
      <w:ins w:id="184" w:author="零 [2]" w:date="2025-11-12T15:44:09Z">
        <w:r>
          <w:rPr>
            <w:rFonts w:hint="eastAsia" w:eastAsia="宋体"/>
            <w:b/>
            <w:bCs/>
            <w:lang w:val="en-US" w:eastAsia="zh-CN"/>
            <w:rPrChange w:id="185" w:author="零 [2]" w:date="2025-11-12T15:44:59Z">
              <w:rPr>
                <w:rFonts w:hint="eastAsia" w:eastAsia="宋体"/>
                <w:lang w:val="en-US" w:eastAsia="zh-CN"/>
              </w:rPr>
            </w:rPrChange>
          </w:rPr>
          <w:t>的</w:t>
        </w:r>
      </w:ins>
      <w:ins w:id="187" w:author="零 [2]" w:date="2025-11-12T15:43:12Z">
        <w:r>
          <w:rPr>
            <w:rFonts w:hint="eastAsia" w:eastAsia="宋体"/>
            <w:b/>
            <w:bCs/>
            <w:lang w:val="en-US" w:eastAsia="zh-CN"/>
            <w:rPrChange w:id="188" w:author="零 [2]" w:date="2025-11-12T15:44:59Z">
              <w:rPr>
                <w:rFonts w:hint="eastAsia" w:eastAsia="宋体"/>
                <w:lang w:val="en-US" w:eastAsia="zh-CN"/>
              </w:rPr>
            </w:rPrChange>
          </w:rPr>
          <w:t>敷料</w:t>
        </w:r>
      </w:ins>
      <w:ins w:id="190" w:author="零 [2]" w:date="2025-11-12T15:43:19Z">
        <w:r>
          <w:rPr>
            <w:rFonts w:hint="eastAsia" w:eastAsia="宋体"/>
            <w:b/>
            <w:bCs/>
            <w:lang w:val="en-US" w:eastAsia="zh-CN"/>
            <w:rPrChange w:id="191" w:author="零 [2]" w:date="2025-11-12T15:44:59Z">
              <w:rPr>
                <w:rFonts w:hint="eastAsia" w:eastAsia="宋体"/>
                <w:lang w:val="en-US" w:eastAsia="zh-CN"/>
              </w:rPr>
            </w:rPrChange>
          </w:rPr>
          <w:t>（</w:t>
        </w:r>
      </w:ins>
      <w:ins w:id="193" w:author="零 [2]" w:date="2025-11-12T15:43:23Z">
        <w:r>
          <w:rPr>
            <w:rFonts w:hint="eastAsia" w:eastAsia="宋体"/>
            <w:b/>
            <w:bCs/>
            <w:lang w:val="en-US" w:eastAsia="zh-CN"/>
            <w:rPrChange w:id="194" w:author="零 [2]" w:date="2025-11-12T15:44:59Z">
              <w:rPr>
                <w:rFonts w:hint="eastAsia" w:eastAsia="宋体"/>
                <w:lang w:val="en-US" w:eastAsia="zh-CN"/>
              </w:rPr>
            </w:rPrChange>
          </w:rPr>
          <w:t>用于</w:t>
        </w:r>
      </w:ins>
      <w:ins w:id="196" w:author="零 [2]" w:date="2025-11-12T15:43:24Z">
        <w:r>
          <w:rPr>
            <w:rFonts w:hint="eastAsia" w:eastAsia="宋体"/>
            <w:b/>
            <w:bCs/>
            <w:lang w:val="en-US" w:eastAsia="zh-CN"/>
            <w:rPrChange w:id="197" w:author="零 [2]" w:date="2025-11-12T15:44:59Z">
              <w:rPr>
                <w:rFonts w:hint="eastAsia" w:eastAsia="宋体"/>
                <w:lang w:val="en-US" w:eastAsia="zh-CN"/>
              </w:rPr>
            </w:rPrChange>
          </w:rPr>
          <w:t>消毒后</w:t>
        </w:r>
      </w:ins>
      <w:ins w:id="199" w:author="零 [2]" w:date="2025-11-12T15:43:28Z">
        <w:r>
          <w:rPr>
            <w:rFonts w:hint="eastAsia" w:eastAsia="宋体"/>
            <w:b/>
            <w:bCs/>
            <w:lang w:val="en-US" w:eastAsia="zh-CN"/>
            <w:rPrChange w:id="200" w:author="零 [2]" w:date="2025-11-12T15:44:59Z">
              <w:rPr>
                <w:rFonts w:hint="eastAsia" w:eastAsia="宋体"/>
                <w:lang w:val="en-US" w:eastAsia="zh-CN"/>
              </w:rPr>
            </w:rPrChange>
          </w:rPr>
          <w:t>直接</w:t>
        </w:r>
      </w:ins>
      <w:ins w:id="202" w:author="零 [2]" w:date="2025-11-12T15:43:31Z">
        <w:r>
          <w:rPr>
            <w:rFonts w:hint="eastAsia" w:eastAsia="宋体"/>
            <w:b/>
            <w:bCs/>
            <w:lang w:val="en-US" w:eastAsia="zh-CN"/>
            <w:rPrChange w:id="203" w:author="零 [2]" w:date="2025-11-12T15:44:59Z">
              <w:rPr>
                <w:rFonts w:hint="eastAsia" w:eastAsia="宋体"/>
                <w:lang w:val="en-US" w:eastAsia="zh-CN"/>
              </w:rPr>
            </w:rPrChange>
          </w:rPr>
          <w:t>粘贴于</w:t>
        </w:r>
      </w:ins>
      <w:ins w:id="205" w:author="零 [2]" w:date="2025-11-12T15:44:44Z">
        <w:r>
          <w:rPr>
            <w:rFonts w:hint="eastAsia" w:eastAsia="宋体"/>
            <w:b/>
            <w:bCs/>
            <w:lang w:val="en-US" w:eastAsia="zh-CN"/>
            <w:rPrChange w:id="206" w:author="零 [2]" w:date="2025-11-12T15:44:59Z">
              <w:rPr>
                <w:rFonts w:hint="eastAsia" w:eastAsia="宋体"/>
                <w:lang w:val="en-US" w:eastAsia="zh-CN"/>
              </w:rPr>
            </w:rPrChange>
          </w:rPr>
          <w:t>伤口</w:t>
        </w:r>
      </w:ins>
      <w:ins w:id="208" w:author="零 [2]" w:date="2025-11-12T15:44:45Z">
        <w:r>
          <w:rPr>
            <w:rFonts w:hint="eastAsia" w:eastAsia="宋体"/>
            <w:b/>
            <w:bCs/>
            <w:lang w:val="en-US" w:eastAsia="zh-CN"/>
            <w:rPrChange w:id="209" w:author="零 [2]" w:date="2025-11-12T15:44:59Z">
              <w:rPr>
                <w:rFonts w:hint="eastAsia" w:eastAsia="宋体"/>
                <w:lang w:val="en-US" w:eastAsia="zh-CN"/>
              </w:rPr>
            </w:rPrChange>
          </w:rPr>
          <w:t>表面</w:t>
        </w:r>
      </w:ins>
      <w:ins w:id="211" w:author="零 [2]" w:date="2025-11-12T15:44:50Z">
        <w:r>
          <w:rPr>
            <w:rFonts w:hint="eastAsia" w:eastAsia="宋体"/>
            <w:b/>
            <w:bCs/>
            <w:lang w:val="en-US" w:eastAsia="zh-CN"/>
            <w:rPrChange w:id="212" w:author="零 [2]" w:date="2025-11-12T15:44:59Z">
              <w:rPr>
                <w:rFonts w:hint="eastAsia" w:eastAsia="宋体"/>
                <w:lang w:val="en-US" w:eastAsia="zh-CN"/>
              </w:rPr>
            </w:rPrChange>
          </w:rPr>
          <w:t>）</w:t>
        </w:r>
      </w:ins>
    </w:p>
    <w:p w14:paraId="77C7DF82">
      <w:pPr>
        <w:pStyle w:val="2"/>
        <w:spacing w:before="96" w:line="270" w:lineRule="auto"/>
        <w:ind w:left="40"/>
        <w:rPr>
          <w:rFonts w:ascii="PingFang SC" w:hAnsi="PingFang SC" w:eastAsia="PingFang SC" w:cs="PingFang SC"/>
          <w:sz w:val="21"/>
          <w:szCs w:val="21"/>
        </w:rPr>
        <w:pPrChange w:id="214" w:author="零 [2]" w:date="2025-11-12T15:45:06Z">
          <w:pPr>
            <w:spacing w:before="96" w:line="191" w:lineRule="auto"/>
            <w:ind w:left="40"/>
          </w:pPr>
        </w:pPrChange>
      </w:pPr>
      <w:r>
        <w:drawing>
          <wp:anchor distT="0" distB="0" distL="0" distR="0" simplePos="0" relativeHeight="251670528" behindDoc="0" locked="0" layoutInCell="1" allowOverlap="1">
            <wp:simplePos x="0" y="0"/>
            <wp:positionH relativeFrom="column">
              <wp:posOffset>2767965</wp:posOffset>
            </wp:positionH>
            <wp:positionV relativeFrom="paragraph">
              <wp:posOffset>257810</wp:posOffset>
            </wp:positionV>
            <wp:extent cx="1170940" cy="990600"/>
            <wp:effectExtent l="0" t="0" r="0" b="0"/>
            <wp:wrapNone/>
            <wp:docPr id="16" name="IM 16"/>
            <wp:cNvGraphicFramePr/>
            <a:graphic xmlns:a="http://schemas.openxmlformats.org/drawingml/2006/main">
              <a:graphicData uri="http://schemas.openxmlformats.org/drawingml/2006/picture">
                <pic:pic xmlns:pic="http://schemas.openxmlformats.org/drawingml/2006/picture">
                  <pic:nvPicPr>
                    <pic:cNvPr id="16" name="IM 16"/>
                    <pic:cNvPicPr/>
                  </pic:nvPicPr>
                  <pic:blipFill>
                    <a:blip r:embed="rId145"/>
                    <a:stretch>
                      <a:fillRect/>
                    </a:stretch>
                  </pic:blipFill>
                  <pic:spPr>
                    <a:xfrm>
                      <a:off x="0" y="0"/>
                      <a:ext cx="1170711" cy="990600"/>
                    </a:xfrm>
                    <a:prstGeom prst="rect">
                      <a:avLst/>
                    </a:prstGeom>
                  </pic:spPr>
                </pic:pic>
              </a:graphicData>
            </a:graphic>
          </wp:anchor>
        </w:drawing>
      </w:r>
      <w:del w:id="215" w:author="零 [2]" w:date="2025-11-12T15:45:05Z">
        <w:r>
          <w:rPr>
            <w:rFonts w:ascii="PingFang SC" w:hAnsi="PingFang SC" w:eastAsia="PingFang SC" w:cs="PingFang SC"/>
            <w:spacing w:val="-6"/>
            <w:sz w:val="21"/>
            <w:szCs w:val="21"/>
          </w:rPr>
          <w:delText>不粘敷贴（用于直接贴伤口</w:delText>
        </w:r>
      </w:del>
      <w:del w:id="216" w:author="零 [2]" w:date="2025-11-12T15:45:05Z">
        <w:r>
          <w:rPr>
            <w:rFonts w:ascii="PingFang SC" w:hAnsi="PingFang SC" w:eastAsia="PingFang SC" w:cs="PingFang SC"/>
            <w:spacing w:val="-7"/>
            <w:sz w:val="21"/>
            <w:szCs w:val="21"/>
          </w:rPr>
          <w:delText>）：</w:delText>
        </w:r>
      </w:del>
    </w:p>
    <w:p w14:paraId="712FB896">
      <w:pPr>
        <w:spacing w:before="28" w:line="177" w:lineRule="auto"/>
        <w:ind w:left="458"/>
        <w:rPr>
          <w:rFonts w:ascii="PingFang SC" w:hAnsi="PingFang SC" w:eastAsia="PingFang SC" w:cs="PingFang SC"/>
          <w:sz w:val="21"/>
          <w:szCs w:val="21"/>
        </w:rPr>
      </w:pPr>
      <w:r>
        <w:rPr>
          <w:rFonts w:ascii="PingFang SC" w:hAnsi="PingFang SC" w:eastAsia="PingFang SC" w:cs="PingFang SC"/>
          <w:spacing w:val="-5"/>
          <w:sz w:val="21"/>
          <w:szCs w:val="21"/>
        </w:rPr>
        <w:t>-</w:t>
      </w:r>
      <w:r>
        <w:rPr>
          <w:rFonts w:ascii="PingFang SC" w:hAnsi="PingFang SC" w:eastAsia="PingFang SC" w:cs="PingFang SC"/>
          <w:spacing w:val="54"/>
          <w:sz w:val="21"/>
          <w:szCs w:val="21"/>
        </w:rPr>
        <w:t xml:space="preserve"> </w:t>
      </w:r>
      <w:r>
        <w:rPr>
          <w:rFonts w:ascii="PingFang SC" w:hAnsi="PingFang SC" w:eastAsia="PingFang SC" w:cs="PingFang SC"/>
          <w:spacing w:val="-5"/>
          <w:sz w:val="21"/>
          <w:szCs w:val="21"/>
        </w:rPr>
        <w:t>优</w:t>
      </w:r>
      <w:ins w:id="217" w:author="零 [2]" w:date="2025-11-12T15:51:30Z">
        <w:r>
          <w:rPr>
            <w:rFonts w:hint="eastAsia" w:ascii="PingFang SC" w:hAnsi="PingFang SC" w:eastAsia="PingFang SC" w:cs="PingFang SC"/>
            <w:spacing w:val="-5"/>
            <w:sz w:val="21"/>
            <w:szCs w:val="21"/>
            <w:lang w:val="en-US" w:eastAsia="zh-CN"/>
          </w:rPr>
          <w:t>妥</w:t>
        </w:r>
      </w:ins>
      <w:del w:id="218" w:author="零 [2]" w:date="2025-11-12T15:51:27Z">
        <w:r>
          <w:rPr>
            <w:rFonts w:ascii="PingFang SC" w:hAnsi="PingFang SC" w:eastAsia="PingFang SC" w:cs="PingFang SC"/>
            <w:spacing w:val="-5"/>
            <w:sz w:val="21"/>
            <w:szCs w:val="21"/>
          </w:rPr>
          <w:delText>拓</w:delText>
        </w:r>
      </w:del>
      <w:r>
        <w:rPr>
          <w:rFonts w:ascii="PingFang SC" w:hAnsi="PingFang SC" w:eastAsia="PingFang SC" w:cs="PingFang SC"/>
          <w:spacing w:val="-5"/>
          <w:sz w:val="21"/>
          <w:szCs w:val="21"/>
        </w:rPr>
        <w:t>（Urgotul®)</w:t>
      </w:r>
    </w:p>
    <w:p w14:paraId="6FBBE982">
      <w:pPr>
        <w:spacing w:before="54" w:line="179" w:lineRule="auto"/>
        <w:ind w:left="458"/>
        <w:rPr>
          <w:rFonts w:ascii="PingFang SC" w:hAnsi="PingFang SC" w:eastAsia="PingFang SC" w:cs="PingFang SC"/>
          <w:sz w:val="21"/>
          <w:szCs w:val="21"/>
        </w:rPr>
      </w:pPr>
      <w:r>
        <w:rPr>
          <w:rFonts w:ascii="PingFang SC" w:hAnsi="PingFang SC" w:eastAsia="PingFang SC" w:cs="PingFang SC"/>
          <w:spacing w:val="-5"/>
          <w:sz w:val="21"/>
          <w:szCs w:val="21"/>
        </w:rPr>
        <w:t>-</w:t>
      </w:r>
      <w:r>
        <w:rPr>
          <w:rFonts w:ascii="PingFang SC" w:hAnsi="PingFang SC" w:eastAsia="PingFang SC" w:cs="PingFang SC"/>
          <w:spacing w:val="51"/>
          <w:w w:val="101"/>
          <w:sz w:val="21"/>
          <w:szCs w:val="21"/>
        </w:rPr>
        <w:t xml:space="preserve"> </w:t>
      </w:r>
      <w:r>
        <w:rPr>
          <w:rFonts w:ascii="PingFang SC" w:hAnsi="PingFang SC" w:eastAsia="PingFang SC" w:cs="PingFang SC"/>
          <w:spacing w:val="-5"/>
          <w:sz w:val="21"/>
          <w:szCs w:val="21"/>
        </w:rPr>
        <w:t>美皮贴（Mepitel®)</w:t>
      </w:r>
    </w:p>
    <w:p w14:paraId="6659E06B">
      <w:pPr>
        <w:spacing w:before="51" w:line="179" w:lineRule="auto"/>
        <w:ind w:left="458"/>
        <w:rPr>
          <w:rFonts w:ascii="PingFang SC" w:hAnsi="PingFang SC" w:eastAsia="PingFang SC" w:cs="PingFang SC"/>
          <w:sz w:val="21"/>
          <w:szCs w:val="21"/>
        </w:rPr>
      </w:pPr>
      <w:r>
        <w:rPr>
          <w:rFonts w:ascii="PingFang SC" w:hAnsi="PingFang SC" w:eastAsia="PingFang SC" w:cs="PingFang SC"/>
          <w:spacing w:val="-6"/>
          <w:sz w:val="21"/>
          <w:szCs w:val="21"/>
        </w:rPr>
        <w:t>- （无边）薄型美皮康（Mepilex® Lite）</w:t>
      </w:r>
    </w:p>
    <w:p w14:paraId="2E6E6828">
      <w:pPr>
        <w:spacing w:before="48" w:line="181" w:lineRule="auto"/>
        <w:ind w:left="459" w:right="2162" w:hanging="1"/>
        <w:rPr>
          <w:del w:id="219" w:author="零 [2]" w:date="2025-11-12T15:50:57Z"/>
          <w:rFonts w:ascii="PingFang SC" w:hAnsi="PingFang SC" w:eastAsia="PingFang SC" w:cs="PingFang SC"/>
          <w:sz w:val="21"/>
          <w:szCs w:val="21"/>
        </w:rPr>
      </w:pPr>
      <w:r>
        <w:rPr>
          <w:rFonts w:ascii="PingFang SC" w:hAnsi="PingFang SC" w:eastAsia="PingFang SC" w:cs="PingFang SC"/>
          <w:spacing w:val="-5"/>
          <w:sz w:val="21"/>
          <w:szCs w:val="21"/>
        </w:rPr>
        <w:t>-</w:t>
      </w:r>
      <w:r>
        <w:rPr>
          <w:rFonts w:ascii="PingFang SC" w:hAnsi="PingFang SC" w:eastAsia="PingFang SC" w:cs="PingFang SC"/>
          <w:spacing w:val="51"/>
          <w:sz w:val="21"/>
          <w:szCs w:val="21"/>
        </w:rPr>
        <w:t xml:space="preserve"> </w:t>
      </w:r>
      <w:r>
        <w:rPr>
          <w:rFonts w:ascii="PingFang SC" w:hAnsi="PingFang SC" w:eastAsia="PingFang SC" w:cs="PingFang SC"/>
          <w:spacing w:val="-5"/>
          <w:sz w:val="21"/>
          <w:szCs w:val="21"/>
        </w:rPr>
        <w:t>无菌伤口不粘垫（参看右图，可作为上</w:t>
      </w:r>
      <w:r>
        <w:rPr>
          <w:rFonts w:ascii="PingFang SC" w:hAnsi="PingFang SC" w:eastAsia="PingFang SC" w:cs="PingFang SC"/>
          <w:sz w:val="21"/>
          <w:szCs w:val="21"/>
        </w:rPr>
        <w:t xml:space="preserve"> </w:t>
      </w:r>
      <w:r>
        <w:rPr>
          <w:rFonts w:ascii="PingFang SC" w:hAnsi="PingFang SC" w:eastAsia="PingFang SC" w:cs="PingFang SC"/>
          <w:spacing w:val="-1"/>
          <w:sz w:val="21"/>
          <w:szCs w:val="21"/>
        </w:rPr>
        <w:t>述敷贴的廉价代用品）</w:t>
      </w:r>
    </w:p>
    <w:p w14:paraId="2E6E6828">
      <w:pPr>
        <w:spacing w:before="48" w:line="181" w:lineRule="auto"/>
        <w:ind w:left="459" w:right="2162" w:hanging="1"/>
        <w:rPr>
          <w:ins w:id="221" w:author="零 [2]" w:date="2025-11-12T15:50:44Z"/>
          <w:rFonts w:ascii="PingFang SC" w:hAnsi="PingFang SC" w:eastAsia="PingFang SC" w:cs="PingFang SC"/>
          <w:sz w:val="21"/>
          <w:szCs w:val="21"/>
        </w:rPr>
        <w:pPrChange w:id="220" w:author="零 [2]" w:date="2025-11-12T15:50:57Z">
          <w:pPr>
            <w:spacing w:line="181" w:lineRule="auto"/>
          </w:pPr>
        </w:pPrChange>
      </w:pPr>
    </w:p>
    <w:p w14:paraId="56169D14">
      <w:pPr>
        <w:spacing w:before="28" w:line="177" w:lineRule="auto"/>
        <w:ind w:left="458"/>
        <w:rPr>
          <w:ins w:id="222" w:author="零 [2]" w:date="2025-11-12T15:50:56Z"/>
          <w:rFonts w:ascii="PingFang SC" w:hAnsi="PingFang SC" w:eastAsia="PingFang SC" w:cs="PingFang SC"/>
          <w:sz w:val="21"/>
          <w:szCs w:val="21"/>
        </w:rPr>
      </w:pPr>
      <w:ins w:id="223" w:author="零 [2]" w:date="2025-11-12T15:50:56Z">
        <w:r>
          <w:rPr>
            <w:rFonts w:ascii="PingFang SC" w:hAnsi="PingFang SC" w:eastAsia="PingFang SC" w:cs="PingFang SC"/>
            <w:spacing w:val="-5"/>
            <w:sz w:val="21"/>
            <w:szCs w:val="21"/>
          </w:rPr>
          <w:t>-</w:t>
        </w:r>
      </w:ins>
      <w:ins w:id="224" w:author="零 [2]" w:date="2025-11-12T15:50:56Z">
        <w:r>
          <w:rPr>
            <w:rFonts w:ascii="PingFang SC" w:hAnsi="PingFang SC" w:eastAsia="PingFang SC" w:cs="PingFang SC"/>
            <w:spacing w:val="54"/>
            <w:sz w:val="21"/>
            <w:szCs w:val="21"/>
          </w:rPr>
          <w:t xml:space="preserve"> </w:t>
        </w:r>
      </w:ins>
      <w:ins w:id="225" w:author="零 [2]" w:date="2025-11-12T15:51:07Z">
        <w:r>
          <w:rPr>
            <w:rFonts w:hint="eastAsia" w:ascii="PingFang SC" w:hAnsi="PingFang SC" w:eastAsia="PingFang SC" w:cs="PingFang SC"/>
            <w:spacing w:val="54"/>
            <w:sz w:val="21"/>
            <w:szCs w:val="21"/>
            <w:lang w:val="en-US" w:eastAsia="zh-CN"/>
          </w:rPr>
          <w:t>亲</w:t>
        </w:r>
      </w:ins>
      <w:ins w:id="226" w:author="零 [2]" w:date="2025-11-12T15:51:09Z">
        <w:r>
          <w:rPr>
            <w:rFonts w:hint="eastAsia" w:ascii="PingFang SC" w:hAnsi="PingFang SC" w:eastAsia="PingFang SC" w:cs="PingFang SC"/>
            <w:spacing w:val="54"/>
            <w:sz w:val="21"/>
            <w:szCs w:val="21"/>
            <w:lang w:val="en-US" w:eastAsia="zh-CN"/>
          </w:rPr>
          <w:t>水</w:t>
        </w:r>
      </w:ins>
      <w:ins w:id="227" w:author="零 [2]" w:date="2025-11-12T15:51:11Z">
        <w:r>
          <w:rPr>
            <w:rFonts w:hint="eastAsia" w:ascii="PingFang SC" w:hAnsi="PingFang SC" w:eastAsia="PingFang SC" w:cs="PingFang SC"/>
            <w:spacing w:val="54"/>
            <w:sz w:val="21"/>
            <w:szCs w:val="21"/>
            <w:lang w:val="en-US" w:eastAsia="zh-CN"/>
          </w:rPr>
          <w:t>纤维</w:t>
        </w:r>
      </w:ins>
      <w:ins w:id="228" w:author="零 [2]" w:date="2025-11-12T15:51:13Z">
        <w:r>
          <w:rPr>
            <w:rFonts w:hint="eastAsia" w:ascii="PingFang SC" w:hAnsi="PingFang SC" w:eastAsia="PingFang SC" w:cs="PingFang SC"/>
            <w:spacing w:val="54"/>
            <w:sz w:val="21"/>
            <w:szCs w:val="21"/>
            <w:lang w:val="en-US" w:eastAsia="zh-CN"/>
          </w:rPr>
          <w:t>银</w:t>
        </w:r>
      </w:ins>
      <w:ins w:id="229" w:author="零 [2]" w:date="2025-11-12T15:50:56Z">
        <w:r>
          <w:rPr>
            <w:rFonts w:ascii="PingFang SC" w:hAnsi="PingFang SC" w:eastAsia="PingFang SC" w:cs="PingFang SC"/>
            <w:spacing w:val="-5"/>
            <w:sz w:val="21"/>
            <w:szCs w:val="21"/>
          </w:rPr>
          <w:t>（Urgotul®)</w:t>
        </w:r>
      </w:ins>
    </w:p>
    <w:p w14:paraId="4F593A35">
      <w:pPr>
        <w:spacing w:before="54" w:line="179" w:lineRule="auto"/>
        <w:ind w:left="458"/>
        <w:rPr>
          <w:ins w:id="230" w:author="零 [2]" w:date="2025-11-12T15:50:56Z"/>
          <w:rFonts w:ascii="PingFang SC" w:hAnsi="PingFang SC" w:eastAsia="PingFang SC" w:cs="PingFang SC"/>
          <w:sz w:val="21"/>
          <w:szCs w:val="21"/>
        </w:rPr>
      </w:pPr>
      <w:ins w:id="231" w:author="零 [2]" w:date="2025-11-12T15:50:56Z">
        <w:r>
          <w:rPr>
            <w:rFonts w:ascii="PingFang SC" w:hAnsi="PingFang SC" w:eastAsia="PingFang SC" w:cs="PingFang SC"/>
            <w:spacing w:val="-5"/>
            <w:sz w:val="21"/>
            <w:szCs w:val="21"/>
          </w:rPr>
          <w:t>-</w:t>
        </w:r>
      </w:ins>
      <w:ins w:id="232" w:author="零 [2]" w:date="2025-11-12T15:50:56Z">
        <w:r>
          <w:rPr>
            <w:rFonts w:ascii="PingFang SC" w:hAnsi="PingFang SC" w:eastAsia="PingFang SC" w:cs="PingFang SC"/>
            <w:spacing w:val="51"/>
            <w:w w:val="101"/>
            <w:sz w:val="21"/>
            <w:szCs w:val="21"/>
          </w:rPr>
          <w:t xml:space="preserve"> </w:t>
        </w:r>
      </w:ins>
      <w:ins w:id="233" w:author="零 [2]" w:date="2025-11-12T15:51:20Z">
        <w:r>
          <w:rPr>
            <w:rFonts w:hint="eastAsia" w:ascii="PingFang SC" w:hAnsi="PingFang SC" w:eastAsia="PingFang SC" w:cs="PingFang SC"/>
            <w:spacing w:val="51"/>
            <w:w w:val="101"/>
            <w:sz w:val="21"/>
            <w:szCs w:val="21"/>
            <w:lang w:val="en-US" w:eastAsia="zh-CN"/>
          </w:rPr>
          <w:t>德</w:t>
        </w:r>
      </w:ins>
      <w:ins w:id="234" w:author="零 [2]" w:date="2025-11-12T15:51:22Z">
        <w:r>
          <w:rPr>
            <w:rFonts w:hint="eastAsia" w:ascii="PingFang SC" w:hAnsi="PingFang SC" w:eastAsia="PingFang SC" w:cs="PingFang SC"/>
            <w:spacing w:val="51"/>
            <w:w w:val="101"/>
            <w:sz w:val="21"/>
            <w:szCs w:val="21"/>
            <w:lang w:val="en-US" w:eastAsia="zh-CN"/>
          </w:rPr>
          <w:t>湿</w:t>
        </w:r>
      </w:ins>
      <w:ins w:id="235" w:author="零 [2]" w:date="2025-11-12T15:51:23Z">
        <w:r>
          <w:rPr>
            <w:rFonts w:hint="eastAsia" w:ascii="PingFang SC" w:hAnsi="PingFang SC" w:eastAsia="PingFang SC" w:cs="PingFang SC"/>
            <w:spacing w:val="51"/>
            <w:w w:val="101"/>
            <w:sz w:val="21"/>
            <w:szCs w:val="21"/>
            <w:lang w:val="en-US" w:eastAsia="zh-CN"/>
          </w:rPr>
          <w:t>银</w:t>
        </w:r>
      </w:ins>
      <w:ins w:id="236" w:author="零 [2]" w:date="2025-11-12T15:50:56Z">
        <w:r>
          <w:rPr>
            <w:rFonts w:ascii="PingFang SC" w:hAnsi="PingFang SC" w:eastAsia="PingFang SC" w:cs="PingFang SC"/>
            <w:spacing w:val="-5"/>
            <w:sz w:val="21"/>
            <w:szCs w:val="21"/>
          </w:rPr>
          <w:t>（Mepitel®)</w:t>
        </w:r>
      </w:ins>
    </w:p>
    <w:p w14:paraId="2A7F7629">
      <w:pPr>
        <w:spacing w:line="181" w:lineRule="auto"/>
        <w:ind w:firstLine="396" w:firstLineChars="200"/>
        <w:rPr>
          <w:rFonts w:hint="eastAsia" w:ascii="PingFang SC" w:hAnsi="PingFang SC" w:eastAsia="PingFang SC" w:cs="PingFang SC"/>
          <w:sz w:val="21"/>
          <w:szCs w:val="21"/>
          <w:lang w:val="en-US" w:eastAsia="zh-CN"/>
        </w:rPr>
        <w:sectPr>
          <w:headerReference r:id="rId23" w:type="default"/>
          <w:footerReference r:id="rId24" w:type="default"/>
          <w:pgSz w:w="8391" w:h="11909"/>
          <w:pgMar w:top="883" w:right="989" w:bottom="938" w:left="1051" w:header="869" w:footer="716" w:gutter="0"/>
          <w:cols w:space="720" w:num="1"/>
        </w:sectPr>
        <w:pPrChange w:id="237" w:author="零 [2]" w:date="2025-11-12T15:51:00Z">
          <w:pPr>
            <w:spacing w:line="181" w:lineRule="auto"/>
          </w:pPr>
        </w:pPrChange>
      </w:pPr>
      <w:ins w:id="238" w:author="零 [2]" w:date="2025-11-12T15:50:56Z">
        <w:r>
          <w:rPr>
            <w:rFonts w:ascii="PingFang SC" w:hAnsi="PingFang SC" w:eastAsia="PingFang SC" w:cs="PingFang SC"/>
            <w:spacing w:val="-6"/>
            <w:sz w:val="21"/>
            <w:szCs w:val="21"/>
          </w:rPr>
          <w:t xml:space="preserve">- </w:t>
        </w:r>
      </w:ins>
      <w:ins w:id="239" w:author="零 [2]" w:date="2025-11-12T15:51:36Z">
        <w:r>
          <w:rPr>
            <w:rFonts w:hint="eastAsia" w:ascii="PingFang SC" w:hAnsi="PingFang SC" w:eastAsia="PingFang SC" w:cs="PingFang SC"/>
            <w:spacing w:val="-6"/>
            <w:sz w:val="21"/>
            <w:szCs w:val="21"/>
            <w:lang w:val="en-US" w:eastAsia="zh-CN"/>
          </w:rPr>
          <w:t>硫酸银</w:t>
        </w:r>
      </w:ins>
      <w:ins w:id="240" w:author="零 [2]" w:date="2025-11-12T15:51:37Z">
        <w:r>
          <w:rPr>
            <w:rFonts w:hint="eastAsia" w:ascii="PingFang SC" w:hAnsi="PingFang SC" w:eastAsia="PingFang SC" w:cs="PingFang SC"/>
            <w:spacing w:val="-6"/>
            <w:sz w:val="21"/>
            <w:szCs w:val="21"/>
            <w:lang w:val="en-US" w:eastAsia="zh-CN"/>
          </w:rPr>
          <w:t xml:space="preserve"> </w:t>
        </w:r>
      </w:ins>
      <w:ins w:id="241" w:author="零 [2]" w:date="2025-11-12T15:50:56Z">
        <w:r>
          <w:rPr>
            <w:rFonts w:ascii="PingFang SC" w:hAnsi="PingFang SC" w:eastAsia="PingFang SC" w:cs="PingFang SC"/>
            <w:spacing w:val="-6"/>
            <w:sz w:val="21"/>
            <w:szCs w:val="21"/>
          </w:rPr>
          <w:t>Mepilex® Lite）</w:t>
        </w:r>
      </w:ins>
    </w:p>
    <w:p w14:paraId="438839A6">
      <w:pPr>
        <w:pStyle w:val="2"/>
        <w:spacing w:line="327" w:lineRule="auto"/>
      </w:pPr>
    </w:p>
    <w:p w14:paraId="2640FF53">
      <w:pPr>
        <w:pStyle w:val="2"/>
        <w:spacing w:line="327" w:lineRule="auto"/>
      </w:pPr>
    </w:p>
    <w:p w14:paraId="2B1F9AAE">
      <w:pPr>
        <w:spacing w:before="96" w:line="192" w:lineRule="auto"/>
        <w:ind w:left="462"/>
        <w:rPr>
          <w:rFonts w:ascii="PingFang SC" w:hAnsi="PingFang SC" w:eastAsia="PingFang SC" w:cs="PingFang SC"/>
          <w:sz w:val="21"/>
          <w:szCs w:val="21"/>
        </w:rPr>
      </w:pPr>
      <w:r>
        <w:rPr>
          <w:rFonts w:ascii="PingFang SC" w:hAnsi="PingFang SC" w:eastAsia="PingFang SC" w:cs="PingFang SC"/>
          <w:b/>
          <w:bCs/>
          <w:spacing w:val="-7"/>
          <w:sz w:val="21"/>
          <w:szCs w:val="21"/>
        </w:rPr>
        <w:t>药膏</w:t>
      </w:r>
    </w:p>
    <w:p w14:paraId="2269C541">
      <w:pPr>
        <w:spacing w:before="25" w:line="192" w:lineRule="auto"/>
        <w:ind w:left="458"/>
        <w:rPr>
          <w:rFonts w:ascii="PingFang SC" w:hAnsi="PingFang SC" w:eastAsia="PingFang SC" w:cs="PingFang SC"/>
          <w:sz w:val="21"/>
          <w:szCs w:val="21"/>
        </w:rPr>
      </w:pPr>
      <w:r>
        <w:rPr>
          <w:rFonts w:ascii="PingFang SC" w:hAnsi="PingFang SC" w:eastAsia="PingFang SC" w:cs="PingFang SC"/>
          <w:spacing w:val="-7"/>
          <w:sz w:val="21"/>
          <w:szCs w:val="21"/>
        </w:rPr>
        <w:t>-</w:t>
      </w:r>
      <w:r>
        <w:rPr>
          <w:rFonts w:ascii="PingFang SC" w:hAnsi="PingFang SC" w:eastAsia="PingFang SC" w:cs="PingFang SC"/>
          <w:spacing w:val="53"/>
          <w:sz w:val="21"/>
          <w:szCs w:val="21"/>
        </w:rPr>
        <w:t xml:space="preserve"> </w:t>
      </w:r>
      <w:r>
        <w:rPr>
          <w:rFonts w:ascii="PingFang SC" w:hAnsi="PingFang SC" w:eastAsia="PingFang SC" w:cs="PingFang SC"/>
          <w:spacing w:val="-7"/>
          <w:sz w:val="21"/>
          <w:szCs w:val="21"/>
        </w:rPr>
        <w:t>百多邦软膏</w:t>
      </w:r>
    </w:p>
    <w:p w14:paraId="240E63FD">
      <w:pPr>
        <w:spacing w:before="31" w:line="191" w:lineRule="auto"/>
        <w:ind w:left="458"/>
        <w:rPr>
          <w:rFonts w:ascii="PingFang SC" w:hAnsi="PingFang SC" w:eastAsia="PingFang SC" w:cs="PingFang SC"/>
          <w:sz w:val="21"/>
          <w:szCs w:val="21"/>
        </w:rPr>
      </w:pPr>
      <w:r>
        <w:rPr>
          <w:rFonts w:ascii="PingFang SC" w:hAnsi="PingFang SC" w:eastAsia="PingFang SC" w:cs="PingFang SC"/>
          <w:spacing w:val="-6"/>
          <w:sz w:val="21"/>
          <w:szCs w:val="21"/>
        </w:rPr>
        <w:t>-</w:t>
      </w:r>
      <w:r>
        <w:rPr>
          <w:rFonts w:ascii="PingFang SC" w:hAnsi="PingFang SC" w:eastAsia="PingFang SC" w:cs="PingFang SC"/>
          <w:spacing w:val="52"/>
          <w:sz w:val="21"/>
          <w:szCs w:val="21"/>
        </w:rPr>
        <w:t xml:space="preserve"> </w:t>
      </w:r>
      <w:r>
        <w:rPr>
          <w:rFonts w:ascii="PingFang SC" w:hAnsi="PingFang SC" w:eastAsia="PingFang SC" w:cs="PingFang SC"/>
          <w:spacing w:val="-6"/>
          <w:sz w:val="21"/>
          <w:szCs w:val="21"/>
        </w:rPr>
        <w:t>夫西地酸乳膏</w:t>
      </w:r>
    </w:p>
    <w:p w14:paraId="2DFBAA9F">
      <w:pPr>
        <w:spacing w:before="30" w:line="192" w:lineRule="auto"/>
        <w:ind w:left="458"/>
        <w:rPr>
          <w:rFonts w:ascii="PingFang SC" w:hAnsi="PingFang SC" w:eastAsia="PingFang SC" w:cs="PingFang SC"/>
          <w:sz w:val="21"/>
          <w:szCs w:val="21"/>
        </w:rPr>
      </w:pPr>
      <w:r>
        <w:rPr>
          <w:rFonts w:ascii="PingFang SC" w:hAnsi="PingFang SC" w:eastAsia="PingFang SC" w:cs="PingFang SC"/>
          <w:spacing w:val="-5"/>
          <w:sz w:val="21"/>
          <w:szCs w:val="21"/>
        </w:rPr>
        <w:t>-</w:t>
      </w:r>
      <w:r>
        <w:rPr>
          <w:rFonts w:ascii="PingFang SC" w:hAnsi="PingFang SC" w:eastAsia="PingFang SC" w:cs="PingFang SC"/>
          <w:spacing w:val="45"/>
          <w:sz w:val="21"/>
          <w:szCs w:val="21"/>
        </w:rPr>
        <w:t xml:space="preserve"> </w:t>
      </w:r>
      <w:r>
        <w:rPr>
          <w:rFonts w:ascii="PingFang SC" w:hAnsi="PingFang SC" w:eastAsia="PingFang SC" w:cs="PingFang SC"/>
          <w:spacing w:val="-5"/>
          <w:sz w:val="21"/>
          <w:szCs w:val="21"/>
        </w:rPr>
        <w:t>环丙沙星软膏</w:t>
      </w:r>
    </w:p>
    <w:p w14:paraId="1F998AD1">
      <w:pPr>
        <w:spacing w:before="26" w:line="191" w:lineRule="auto"/>
        <w:ind w:left="458"/>
        <w:rPr>
          <w:rFonts w:ascii="PingFang SC" w:hAnsi="PingFang SC" w:eastAsia="PingFang SC" w:cs="PingFang SC"/>
          <w:sz w:val="21"/>
          <w:szCs w:val="21"/>
        </w:rPr>
      </w:pPr>
      <w:r>
        <w:rPr>
          <w:rFonts w:ascii="PingFang SC" w:hAnsi="PingFang SC" w:eastAsia="PingFang SC" w:cs="PingFang SC"/>
          <w:spacing w:val="-5"/>
          <w:sz w:val="21"/>
          <w:szCs w:val="21"/>
        </w:rPr>
        <w:t>-</w:t>
      </w:r>
      <w:r>
        <w:rPr>
          <w:rFonts w:ascii="PingFang SC" w:hAnsi="PingFang SC" w:eastAsia="PingFang SC" w:cs="PingFang SC"/>
          <w:spacing w:val="45"/>
          <w:sz w:val="21"/>
          <w:szCs w:val="21"/>
        </w:rPr>
        <w:t xml:space="preserve"> </w:t>
      </w:r>
      <w:r>
        <w:rPr>
          <w:rFonts w:ascii="PingFang SC" w:hAnsi="PingFang SC" w:eastAsia="PingFang SC" w:cs="PingFang SC"/>
          <w:spacing w:val="-5"/>
          <w:sz w:val="21"/>
          <w:szCs w:val="21"/>
        </w:rPr>
        <w:t>氧氟沙星软膏</w:t>
      </w:r>
    </w:p>
    <w:p w14:paraId="1FFFFC44">
      <w:pPr>
        <w:spacing w:before="32" w:line="184" w:lineRule="auto"/>
        <w:ind w:left="458"/>
        <w:rPr>
          <w:rFonts w:ascii="PingFang SC" w:hAnsi="PingFang SC" w:eastAsia="PingFang SC" w:cs="PingFang SC"/>
          <w:sz w:val="21"/>
          <w:szCs w:val="21"/>
        </w:rPr>
      </w:pPr>
      <w:r>
        <w:rPr>
          <w:rFonts w:ascii="PingFang SC" w:hAnsi="PingFang SC" w:eastAsia="PingFang SC" w:cs="PingFang SC"/>
          <w:spacing w:val="-2"/>
          <w:sz w:val="21"/>
          <w:szCs w:val="21"/>
        </w:rPr>
        <w:t>-</w:t>
      </w:r>
      <w:r>
        <w:rPr>
          <w:rFonts w:ascii="PingFang SC" w:hAnsi="PingFang SC" w:eastAsia="PingFang SC" w:cs="PingFang SC"/>
          <w:spacing w:val="55"/>
          <w:sz w:val="21"/>
          <w:szCs w:val="21"/>
        </w:rPr>
        <w:t xml:space="preserve"> </w:t>
      </w:r>
      <w:r>
        <w:rPr>
          <w:rFonts w:ascii="PingFang SC" w:hAnsi="PingFang SC" w:eastAsia="PingFang SC" w:cs="PingFang SC"/>
          <w:spacing w:val="-2"/>
          <w:sz w:val="21"/>
          <w:szCs w:val="21"/>
        </w:rPr>
        <w:t>雷夫努尔软膏（也叫利凡诺，其水溶液为黄药水）</w:t>
      </w:r>
    </w:p>
    <w:p w14:paraId="473008F6">
      <w:pPr>
        <w:spacing w:before="42" w:line="192" w:lineRule="auto"/>
        <w:ind w:left="458"/>
        <w:rPr>
          <w:rFonts w:ascii="PingFang SC" w:hAnsi="PingFang SC" w:eastAsia="PingFang SC" w:cs="PingFang SC"/>
          <w:sz w:val="21"/>
          <w:szCs w:val="21"/>
        </w:rPr>
      </w:pPr>
      <w:r>
        <w:rPr>
          <w:rFonts w:ascii="PingFang SC" w:hAnsi="PingFang SC" w:eastAsia="PingFang SC" w:cs="PingFang SC"/>
          <w:spacing w:val="-6"/>
          <w:sz w:val="21"/>
          <w:szCs w:val="21"/>
        </w:rPr>
        <w:t>-</w:t>
      </w:r>
      <w:r>
        <w:rPr>
          <w:rFonts w:ascii="PingFang SC" w:hAnsi="PingFang SC" w:eastAsia="PingFang SC" w:cs="PingFang SC"/>
          <w:spacing w:val="52"/>
          <w:sz w:val="21"/>
          <w:szCs w:val="21"/>
        </w:rPr>
        <w:t xml:space="preserve"> </w:t>
      </w:r>
      <w:r>
        <w:rPr>
          <w:rFonts w:ascii="PingFang SC" w:hAnsi="PingFang SC" w:eastAsia="PingFang SC" w:cs="PingFang SC"/>
          <w:spacing w:val="-6"/>
          <w:sz w:val="21"/>
          <w:szCs w:val="21"/>
        </w:rPr>
        <w:t>呋喃西林软膏</w:t>
      </w:r>
    </w:p>
    <w:p w14:paraId="308584E6">
      <w:pPr>
        <w:spacing w:before="27" w:line="191" w:lineRule="auto"/>
        <w:ind w:left="458"/>
        <w:rPr>
          <w:rFonts w:ascii="PingFang SC" w:hAnsi="PingFang SC" w:eastAsia="PingFang SC" w:cs="PingFang SC"/>
          <w:sz w:val="21"/>
          <w:szCs w:val="21"/>
        </w:rPr>
      </w:pPr>
      <w:r>
        <w:rPr>
          <w:rFonts w:ascii="PingFang SC" w:hAnsi="PingFang SC" w:eastAsia="PingFang SC" w:cs="PingFang SC"/>
          <w:spacing w:val="-7"/>
          <w:sz w:val="21"/>
          <w:szCs w:val="21"/>
        </w:rPr>
        <w:t>-</w:t>
      </w:r>
      <w:r>
        <w:rPr>
          <w:rFonts w:ascii="PingFang SC" w:hAnsi="PingFang SC" w:eastAsia="PingFang SC" w:cs="PingFang SC"/>
          <w:spacing w:val="53"/>
          <w:sz w:val="21"/>
          <w:szCs w:val="21"/>
        </w:rPr>
        <w:t xml:space="preserve"> </w:t>
      </w:r>
      <w:r>
        <w:rPr>
          <w:rFonts w:ascii="PingFang SC" w:hAnsi="PingFang SC" w:eastAsia="PingFang SC" w:cs="PingFang SC"/>
          <w:spacing w:val="-7"/>
          <w:sz w:val="21"/>
          <w:szCs w:val="21"/>
        </w:rPr>
        <w:t>红霉素软膏</w:t>
      </w:r>
    </w:p>
    <w:p w14:paraId="2C9344BA">
      <w:pPr>
        <w:spacing w:before="31" w:line="192" w:lineRule="auto"/>
        <w:ind w:left="458"/>
        <w:rPr>
          <w:rFonts w:ascii="PingFang SC" w:hAnsi="PingFang SC" w:eastAsia="PingFang SC" w:cs="PingFang SC"/>
          <w:sz w:val="21"/>
          <w:szCs w:val="21"/>
        </w:rPr>
      </w:pPr>
      <w:r>
        <w:rPr>
          <w:rFonts w:ascii="PingFang SC" w:hAnsi="PingFang SC" w:eastAsia="PingFang SC" w:cs="PingFang SC"/>
          <w:spacing w:val="-6"/>
          <w:sz w:val="21"/>
          <w:szCs w:val="21"/>
        </w:rPr>
        <w:t>-</w:t>
      </w:r>
      <w:r>
        <w:rPr>
          <w:rFonts w:ascii="PingFang SC" w:hAnsi="PingFang SC" w:eastAsia="PingFang SC" w:cs="PingFang SC"/>
          <w:spacing w:val="47"/>
          <w:sz w:val="21"/>
          <w:szCs w:val="21"/>
        </w:rPr>
        <w:t xml:space="preserve"> </w:t>
      </w:r>
      <w:r>
        <w:rPr>
          <w:rFonts w:ascii="PingFang SC" w:hAnsi="PingFang SC" w:eastAsia="PingFang SC" w:cs="PingFang SC"/>
          <w:spacing w:val="-6"/>
          <w:sz w:val="21"/>
          <w:szCs w:val="21"/>
        </w:rPr>
        <w:t>氧化锌软膏</w:t>
      </w:r>
    </w:p>
    <w:p w14:paraId="42C90B0B">
      <w:pPr>
        <w:spacing w:before="26" w:line="191" w:lineRule="auto"/>
        <w:ind w:left="458"/>
        <w:rPr>
          <w:rFonts w:ascii="PingFang SC" w:hAnsi="PingFang SC" w:eastAsia="PingFang SC" w:cs="PingFang SC"/>
          <w:sz w:val="21"/>
          <w:szCs w:val="21"/>
        </w:rPr>
      </w:pPr>
      <w:r>
        <w:rPr>
          <w:rFonts w:ascii="PingFang SC" w:hAnsi="PingFang SC" w:eastAsia="PingFang SC" w:cs="PingFang SC"/>
          <w:spacing w:val="-3"/>
          <w:sz w:val="21"/>
          <w:szCs w:val="21"/>
        </w:rPr>
        <w:t>-</w:t>
      </w:r>
      <w:r>
        <w:rPr>
          <w:rFonts w:ascii="PingFang SC" w:hAnsi="PingFang SC" w:eastAsia="PingFang SC" w:cs="PingFang SC"/>
          <w:spacing w:val="48"/>
          <w:w w:val="101"/>
          <w:sz w:val="21"/>
          <w:szCs w:val="21"/>
        </w:rPr>
        <w:t xml:space="preserve"> </w:t>
      </w:r>
      <w:r>
        <w:rPr>
          <w:rFonts w:ascii="PingFang SC" w:hAnsi="PingFang SC" w:eastAsia="PingFang SC" w:cs="PingFang SC"/>
          <w:spacing w:val="-3"/>
          <w:sz w:val="21"/>
          <w:szCs w:val="21"/>
        </w:rPr>
        <w:t>绿药膏（林可霉素利多卡因凝胶）</w:t>
      </w:r>
    </w:p>
    <w:p w14:paraId="46FCCBD8">
      <w:pPr>
        <w:spacing w:before="33" w:line="182" w:lineRule="auto"/>
        <w:ind w:left="69" w:right="158" w:firstLine="390"/>
      </w:pPr>
      <w:r>
        <w:rPr>
          <w:rFonts w:ascii="PingFang SC" w:hAnsi="PingFang SC" w:eastAsia="PingFang SC" w:cs="PingFang SC"/>
          <w:spacing w:val="-3"/>
          <w:sz w:val="21"/>
          <w:szCs w:val="21"/>
        </w:rPr>
        <w:t>根据是否容易买到，上述药膏准备两三种即可。并且一般如果伤</w:t>
      </w:r>
      <w:r>
        <w:rPr>
          <w:rFonts w:ascii="PingFang SC" w:hAnsi="PingFang SC" w:eastAsia="PingFang SC" w:cs="PingFang SC"/>
          <w:spacing w:val="14"/>
          <w:sz w:val="21"/>
          <w:szCs w:val="21"/>
        </w:rPr>
        <w:t xml:space="preserve"> </w:t>
      </w:r>
      <w:r>
        <w:rPr>
          <w:rFonts w:ascii="PingFang SC" w:hAnsi="PingFang SC" w:eastAsia="PingFang SC" w:cs="PingFang SC"/>
          <w:spacing w:val="-5"/>
          <w:sz w:val="21"/>
          <w:szCs w:val="21"/>
        </w:rPr>
        <w:t>口消毒很好，没有感染迹象的时候不需要使用任何药膏</w:t>
      </w:r>
      <w:ins w:id="242" w:author="零 [2]" w:date="2025-11-12T15:19:34Z">
        <w:r>
          <w:rPr>
            <w:rFonts w:hint="eastAsia" w:ascii="PingFang SC" w:hAnsi="PingFang SC" w:eastAsia="PingFang SC" w:cs="PingFang SC"/>
            <w:spacing w:val="-5"/>
            <w:sz w:val="21"/>
            <w:szCs w:val="21"/>
            <w:lang w:eastAsia="zh-CN"/>
          </w:rPr>
          <w:t>，</w:t>
        </w:r>
      </w:ins>
      <w:ins w:id="243" w:author="零 [2]" w:date="2025-11-12T15:19:39Z">
        <w:r>
          <w:rPr>
            <w:rFonts w:hint="eastAsia" w:ascii="PingFang SC" w:hAnsi="PingFang SC" w:eastAsia="PingFang SC" w:cs="PingFang SC"/>
            <w:spacing w:val="-5"/>
            <w:sz w:val="21"/>
            <w:szCs w:val="21"/>
            <w:lang w:val="en-US" w:eastAsia="zh-CN"/>
          </w:rPr>
          <w:t>减少</w:t>
        </w:r>
      </w:ins>
      <w:ins w:id="244" w:author="零 [2]" w:date="2025-11-12T15:19:41Z">
        <w:r>
          <w:rPr>
            <w:rFonts w:hint="eastAsia" w:ascii="PingFang SC" w:hAnsi="PingFang SC" w:eastAsia="PingFang SC" w:cs="PingFang SC"/>
            <w:spacing w:val="-5"/>
            <w:sz w:val="21"/>
            <w:szCs w:val="21"/>
            <w:lang w:val="en-US" w:eastAsia="zh-CN"/>
          </w:rPr>
          <w:t>细菌</w:t>
        </w:r>
      </w:ins>
      <w:ins w:id="245" w:author="零 [2]" w:date="2025-11-12T15:19:44Z">
        <w:r>
          <w:rPr>
            <w:rFonts w:hint="eastAsia" w:ascii="PingFang SC" w:hAnsi="PingFang SC" w:eastAsia="PingFang SC" w:cs="PingFang SC"/>
            <w:spacing w:val="-5"/>
            <w:sz w:val="21"/>
            <w:szCs w:val="21"/>
            <w:lang w:val="en-US" w:eastAsia="zh-CN"/>
          </w:rPr>
          <w:t>耐药性</w:t>
        </w:r>
      </w:ins>
      <w:ins w:id="246" w:author="零 [2]" w:date="2025-11-12T15:19:45Z">
        <w:r>
          <w:rPr>
            <w:rFonts w:hint="eastAsia" w:ascii="PingFang SC" w:hAnsi="PingFang SC" w:eastAsia="PingFang SC" w:cs="PingFang SC"/>
            <w:spacing w:val="-5"/>
            <w:sz w:val="21"/>
            <w:szCs w:val="21"/>
            <w:lang w:val="en-US" w:eastAsia="zh-CN"/>
          </w:rPr>
          <w:t>。</w:t>
        </w:r>
      </w:ins>
      <w:del w:id="247" w:author="零 [2]" w:date="2025-11-12T15:18:58Z">
        <w:r>
          <w:rPr>
            <w:rFonts w:ascii="PingFang SC" w:hAnsi="PingFang SC" w:eastAsia="PingFang SC" w:cs="PingFang SC"/>
            <w:spacing w:val="-5"/>
            <w:sz w:val="21"/>
            <w:szCs w:val="21"/>
          </w:rPr>
          <w:delText>。</w:delText>
        </w:r>
      </w:del>
      <w:commentRangeStart w:id="7"/>
      <w:r>
        <w:rPr>
          <w:position w:val="-5"/>
          <w:sz w:val="21"/>
          <w:szCs w:val="21"/>
        </w:rPr>
        <w:drawing>
          <wp:inline distT="0" distB="0" distL="0" distR="0">
            <wp:extent cx="99060" cy="69215"/>
            <wp:effectExtent l="0" t="0" r="0" b="0"/>
            <wp:docPr id="18" name="IM 18"/>
            <wp:cNvGraphicFramePr/>
            <a:graphic xmlns:a="http://schemas.openxmlformats.org/drawingml/2006/main">
              <a:graphicData uri="http://schemas.openxmlformats.org/drawingml/2006/picture">
                <pic:pic xmlns:pic="http://schemas.openxmlformats.org/drawingml/2006/picture">
                  <pic:nvPicPr>
                    <pic:cNvPr id="18" name="IM 18"/>
                    <pic:cNvPicPr/>
                  </pic:nvPicPr>
                  <pic:blipFill>
                    <a:blip r:embed="rId146"/>
                    <a:stretch>
                      <a:fillRect/>
                    </a:stretch>
                  </pic:blipFill>
                  <pic:spPr>
                    <a:xfrm>
                      <a:off x="0" y="0"/>
                      <a:ext cx="99250" cy="69469"/>
                    </a:xfrm>
                    <a:prstGeom prst="rect">
                      <a:avLst/>
                    </a:prstGeom>
                  </pic:spPr>
                </pic:pic>
              </a:graphicData>
            </a:graphic>
          </wp:inline>
        </w:drawing>
      </w:r>
      <w:commentRangeEnd w:id="7"/>
      <w:r>
        <w:commentReference w:id="7"/>
      </w:r>
    </w:p>
    <w:p w14:paraId="1DD440E7">
      <w:pPr>
        <w:pStyle w:val="2"/>
        <w:spacing w:line="263" w:lineRule="auto"/>
      </w:pPr>
    </w:p>
    <w:p w14:paraId="0A58B67A">
      <w:pPr>
        <w:spacing w:before="96" w:line="191" w:lineRule="auto"/>
        <w:ind w:left="461"/>
        <w:rPr>
          <w:rFonts w:ascii="PingFang SC" w:hAnsi="PingFang SC" w:eastAsia="PingFang SC" w:cs="PingFang SC"/>
          <w:sz w:val="21"/>
          <w:szCs w:val="21"/>
        </w:rPr>
      </w:pPr>
      <w:r>
        <w:rPr>
          <w:rFonts w:ascii="PingFang SC" w:hAnsi="PingFang SC" w:eastAsia="PingFang SC" w:cs="PingFang SC"/>
          <w:b/>
          <w:bCs/>
          <w:spacing w:val="-3"/>
          <w:sz w:val="21"/>
          <w:szCs w:val="21"/>
        </w:rPr>
        <w:t>无效或不需要的东西</w:t>
      </w:r>
    </w:p>
    <w:p w14:paraId="58E984CF">
      <w:pPr>
        <w:spacing w:before="31" w:line="192" w:lineRule="auto"/>
        <w:ind w:left="458"/>
        <w:rPr>
          <w:rFonts w:ascii="PingFang SC" w:hAnsi="PingFang SC" w:eastAsia="PingFang SC" w:cs="PingFang SC"/>
          <w:sz w:val="21"/>
          <w:szCs w:val="21"/>
        </w:rPr>
      </w:pPr>
      <w:r>
        <w:rPr>
          <w:rFonts w:ascii="PingFang SC" w:hAnsi="PingFang SC" w:eastAsia="PingFang SC" w:cs="PingFang SC"/>
          <w:spacing w:val="-8"/>
          <w:sz w:val="21"/>
          <w:szCs w:val="21"/>
        </w:rPr>
        <w:t>-</w:t>
      </w:r>
      <w:r>
        <w:rPr>
          <w:rFonts w:ascii="PingFang SC" w:hAnsi="PingFang SC" w:eastAsia="PingFang SC" w:cs="PingFang SC"/>
          <w:spacing w:val="50"/>
          <w:sz w:val="21"/>
          <w:szCs w:val="21"/>
        </w:rPr>
        <w:t xml:space="preserve"> </w:t>
      </w:r>
      <w:r>
        <w:rPr>
          <w:rFonts w:ascii="PingFang SC" w:hAnsi="PingFang SC" w:eastAsia="PingFang SC" w:cs="PingFang SC"/>
          <w:spacing w:val="-8"/>
          <w:sz w:val="21"/>
          <w:szCs w:val="21"/>
        </w:rPr>
        <w:t>维生素</w:t>
      </w:r>
      <w:r>
        <w:rPr>
          <w:rFonts w:ascii="PingFang SC" w:hAnsi="PingFang SC" w:eastAsia="PingFang SC" w:cs="PingFang SC"/>
          <w:spacing w:val="-11"/>
          <w:sz w:val="21"/>
          <w:szCs w:val="21"/>
        </w:rPr>
        <w:t xml:space="preserve"> </w:t>
      </w:r>
      <w:r>
        <w:rPr>
          <w:rFonts w:ascii="PingFang SC" w:hAnsi="PingFang SC" w:eastAsia="PingFang SC" w:cs="PingFang SC"/>
          <w:spacing w:val="-8"/>
          <w:sz w:val="21"/>
          <w:szCs w:val="21"/>
        </w:rPr>
        <w:t>E</w:t>
      </w:r>
    </w:p>
    <w:p w14:paraId="41E14122">
      <w:pPr>
        <w:spacing w:before="27" w:line="191" w:lineRule="auto"/>
        <w:ind w:left="458"/>
        <w:rPr>
          <w:rFonts w:ascii="PingFang SC" w:hAnsi="PingFang SC" w:eastAsia="PingFang SC" w:cs="PingFang SC"/>
          <w:sz w:val="21"/>
          <w:szCs w:val="21"/>
        </w:rPr>
      </w:pPr>
      <w:r>
        <w:rPr>
          <w:rFonts w:ascii="PingFang SC" w:hAnsi="PingFang SC" w:eastAsia="PingFang SC" w:cs="PingFang SC"/>
          <w:spacing w:val="-3"/>
          <w:sz w:val="21"/>
          <w:szCs w:val="21"/>
        </w:rPr>
        <w:t>-</w:t>
      </w:r>
      <w:r>
        <w:rPr>
          <w:rFonts w:ascii="PingFang SC" w:hAnsi="PingFang SC" w:eastAsia="PingFang SC" w:cs="PingFang SC"/>
          <w:spacing w:val="53"/>
          <w:w w:val="101"/>
          <w:sz w:val="21"/>
          <w:szCs w:val="21"/>
        </w:rPr>
        <w:t xml:space="preserve"> </w:t>
      </w:r>
      <w:r>
        <w:rPr>
          <w:rFonts w:ascii="PingFang SC" w:hAnsi="PingFang SC" w:eastAsia="PingFang SC" w:cs="PingFang SC"/>
          <w:spacing w:val="-3"/>
          <w:sz w:val="21"/>
          <w:szCs w:val="21"/>
        </w:rPr>
        <w:t>优色林（作用和凡士林差不多）</w:t>
      </w:r>
    </w:p>
    <w:p w14:paraId="4C224B9C">
      <w:pPr>
        <w:spacing w:before="31" w:line="172" w:lineRule="auto"/>
        <w:ind w:left="463" w:hanging="5"/>
        <w:rPr>
          <w:rFonts w:ascii="PingFang SC" w:hAnsi="PingFang SC" w:eastAsia="PingFang SC" w:cs="PingFang SC"/>
          <w:sz w:val="21"/>
          <w:szCs w:val="21"/>
        </w:rPr>
      </w:pPr>
      <w:r>
        <w:rPr>
          <w:rFonts w:ascii="PingFang SC" w:hAnsi="PingFang SC" w:eastAsia="PingFang SC" w:cs="PingFang SC"/>
          <w:spacing w:val="-5"/>
          <w:sz w:val="21"/>
          <w:szCs w:val="21"/>
        </w:rPr>
        <w:t>-</w:t>
      </w:r>
      <w:r>
        <w:rPr>
          <w:rFonts w:ascii="PingFang SC" w:hAnsi="PingFang SC" w:eastAsia="PingFang SC" w:cs="PingFang SC"/>
          <w:spacing w:val="47"/>
          <w:sz w:val="21"/>
          <w:szCs w:val="21"/>
        </w:rPr>
        <w:t xml:space="preserve"> </w:t>
      </w:r>
      <w:r>
        <w:rPr>
          <w:rFonts w:ascii="PingFang SC" w:hAnsi="PingFang SC" w:eastAsia="PingFang SC" w:cs="PingFang SC"/>
          <w:spacing w:val="-5"/>
          <w:sz w:val="21"/>
          <w:szCs w:val="21"/>
        </w:rPr>
        <w:t>皮肤生长因子（绝大多数伤口不愈合的原因</w:t>
      </w:r>
      <w:r>
        <w:rPr>
          <w:rFonts w:ascii="PingFang SC" w:hAnsi="PingFang SC" w:eastAsia="PingFang SC" w:cs="PingFang SC"/>
          <w:spacing w:val="-6"/>
          <w:sz w:val="21"/>
          <w:szCs w:val="21"/>
        </w:rPr>
        <w:t>是感染或营养不良，</w:t>
      </w:r>
      <w:r>
        <w:rPr>
          <w:rFonts w:ascii="PingFang SC" w:hAnsi="PingFang SC" w:eastAsia="PingFang SC" w:cs="PingFang SC"/>
          <w:sz w:val="21"/>
          <w:szCs w:val="21"/>
        </w:rPr>
        <w:t xml:space="preserve"> </w:t>
      </w:r>
      <w:r>
        <w:commentReference w:id="8"/>
      </w:r>
      <w:r>
        <w:rPr>
          <w:rFonts w:ascii="PingFang SC" w:hAnsi="PingFang SC" w:eastAsia="PingFang SC" w:cs="PingFang SC"/>
          <w:spacing w:val="-3"/>
          <w:sz w:val="21"/>
          <w:szCs w:val="21"/>
        </w:rPr>
        <w:t>与生长因子无关。长期不愈合的老伤，规范包扎后仍不愈合的情</w:t>
      </w:r>
    </w:p>
    <w:p w14:paraId="00A96F1F">
      <w:pPr>
        <w:spacing w:line="191" w:lineRule="auto"/>
        <w:ind w:left="461"/>
        <w:rPr>
          <w:rFonts w:ascii="PingFang SC" w:hAnsi="PingFang SC" w:eastAsia="PingFang SC" w:cs="PingFang SC"/>
          <w:sz w:val="21"/>
          <w:szCs w:val="21"/>
        </w:rPr>
      </w:pPr>
      <w:r>
        <w:rPr>
          <w:rFonts w:ascii="PingFang SC" w:hAnsi="PingFang SC" w:eastAsia="PingFang SC" w:cs="PingFang SC"/>
          <w:spacing w:val="-2"/>
          <w:sz w:val="21"/>
          <w:szCs w:val="21"/>
        </w:rPr>
        <w:t>况下或许有用）</w:t>
      </w:r>
    </w:p>
    <w:p w14:paraId="3DDE9014">
      <w:pPr>
        <w:spacing w:before="27" w:line="184" w:lineRule="auto"/>
        <w:ind w:left="458"/>
        <w:rPr>
          <w:rFonts w:ascii="PingFang SC" w:hAnsi="PingFang SC" w:eastAsia="PingFang SC" w:cs="PingFang SC"/>
          <w:sz w:val="21"/>
          <w:szCs w:val="21"/>
        </w:rPr>
      </w:pPr>
      <w:r>
        <w:rPr>
          <w:rFonts w:ascii="PingFang SC" w:hAnsi="PingFang SC" w:eastAsia="PingFang SC" w:cs="PingFang SC"/>
          <w:spacing w:val="-11"/>
          <w:sz w:val="21"/>
          <w:szCs w:val="21"/>
        </w:rPr>
        <w:t>-</w:t>
      </w:r>
      <w:r>
        <w:rPr>
          <w:rFonts w:ascii="PingFang SC" w:hAnsi="PingFang SC" w:eastAsia="PingFang SC" w:cs="PingFang SC"/>
          <w:spacing w:val="53"/>
          <w:sz w:val="21"/>
          <w:szCs w:val="21"/>
        </w:rPr>
        <w:t xml:space="preserve"> </w:t>
      </w:r>
      <w:r>
        <w:rPr>
          <w:rFonts w:ascii="PingFang SC" w:hAnsi="PingFang SC" w:eastAsia="PingFang SC" w:cs="PingFang SC"/>
          <w:spacing w:val="-11"/>
          <w:sz w:val="21"/>
          <w:szCs w:val="21"/>
        </w:rPr>
        <w:t>达克宁，皮炎平，酮康唑等（这些是强效激素，不能用于伤口）</w:t>
      </w:r>
    </w:p>
    <w:p w14:paraId="2B33887E">
      <w:pPr>
        <w:spacing w:before="43" w:line="184" w:lineRule="auto"/>
        <w:ind w:left="458"/>
        <w:rPr>
          <w:rFonts w:ascii="PingFang SC" w:hAnsi="PingFang SC" w:eastAsia="PingFang SC" w:cs="PingFang SC"/>
          <w:sz w:val="21"/>
          <w:szCs w:val="21"/>
        </w:rPr>
      </w:pPr>
      <w:r>
        <w:rPr>
          <w:rFonts w:ascii="PingFang SC" w:hAnsi="PingFang SC" w:eastAsia="PingFang SC" w:cs="PingFang SC"/>
          <w:spacing w:val="-2"/>
          <w:sz w:val="21"/>
          <w:szCs w:val="21"/>
        </w:rPr>
        <w:t>-</w:t>
      </w:r>
      <w:r>
        <w:rPr>
          <w:rFonts w:ascii="PingFang SC" w:hAnsi="PingFang SC" w:eastAsia="PingFang SC" w:cs="PingFang SC"/>
          <w:spacing w:val="50"/>
          <w:sz w:val="21"/>
          <w:szCs w:val="21"/>
        </w:rPr>
        <w:t xml:space="preserve"> </w:t>
      </w:r>
      <w:r>
        <w:rPr>
          <w:rFonts w:ascii="PingFang SC" w:hAnsi="PingFang SC" w:eastAsia="PingFang SC" w:cs="PingFang SC"/>
          <w:spacing w:val="-2"/>
          <w:sz w:val="21"/>
          <w:szCs w:val="21"/>
        </w:rPr>
        <w:t>紫药水，红药水等不要用。有毒，已淘汰。</w:t>
      </w:r>
    </w:p>
    <w:p w14:paraId="1FF001C4">
      <w:pPr>
        <w:spacing w:before="43" w:line="191" w:lineRule="auto"/>
        <w:ind w:left="458"/>
        <w:rPr>
          <w:rFonts w:ascii="PingFang SC" w:hAnsi="PingFang SC" w:eastAsia="PingFang SC" w:cs="PingFang SC"/>
          <w:sz w:val="21"/>
          <w:szCs w:val="21"/>
        </w:rPr>
      </w:pPr>
      <w:r>
        <w:rPr>
          <w:rFonts w:ascii="PingFang SC" w:hAnsi="PingFang SC" w:eastAsia="PingFang SC" w:cs="PingFang SC"/>
          <w:spacing w:val="-5"/>
          <w:sz w:val="21"/>
          <w:szCs w:val="21"/>
        </w:rPr>
        <w:t>-</w:t>
      </w:r>
      <w:r>
        <w:rPr>
          <w:rFonts w:ascii="PingFang SC" w:hAnsi="PingFang SC" w:eastAsia="PingFang SC" w:cs="PingFang SC"/>
          <w:spacing w:val="50"/>
          <w:sz w:val="21"/>
          <w:szCs w:val="21"/>
        </w:rPr>
        <w:t xml:space="preserve"> </w:t>
      </w:r>
      <w:r>
        <w:rPr>
          <w:rFonts w:ascii="PingFang SC" w:hAnsi="PingFang SC" w:eastAsia="PingFang SC" w:cs="PingFang SC"/>
          <w:spacing w:val="-5"/>
          <w:sz w:val="21"/>
          <w:szCs w:val="21"/>
        </w:rPr>
        <w:t>双氧水用在伤口上很疼。</w:t>
      </w:r>
    </w:p>
    <w:p w14:paraId="4AD8B236">
      <w:pPr>
        <w:spacing w:before="29" w:line="181" w:lineRule="auto"/>
        <w:ind w:left="36" w:right="158" w:firstLine="423"/>
        <w:rPr>
          <w:ins w:id="248" w:author="零 [2]" w:date="2025-11-12T15:17:41Z"/>
          <w:rFonts w:ascii="PingFang SC" w:hAnsi="PingFang SC" w:eastAsia="PingFang SC" w:cs="PingFang SC"/>
          <w:spacing w:val="-7"/>
          <w:sz w:val="21"/>
          <w:szCs w:val="21"/>
        </w:rPr>
      </w:pPr>
      <w:r>
        <w:rPr>
          <w:rFonts w:ascii="PingFang SC" w:hAnsi="PingFang SC" w:eastAsia="PingFang SC" w:cs="PingFang SC"/>
          <w:spacing w:val="-2"/>
          <w:sz w:val="21"/>
          <w:szCs w:val="21"/>
        </w:rPr>
        <w:t>某些 EB 患者使用较弱的激素软膏可以减少水疱，</w:t>
      </w:r>
      <w:r>
        <w:rPr>
          <w:rFonts w:ascii="PingFang SC" w:hAnsi="PingFang SC" w:eastAsia="PingFang SC" w:cs="PingFang SC"/>
          <w:spacing w:val="-3"/>
          <w:sz w:val="21"/>
          <w:szCs w:val="21"/>
        </w:rPr>
        <w:t>具体使用情况</w:t>
      </w:r>
      <w:r>
        <w:rPr>
          <w:rFonts w:ascii="PingFang SC" w:hAnsi="PingFang SC" w:eastAsia="PingFang SC" w:cs="PingFang SC"/>
          <w:sz w:val="21"/>
          <w:szCs w:val="21"/>
        </w:rPr>
        <w:t xml:space="preserve"> </w:t>
      </w:r>
      <w:r>
        <w:rPr>
          <w:rFonts w:ascii="PingFang SC" w:hAnsi="PingFang SC" w:eastAsia="PingFang SC" w:cs="PingFang SC"/>
          <w:spacing w:val="-7"/>
          <w:sz w:val="21"/>
          <w:szCs w:val="21"/>
        </w:rPr>
        <w:t>遵医嘱。</w:t>
      </w:r>
    </w:p>
    <w:p w14:paraId="0B7930E0">
      <w:pPr>
        <w:spacing w:before="29" w:line="181" w:lineRule="auto"/>
        <w:ind w:left="0" w:right="158" w:firstLine="0"/>
        <w:rPr>
          <w:del w:id="250" w:author="零 [2]" w:date="2025-11-12T15:21:15Z"/>
          <w:rFonts w:hint="default" w:ascii="PingFang SC" w:hAnsi="PingFang SC" w:eastAsia="PingFang SC" w:cs="PingFang SC"/>
          <w:spacing w:val="-7"/>
          <w:sz w:val="21"/>
          <w:szCs w:val="21"/>
          <w:lang w:val="en-US" w:eastAsia="zh-CN"/>
        </w:rPr>
        <w:pPrChange w:id="249" w:author="零 [2]" w:date="2025-11-12T15:21:16Z">
          <w:pPr>
            <w:spacing w:before="29" w:line="181" w:lineRule="auto"/>
            <w:ind w:left="36" w:right="158" w:firstLine="423"/>
          </w:pPr>
        </w:pPrChange>
      </w:pPr>
    </w:p>
    <w:p w14:paraId="38960393">
      <w:pPr>
        <w:pStyle w:val="2"/>
        <w:spacing w:line="265" w:lineRule="auto"/>
      </w:pPr>
    </w:p>
    <w:p w14:paraId="5AB3CEF4">
      <w:pPr>
        <w:spacing w:before="95" w:line="175" w:lineRule="auto"/>
        <w:ind w:left="54" w:right="160" w:firstLine="404"/>
        <w:rPr>
          <w:rFonts w:ascii="PingFang SC" w:hAnsi="PingFang SC" w:eastAsia="PingFang SC" w:cs="PingFang SC"/>
          <w:sz w:val="21"/>
          <w:szCs w:val="21"/>
        </w:rPr>
      </w:pPr>
      <w:r>
        <w:rPr>
          <w:rFonts w:ascii="PingFang SC" w:hAnsi="PingFang SC" w:eastAsia="PingFang SC" w:cs="PingFang SC"/>
          <w:spacing w:val="-3"/>
          <w:sz w:val="21"/>
          <w:szCs w:val="21"/>
        </w:rPr>
        <w:t>在蝴蝶宝贝关爱中心的网站上有关于美皮贴，薄型美皮康和优拓</w:t>
      </w:r>
      <w:r>
        <w:rPr>
          <w:rFonts w:ascii="PingFang SC" w:hAnsi="PingFang SC" w:eastAsia="PingFang SC" w:cs="PingFang SC"/>
          <w:spacing w:val="12"/>
          <w:sz w:val="21"/>
          <w:szCs w:val="21"/>
        </w:rPr>
        <w:t xml:space="preserve"> </w:t>
      </w:r>
      <w:r>
        <w:rPr>
          <w:rFonts w:ascii="PingFang SC" w:hAnsi="PingFang SC" w:eastAsia="PingFang SC" w:cs="PingFang SC"/>
          <w:spacing w:val="-3"/>
          <w:sz w:val="21"/>
          <w:szCs w:val="21"/>
        </w:rPr>
        <w:t>的介绍（</w:t>
      </w:r>
      <w:r>
        <w:fldChar w:fldCharType="begin"/>
      </w:r>
      <w:r>
        <w:instrText xml:space="preserve"> HYPERLINK "http://www.debra.org.cn/patient/care/bandage/" </w:instrText>
      </w:r>
      <w:r>
        <w:fldChar w:fldCharType="separate"/>
      </w:r>
      <w:r>
        <w:rPr>
          <w:rFonts w:ascii="PingFang SC" w:hAnsi="PingFang SC" w:eastAsia="PingFang SC" w:cs="PingFang SC"/>
          <w:color w:val="0000FF"/>
          <w:spacing w:val="-3"/>
          <w:sz w:val="21"/>
          <w:szCs w:val="21"/>
          <w:u w:val="single" w:color="auto"/>
        </w:rPr>
        <w:t>http://www.debr</w:t>
      </w:r>
      <w:r>
        <w:rPr>
          <w:rFonts w:ascii="PingFang SC" w:hAnsi="PingFang SC" w:eastAsia="PingFang SC" w:cs="PingFang SC"/>
          <w:color w:val="0000FF"/>
          <w:spacing w:val="-4"/>
          <w:sz w:val="21"/>
          <w:szCs w:val="21"/>
          <w:u w:val="single" w:color="auto"/>
        </w:rPr>
        <w:t>a.org.cn/patient/care/bandage/</w:t>
      </w:r>
      <w:r>
        <w:rPr>
          <w:rFonts w:ascii="PingFang SC" w:hAnsi="PingFang SC" w:eastAsia="PingFang SC" w:cs="PingFang SC"/>
          <w:color w:val="0000FF"/>
          <w:spacing w:val="-4"/>
          <w:sz w:val="21"/>
          <w:szCs w:val="21"/>
          <w:u w:val="single" w:color="auto"/>
        </w:rPr>
        <w:fldChar w:fldCharType="end"/>
      </w:r>
      <w:r>
        <w:rPr>
          <w:rFonts w:ascii="PingFang SC" w:hAnsi="PingFang SC" w:eastAsia="PingFang SC" w:cs="PingFang SC"/>
          <w:spacing w:val="-4"/>
          <w:sz w:val="21"/>
          <w:szCs w:val="21"/>
        </w:rPr>
        <w:t>）。</w:t>
      </w:r>
    </w:p>
    <w:p w14:paraId="6871DDC6">
      <w:pPr>
        <w:spacing w:before="54" w:line="192" w:lineRule="auto"/>
        <w:ind w:left="462"/>
        <w:rPr>
          <w:rFonts w:ascii="PingFang SC" w:hAnsi="PingFang SC" w:eastAsia="PingFang SC" w:cs="PingFang SC"/>
          <w:sz w:val="21"/>
          <w:szCs w:val="21"/>
        </w:rPr>
      </w:pPr>
      <w:r>
        <w:rPr>
          <w:rFonts w:ascii="PingFang SC" w:hAnsi="PingFang SC" w:eastAsia="PingFang SC" w:cs="PingFang SC"/>
          <w:spacing w:val="-1"/>
          <w:sz w:val="21"/>
          <w:szCs w:val="21"/>
        </w:rPr>
        <w:t>部分产品的图片如下：</w:t>
      </w:r>
    </w:p>
    <w:p w14:paraId="5EEC3BEA">
      <w:pPr>
        <w:spacing w:line="192" w:lineRule="auto"/>
        <w:rPr>
          <w:rFonts w:ascii="PingFang SC" w:hAnsi="PingFang SC" w:eastAsia="PingFang SC" w:cs="PingFang SC"/>
          <w:sz w:val="21"/>
          <w:szCs w:val="21"/>
        </w:rPr>
        <w:sectPr>
          <w:headerReference r:id="rId25" w:type="default"/>
          <w:footerReference r:id="rId26" w:type="default"/>
          <w:pgSz w:w="8391" w:h="11909"/>
          <w:pgMar w:top="883" w:right="908" w:bottom="938" w:left="1051" w:header="869" w:footer="715" w:gutter="0"/>
          <w:cols w:space="720" w:num="1"/>
        </w:sectPr>
      </w:pPr>
    </w:p>
    <w:p w14:paraId="7BBF467D">
      <w:pPr>
        <w:spacing w:before="151"/>
      </w:pPr>
    </w:p>
    <w:p w14:paraId="781BDBE0">
      <w:pPr>
        <w:sectPr>
          <w:headerReference r:id="rId27" w:type="default"/>
          <w:footerReference r:id="rId28" w:type="default"/>
          <w:pgSz w:w="8391" w:h="11909"/>
          <w:pgMar w:top="883" w:right="1047" w:bottom="938" w:left="1051" w:header="869" w:footer="715" w:gutter="0"/>
          <w:cols w:equalWidth="0" w:num="1">
            <w:col w:w="6292"/>
          </w:cols>
        </w:sectPr>
      </w:pPr>
    </w:p>
    <w:p w14:paraId="0707F9B2">
      <w:pPr>
        <w:spacing w:line="2344" w:lineRule="exact"/>
        <w:ind w:firstLine="252"/>
      </w:pPr>
      <w:r>
        <w:rPr>
          <w:position w:val="-46"/>
        </w:rPr>
        <w:drawing>
          <wp:inline distT="0" distB="0" distL="0" distR="0">
            <wp:extent cx="1798955" cy="1488440"/>
            <wp:effectExtent l="0" t="0" r="0" b="0"/>
            <wp:docPr id="20" name="IM 20"/>
            <wp:cNvGraphicFramePr/>
            <a:graphic xmlns:a="http://schemas.openxmlformats.org/drawingml/2006/main">
              <a:graphicData uri="http://schemas.openxmlformats.org/drawingml/2006/picture">
                <pic:pic xmlns:pic="http://schemas.openxmlformats.org/drawingml/2006/picture">
                  <pic:nvPicPr>
                    <pic:cNvPr id="20" name="IM 20"/>
                    <pic:cNvPicPr/>
                  </pic:nvPicPr>
                  <pic:blipFill>
                    <a:blip r:embed="rId147"/>
                    <a:stretch>
                      <a:fillRect/>
                    </a:stretch>
                  </pic:blipFill>
                  <pic:spPr>
                    <a:xfrm>
                      <a:off x="0" y="0"/>
                      <a:ext cx="1799463" cy="1488566"/>
                    </a:xfrm>
                    <a:prstGeom prst="rect">
                      <a:avLst/>
                    </a:prstGeom>
                  </pic:spPr>
                </pic:pic>
              </a:graphicData>
            </a:graphic>
          </wp:inline>
        </w:drawing>
      </w:r>
    </w:p>
    <w:p w14:paraId="69C91A76">
      <w:pPr>
        <w:spacing w:before="24" w:line="193" w:lineRule="auto"/>
        <w:ind w:left="1037"/>
        <w:rPr>
          <w:rFonts w:ascii="PingFang SC" w:hAnsi="PingFang SC" w:eastAsia="PingFang SC" w:cs="PingFang SC"/>
          <w:sz w:val="21"/>
          <w:szCs w:val="21"/>
        </w:rPr>
      </w:pPr>
      <w:r>
        <w:rPr>
          <w:rFonts w:ascii="PingFang SC" w:hAnsi="PingFang SC" w:eastAsia="PingFang SC" w:cs="PingFang SC"/>
          <w:spacing w:val="-14"/>
          <w:sz w:val="21"/>
          <w:szCs w:val="21"/>
        </w:rPr>
        <w:t>14cm 医用剪刀</w:t>
      </w:r>
    </w:p>
    <w:p w14:paraId="0C3F4F51">
      <w:pPr>
        <w:spacing w:before="224" w:line="2942" w:lineRule="exact"/>
        <w:ind w:firstLine="252"/>
      </w:pPr>
      <w:r>
        <w:rPr>
          <w:position w:val="-58"/>
        </w:rPr>
        <w:drawing>
          <wp:inline distT="0" distB="0" distL="0" distR="0">
            <wp:extent cx="1799590" cy="1867535"/>
            <wp:effectExtent l="0" t="0" r="0" b="0"/>
            <wp:docPr id="22" name="IM 22"/>
            <wp:cNvGraphicFramePr/>
            <a:graphic xmlns:a="http://schemas.openxmlformats.org/drawingml/2006/main">
              <a:graphicData uri="http://schemas.openxmlformats.org/drawingml/2006/picture">
                <pic:pic xmlns:pic="http://schemas.openxmlformats.org/drawingml/2006/picture">
                  <pic:nvPicPr>
                    <pic:cNvPr id="22" name="IM 22"/>
                    <pic:cNvPicPr/>
                  </pic:nvPicPr>
                  <pic:blipFill>
                    <a:blip r:embed="rId148"/>
                    <a:stretch>
                      <a:fillRect/>
                    </a:stretch>
                  </pic:blipFill>
                  <pic:spPr>
                    <a:xfrm>
                      <a:off x="0" y="0"/>
                      <a:ext cx="1799590" cy="1867916"/>
                    </a:xfrm>
                    <a:prstGeom prst="rect">
                      <a:avLst/>
                    </a:prstGeom>
                  </pic:spPr>
                </pic:pic>
              </a:graphicData>
            </a:graphic>
          </wp:inline>
        </w:drawing>
      </w:r>
    </w:p>
    <w:p w14:paraId="1098BAE6">
      <w:pPr>
        <w:spacing w:before="27" w:line="245" w:lineRule="exact"/>
        <w:ind w:left="1155"/>
        <w:rPr>
          <w:rFonts w:ascii="PingFang SC" w:hAnsi="PingFang SC" w:eastAsia="PingFang SC" w:cs="PingFang SC"/>
          <w:sz w:val="21"/>
          <w:szCs w:val="21"/>
        </w:rPr>
      </w:pPr>
      <w:r>
        <w:rPr>
          <w:rFonts w:ascii="PingFang SC" w:hAnsi="PingFang SC" w:eastAsia="PingFang SC" w:cs="PingFang SC"/>
          <w:spacing w:val="-2"/>
          <w:sz w:val="21"/>
          <w:szCs w:val="21"/>
        </w:rPr>
        <w:t>凡士林油纱</w:t>
      </w:r>
    </w:p>
    <w:p w14:paraId="7E7E4556">
      <w:pPr>
        <w:spacing w:line="2834" w:lineRule="exact"/>
        <w:ind w:firstLine="252"/>
      </w:pPr>
      <w:r>
        <w:rPr>
          <w:position w:val="-56"/>
        </w:rPr>
        <w:drawing>
          <wp:inline distT="0" distB="0" distL="0" distR="0">
            <wp:extent cx="1799590" cy="1798955"/>
            <wp:effectExtent l="0" t="0" r="0" b="0"/>
            <wp:docPr id="24" name="IM 24"/>
            <wp:cNvGraphicFramePr/>
            <a:graphic xmlns:a="http://schemas.openxmlformats.org/drawingml/2006/main">
              <a:graphicData uri="http://schemas.openxmlformats.org/drawingml/2006/picture">
                <pic:pic xmlns:pic="http://schemas.openxmlformats.org/drawingml/2006/picture">
                  <pic:nvPicPr>
                    <pic:cNvPr id="24" name="IM 24"/>
                    <pic:cNvPicPr/>
                  </pic:nvPicPr>
                  <pic:blipFill>
                    <a:blip r:embed="rId149"/>
                    <a:stretch>
                      <a:fillRect/>
                    </a:stretch>
                  </pic:blipFill>
                  <pic:spPr>
                    <a:xfrm>
                      <a:off x="0" y="0"/>
                      <a:ext cx="1799590" cy="1799386"/>
                    </a:xfrm>
                    <a:prstGeom prst="rect">
                      <a:avLst/>
                    </a:prstGeom>
                  </pic:spPr>
                </pic:pic>
              </a:graphicData>
            </a:graphic>
          </wp:inline>
        </w:drawing>
      </w:r>
    </w:p>
    <w:p w14:paraId="6E3E5C7D">
      <w:pPr>
        <w:spacing w:before="27" w:line="212" w:lineRule="exact"/>
        <w:ind w:left="1260"/>
        <w:rPr>
          <w:rFonts w:ascii="PingFang SC" w:hAnsi="PingFang SC" w:eastAsia="PingFang SC" w:cs="PingFang SC"/>
          <w:sz w:val="21"/>
          <w:szCs w:val="21"/>
        </w:rPr>
      </w:pPr>
      <w:r>
        <w:rPr>
          <w:rFonts w:ascii="PingFang SC" w:hAnsi="PingFang SC" w:eastAsia="PingFang SC" w:cs="PingFang SC"/>
          <w:spacing w:val="-2"/>
          <w:position w:val="-1"/>
          <w:sz w:val="21"/>
          <w:szCs w:val="21"/>
        </w:rPr>
        <w:t>弹性绷带</w:t>
      </w:r>
    </w:p>
    <w:p w14:paraId="0B0C1468">
      <w:pPr>
        <w:pStyle w:val="2"/>
        <w:spacing w:line="14" w:lineRule="auto"/>
        <w:rPr>
          <w:sz w:val="2"/>
        </w:rPr>
      </w:pPr>
      <w:r>
        <w:rPr>
          <w:sz w:val="2"/>
          <w:szCs w:val="2"/>
        </w:rPr>
        <w:br w:type="column"/>
      </w:r>
    </w:p>
    <w:p w14:paraId="6B45E9D8">
      <w:pPr>
        <w:spacing w:line="2626" w:lineRule="exact"/>
      </w:pPr>
      <w:r>
        <w:rPr>
          <w:position w:val="-52"/>
        </w:rPr>
        <w:drawing>
          <wp:inline distT="0" distB="0" distL="0" distR="0">
            <wp:extent cx="1798955" cy="1667510"/>
            <wp:effectExtent l="0" t="0" r="0" b="0"/>
            <wp:docPr id="26" name="IM 26"/>
            <wp:cNvGraphicFramePr/>
            <a:graphic xmlns:a="http://schemas.openxmlformats.org/drawingml/2006/main">
              <a:graphicData uri="http://schemas.openxmlformats.org/drawingml/2006/picture">
                <pic:pic xmlns:pic="http://schemas.openxmlformats.org/drawingml/2006/picture">
                  <pic:nvPicPr>
                    <pic:cNvPr id="26" name="IM 26"/>
                    <pic:cNvPicPr/>
                  </pic:nvPicPr>
                  <pic:blipFill>
                    <a:blip r:embed="rId150"/>
                    <a:stretch>
                      <a:fillRect/>
                    </a:stretch>
                  </pic:blipFill>
                  <pic:spPr>
                    <a:xfrm>
                      <a:off x="0" y="0"/>
                      <a:ext cx="1799336" cy="1668030"/>
                    </a:xfrm>
                    <a:prstGeom prst="rect">
                      <a:avLst/>
                    </a:prstGeom>
                  </pic:spPr>
                </pic:pic>
              </a:graphicData>
            </a:graphic>
          </wp:inline>
        </w:drawing>
      </w:r>
    </w:p>
    <w:p w14:paraId="5AD82069">
      <w:pPr>
        <w:spacing w:before="28" w:line="244" w:lineRule="exact"/>
        <w:ind w:left="808"/>
        <w:rPr>
          <w:rFonts w:ascii="PingFang SC" w:hAnsi="PingFang SC" w:eastAsia="PingFang SC" w:cs="PingFang SC"/>
          <w:sz w:val="21"/>
          <w:szCs w:val="21"/>
        </w:rPr>
      </w:pPr>
      <w:r>
        <w:rPr>
          <w:rFonts w:ascii="PingFang SC" w:hAnsi="PingFang SC" w:eastAsia="PingFang SC" w:cs="PingFang SC"/>
          <w:spacing w:val="-3"/>
          <w:sz w:val="21"/>
          <w:szCs w:val="21"/>
        </w:rPr>
        <w:t>医用无纺纱布</w:t>
      </w:r>
    </w:p>
    <w:p w14:paraId="75F3269A">
      <w:pPr>
        <w:spacing w:line="2720" w:lineRule="exact"/>
      </w:pPr>
      <w:r>
        <w:rPr>
          <w:position w:val="-54"/>
        </w:rPr>
        <w:drawing>
          <wp:inline distT="0" distB="0" distL="0" distR="0">
            <wp:extent cx="1798955" cy="1727200"/>
            <wp:effectExtent l="0" t="0" r="0" b="0"/>
            <wp:docPr id="28" name="IM 28"/>
            <wp:cNvGraphicFramePr/>
            <a:graphic xmlns:a="http://schemas.openxmlformats.org/drawingml/2006/main">
              <a:graphicData uri="http://schemas.openxmlformats.org/drawingml/2006/picture">
                <pic:pic xmlns:pic="http://schemas.openxmlformats.org/drawingml/2006/picture">
                  <pic:nvPicPr>
                    <pic:cNvPr id="28" name="IM 28"/>
                    <pic:cNvPicPr/>
                  </pic:nvPicPr>
                  <pic:blipFill>
                    <a:blip r:embed="rId151"/>
                    <a:stretch>
                      <a:fillRect/>
                    </a:stretch>
                  </pic:blipFill>
                  <pic:spPr>
                    <a:xfrm>
                      <a:off x="0" y="0"/>
                      <a:ext cx="1799589" cy="1727581"/>
                    </a:xfrm>
                    <a:prstGeom prst="rect">
                      <a:avLst/>
                    </a:prstGeom>
                  </pic:spPr>
                </pic:pic>
              </a:graphicData>
            </a:graphic>
          </wp:inline>
        </w:drawing>
      </w:r>
    </w:p>
    <w:p w14:paraId="10665AAB">
      <w:pPr>
        <w:spacing w:before="27" w:line="192" w:lineRule="auto"/>
        <w:ind w:left="587"/>
        <w:rPr>
          <w:rFonts w:ascii="PingFang SC" w:hAnsi="PingFang SC" w:eastAsia="PingFang SC" w:cs="PingFang SC"/>
          <w:sz w:val="21"/>
          <w:szCs w:val="21"/>
        </w:rPr>
      </w:pPr>
      <w:r>
        <w:rPr>
          <w:rFonts w:ascii="PingFang SC" w:hAnsi="PingFang SC" w:eastAsia="PingFang SC" w:cs="PingFang SC"/>
          <w:spacing w:val="-1"/>
          <w:sz w:val="21"/>
          <w:szCs w:val="21"/>
        </w:rPr>
        <w:t>拆开的凡士林油纱</w:t>
      </w:r>
    </w:p>
    <w:p w14:paraId="423724B7">
      <w:pPr>
        <w:spacing w:before="161" w:line="2834" w:lineRule="exact"/>
      </w:pPr>
      <w:r>
        <w:rPr>
          <w:position w:val="-56"/>
        </w:rPr>
        <w:drawing>
          <wp:inline distT="0" distB="0" distL="0" distR="0">
            <wp:extent cx="1798955" cy="1798955"/>
            <wp:effectExtent l="0" t="0" r="0" b="0"/>
            <wp:docPr id="30" name="IM 30"/>
            <wp:cNvGraphicFramePr/>
            <a:graphic xmlns:a="http://schemas.openxmlformats.org/drawingml/2006/main">
              <a:graphicData uri="http://schemas.openxmlformats.org/drawingml/2006/picture">
                <pic:pic xmlns:pic="http://schemas.openxmlformats.org/drawingml/2006/picture">
                  <pic:nvPicPr>
                    <pic:cNvPr id="30" name="IM 30"/>
                    <pic:cNvPicPr/>
                  </pic:nvPicPr>
                  <pic:blipFill>
                    <a:blip r:embed="rId152"/>
                    <a:stretch>
                      <a:fillRect/>
                    </a:stretch>
                  </pic:blipFill>
                  <pic:spPr>
                    <a:xfrm>
                      <a:off x="0" y="0"/>
                      <a:ext cx="1799589" cy="1799386"/>
                    </a:xfrm>
                    <a:prstGeom prst="rect">
                      <a:avLst/>
                    </a:prstGeom>
                  </pic:spPr>
                </pic:pic>
              </a:graphicData>
            </a:graphic>
          </wp:inline>
        </w:drawing>
      </w:r>
    </w:p>
    <w:p w14:paraId="3E987019">
      <w:pPr>
        <w:spacing w:before="28" w:line="211" w:lineRule="exact"/>
        <w:ind w:left="815"/>
        <w:rPr>
          <w:rFonts w:ascii="PingFang SC" w:hAnsi="PingFang SC" w:eastAsia="PingFang SC" w:cs="PingFang SC"/>
          <w:sz w:val="21"/>
          <w:szCs w:val="21"/>
        </w:rPr>
      </w:pPr>
      <w:r>
        <w:rPr>
          <w:rFonts w:ascii="PingFang SC" w:hAnsi="PingFang SC" w:eastAsia="PingFang SC" w:cs="PingFang SC"/>
          <w:spacing w:val="-4"/>
          <w:position w:val="-1"/>
          <w:sz w:val="21"/>
          <w:szCs w:val="21"/>
        </w:rPr>
        <w:t>网状弹性绷带</w:t>
      </w:r>
    </w:p>
    <w:p w14:paraId="59E4EECE">
      <w:pPr>
        <w:spacing w:line="211" w:lineRule="exact"/>
        <w:rPr>
          <w:rFonts w:ascii="PingFang SC" w:hAnsi="PingFang SC" w:eastAsia="PingFang SC" w:cs="PingFang SC"/>
          <w:sz w:val="21"/>
          <w:szCs w:val="21"/>
        </w:rPr>
        <w:sectPr>
          <w:type w:val="continuous"/>
          <w:pgSz w:w="8391" w:h="11909"/>
          <w:pgMar w:top="883" w:right="1047" w:bottom="938" w:left="1051" w:header="869" w:footer="715" w:gutter="0"/>
          <w:cols w:equalWidth="0" w:num="2">
            <w:col w:w="3101" w:space="100"/>
            <w:col w:w="3092"/>
          </w:cols>
        </w:sectPr>
      </w:pPr>
    </w:p>
    <w:p w14:paraId="49799F98">
      <w:pPr>
        <w:spacing w:before="151"/>
      </w:pPr>
    </w:p>
    <w:p w14:paraId="0FEDD8BC">
      <w:pPr>
        <w:sectPr>
          <w:footerReference r:id="rId29" w:type="default"/>
          <w:pgSz w:w="8391" w:h="11909"/>
          <w:pgMar w:top="883" w:right="1047" w:bottom="938" w:left="1051" w:header="869" w:footer="716" w:gutter="0"/>
          <w:cols w:equalWidth="0" w:num="1">
            <w:col w:w="6292"/>
          </w:cols>
        </w:sectPr>
      </w:pPr>
    </w:p>
    <w:p w14:paraId="28E7566F">
      <w:pPr>
        <w:spacing w:line="2676" w:lineRule="exact"/>
        <w:ind w:firstLine="252"/>
      </w:pPr>
      <w:r>
        <w:rPr>
          <w:position w:val="-53"/>
        </w:rPr>
        <w:drawing>
          <wp:inline distT="0" distB="0" distL="0" distR="0">
            <wp:extent cx="1799590" cy="1699260"/>
            <wp:effectExtent l="0" t="0" r="0" b="0"/>
            <wp:docPr id="32" name="IM 32"/>
            <wp:cNvGraphicFramePr/>
            <a:graphic xmlns:a="http://schemas.openxmlformats.org/drawingml/2006/main">
              <a:graphicData uri="http://schemas.openxmlformats.org/drawingml/2006/picture">
                <pic:pic xmlns:pic="http://schemas.openxmlformats.org/drawingml/2006/picture">
                  <pic:nvPicPr>
                    <pic:cNvPr id="32" name="IM 32"/>
                    <pic:cNvPicPr/>
                  </pic:nvPicPr>
                  <pic:blipFill>
                    <a:blip r:embed="rId153"/>
                    <a:stretch>
                      <a:fillRect/>
                    </a:stretch>
                  </pic:blipFill>
                  <pic:spPr>
                    <a:xfrm>
                      <a:off x="0" y="0"/>
                      <a:ext cx="1799590" cy="1699894"/>
                    </a:xfrm>
                    <a:prstGeom prst="rect">
                      <a:avLst/>
                    </a:prstGeom>
                  </pic:spPr>
                </pic:pic>
              </a:graphicData>
            </a:graphic>
          </wp:inline>
        </w:drawing>
      </w:r>
    </w:p>
    <w:p w14:paraId="4736CEDC">
      <w:pPr>
        <w:spacing w:before="28" w:line="161" w:lineRule="auto"/>
        <w:ind w:left="1256"/>
        <w:rPr>
          <w:rFonts w:ascii="PingFang SC" w:hAnsi="PingFang SC" w:eastAsia="PingFang SC" w:cs="PingFang SC"/>
          <w:sz w:val="21"/>
          <w:szCs w:val="21"/>
        </w:rPr>
      </w:pPr>
      <w:r>
        <w:rPr>
          <w:rFonts w:ascii="PingFang SC" w:hAnsi="PingFang SC" w:eastAsia="PingFang SC" w:cs="PingFang SC"/>
          <w:spacing w:val="-1"/>
          <w:sz w:val="21"/>
          <w:szCs w:val="21"/>
        </w:rPr>
        <w:t>优拓包装</w:t>
      </w:r>
    </w:p>
    <w:p w14:paraId="1A5A2303">
      <w:pPr>
        <w:spacing w:line="2776" w:lineRule="exact"/>
        <w:ind w:firstLine="280"/>
      </w:pPr>
      <w:r>
        <w:rPr>
          <w:position w:val="-55"/>
        </w:rPr>
        <w:drawing>
          <wp:inline distT="0" distB="0" distL="0" distR="0">
            <wp:extent cx="1763395" cy="1762760"/>
            <wp:effectExtent l="0" t="0" r="0" b="0"/>
            <wp:docPr id="34" name="IM 34"/>
            <wp:cNvGraphicFramePr/>
            <a:graphic xmlns:a="http://schemas.openxmlformats.org/drawingml/2006/main">
              <a:graphicData uri="http://schemas.openxmlformats.org/drawingml/2006/picture">
                <pic:pic xmlns:pic="http://schemas.openxmlformats.org/drawingml/2006/picture">
                  <pic:nvPicPr>
                    <pic:cNvPr id="34" name="IM 34"/>
                    <pic:cNvPicPr/>
                  </pic:nvPicPr>
                  <pic:blipFill>
                    <a:blip r:embed="rId154"/>
                    <a:stretch>
                      <a:fillRect/>
                    </a:stretch>
                  </pic:blipFill>
                  <pic:spPr>
                    <a:xfrm>
                      <a:off x="0" y="0"/>
                      <a:ext cx="1763395" cy="1762760"/>
                    </a:xfrm>
                    <a:prstGeom prst="rect">
                      <a:avLst/>
                    </a:prstGeom>
                  </pic:spPr>
                </pic:pic>
              </a:graphicData>
            </a:graphic>
          </wp:inline>
        </w:drawing>
      </w:r>
    </w:p>
    <w:p w14:paraId="78238D67">
      <w:pPr>
        <w:spacing w:before="26" w:line="246" w:lineRule="exact"/>
        <w:ind w:left="1055"/>
        <w:rPr>
          <w:rFonts w:ascii="PingFang SC" w:hAnsi="PingFang SC" w:eastAsia="PingFang SC" w:cs="PingFang SC"/>
          <w:sz w:val="21"/>
          <w:szCs w:val="21"/>
        </w:rPr>
      </w:pPr>
      <w:r>
        <w:rPr>
          <w:rFonts w:ascii="PingFang SC" w:hAnsi="PingFang SC" w:eastAsia="PingFang SC" w:cs="PingFang SC"/>
          <w:spacing w:val="-2"/>
          <w:sz w:val="21"/>
          <w:szCs w:val="21"/>
        </w:rPr>
        <w:t>紫外线消毒灯</w:t>
      </w:r>
    </w:p>
    <w:p w14:paraId="23B2716E">
      <w:pPr>
        <w:spacing w:line="2834" w:lineRule="exact"/>
        <w:ind w:firstLine="252"/>
      </w:pPr>
      <w:r>
        <w:rPr>
          <w:position w:val="-56"/>
        </w:rPr>
        <w:drawing>
          <wp:inline distT="0" distB="0" distL="0" distR="0">
            <wp:extent cx="1799590" cy="1798955"/>
            <wp:effectExtent l="0" t="0" r="0" b="0"/>
            <wp:docPr id="36" name="IM 36"/>
            <wp:cNvGraphicFramePr/>
            <a:graphic xmlns:a="http://schemas.openxmlformats.org/drawingml/2006/main">
              <a:graphicData uri="http://schemas.openxmlformats.org/drawingml/2006/picture">
                <pic:pic xmlns:pic="http://schemas.openxmlformats.org/drawingml/2006/picture">
                  <pic:nvPicPr>
                    <pic:cNvPr id="36" name="IM 36"/>
                    <pic:cNvPicPr/>
                  </pic:nvPicPr>
                  <pic:blipFill>
                    <a:blip r:embed="rId155"/>
                    <a:stretch>
                      <a:fillRect/>
                    </a:stretch>
                  </pic:blipFill>
                  <pic:spPr>
                    <a:xfrm>
                      <a:off x="0" y="0"/>
                      <a:ext cx="1799590" cy="1799589"/>
                    </a:xfrm>
                    <a:prstGeom prst="rect">
                      <a:avLst/>
                    </a:prstGeom>
                  </pic:spPr>
                </pic:pic>
              </a:graphicData>
            </a:graphic>
          </wp:inline>
        </w:drawing>
      </w:r>
    </w:p>
    <w:p w14:paraId="5B1ADE71">
      <w:pPr>
        <w:spacing w:before="27" w:line="211" w:lineRule="exact"/>
        <w:ind w:left="528"/>
        <w:rPr>
          <w:rFonts w:ascii="PingFang SC" w:hAnsi="PingFang SC" w:eastAsia="PingFang SC" w:cs="PingFang SC"/>
          <w:sz w:val="21"/>
          <w:szCs w:val="21"/>
        </w:rPr>
      </w:pPr>
      <w:r>
        <w:rPr>
          <w:rFonts w:ascii="PingFang SC" w:hAnsi="PingFang SC" w:eastAsia="PingFang SC" w:cs="PingFang SC"/>
          <w:spacing w:val="-1"/>
          <w:position w:val="-1"/>
          <w:sz w:val="21"/>
          <w:szCs w:val="21"/>
        </w:rPr>
        <w:t>（无边）薄型美皮康包装</w:t>
      </w:r>
    </w:p>
    <w:p w14:paraId="45EFD9EF">
      <w:pPr>
        <w:pStyle w:val="2"/>
        <w:spacing w:line="14" w:lineRule="auto"/>
        <w:rPr>
          <w:sz w:val="2"/>
        </w:rPr>
      </w:pPr>
      <w:r>
        <w:rPr>
          <w:sz w:val="2"/>
          <w:szCs w:val="2"/>
        </w:rPr>
        <w:br w:type="column"/>
      </w:r>
    </w:p>
    <w:p w14:paraId="3FBF352F">
      <w:pPr>
        <w:spacing w:line="2686" w:lineRule="exact"/>
        <w:ind w:firstLine="112"/>
      </w:pPr>
      <w:r>
        <w:rPr>
          <w:position w:val="-53"/>
        </w:rPr>
        <w:drawing>
          <wp:inline distT="0" distB="0" distL="0" distR="0">
            <wp:extent cx="1655445" cy="1705610"/>
            <wp:effectExtent l="0" t="0" r="0" b="0"/>
            <wp:docPr id="38" name="IM 38"/>
            <wp:cNvGraphicFramePr/>
            <a:graphic xmlns:a="http://schemas.openxmlformats.org/drawingml/2006/main">
              <a:graphicData uri="http://schemas.openxmlformats.org/drawingml/2006/picture">
                <pic:pic xmlns:pic="http://schemas.openxmlformats.org/drawingml/2006/picture">
                  <pic:nvPicPr>
                    <pic:cNvPr id="38" name="IM 38"/>
                    <pic:cNvPicPr/>
                  </pic:nvPicPr>
                  <pic:blipFill>
                    <a:blip r:embed="rId156"/>
                    <a:stretch>
                      <a:fillRect/>
                    </a:stretch>
                  </pic:blipFill>
                  <pic:spPr>
                    <a:xfrm>
                      <a:off x="0" y="0"/>
                      <a:ext cx="1655826" cy="1706130"/>
                    </a:xfrm>
                    <a:prstGeom prst="rect">
                      <a:avLst/>
                    </a:prstGeom>
                  </pic:spPr>
                </pic:pic>
              </a:graphicData>
            </a:graphic>
          </wp:inline>
        </w:drawing>
      </w:r>
    </w:p>
    <w:p w14:paraId="73EE9D48">
      <w:pPr>
        <w:spacing w:before="26" w:line="247" w:lineRule="exact"/>
        <w:ind w:left="1007"/>
        <w:rPr>
          <w:rFonts w:ascii="PingFang SC" w:hAnsi="PingFang SC" w:eastAsia="PingFang SC" w:cs="PingFang SC"/>
          <w:sz w:val="21"/>
          <w:szCs w:val="21"/>
        </w:rPr>
      </w:pPr>
      <w:r>
        <w:rPr>
          <w:rFonts w:ascii="PingFang SC" w:hAnsi="PingFang SC" w:eastAsia="PingFang SC" w:cs="PingFang SC"/>
          <w:spacing w:val="-1"/>
          <w:sz w:val="21"/>
          <w:szCs w:val="21"/>
        </w:rPr>
        <w:t>单片优拓</w:t>
      </w:r>
    </w:p>
    <w:p w14:paraId="2190E1D7">
      <w:pPr>
        <w:spacing w:line="2339" w:lineRule="exact"/>
      </w:pPr>
      <w:r>
        <w:rPr>
          <w:position w:val="-46"/>
        </w:rPr>
        <w:drawing>
          <wp:inline distT="0" distB="0" distL="0" distR="0">
            <wp:extent cx="1798955" cy="1485265"/>
            <wp:effectExtent l="0" t="0" r="0" b="0"/>
            <wp:docPr id="40" name="IM 40"/>
            <wp:cNvGraphicFramePr/>
            <a:graphic xmlns:a="http://schemas.openxmlformats.org/drawingml/2006/main">
              <a:graphicData uri="http://schemas.openxmlformats.org/drawingml/2006/picture">
                <pic:pic xmlns:pic="http://schemas.openxmlformats.org/drawingml/2006/picture">
                  <pic:nvPicPr>
                    <pic:cNvPr id="40" name="IM 40"/>
                    <pic:cNvPicPr/>
                  </pic:nvPicPr>
                  <pic:blipFill>
                    <a:blip r:embed="rId157"/>
                    <a:stretch>
                      <a:fillRect/>
                    </a:stretch>
                  </pic:blipFill>
                  <pic:spPr>
                    <a:xfrm>
                      <a:off x="0" y="0"/>
                      <a:ext cx="1799589" cy="1485773"/>
                    </a:xfrm>
                    <a:prstGeom prst="rect">
                      <a:avLst/>
                    </a:prstGeom>
                  </pic:spPr>
                </pic:pic>
              </a:graphicData>
            </a:graphic>
          </wp:inline>
        </w:drawing>
      </w:r>
    </w:p>
    <w:p w14:paraId="03A6A586">
      <w:pPr>
        <w:spacing w:before="300" w:line="191" w:lineRule="auto"/>
        <w:ind w:left="1112"/>
        <w:rPr>
          <w:rFonts w:ascii="PingFang SC" w:hAnsi="PingFang SC" w:eastAsia="PingFang SC" w:cs="PingFang SC"/>
          <w:sz w:val="21"/>
          <w:szCs w:val="21"/>
        </w:rPr>
      </w:pPr>
      <w:r>
        <w:rPr>
          <w:rFonts w:ascii="PingFang SC" w:hAnsi="PingFang SC" w:eastAsia="PingFang SC" w:cs="PingFang SC"/>
          <w:spacing w:val="-2"/>
          <w:sz w:val="21"/>
          <w:szCs w:val="21"/>
        </w:rPr>
        <w:t>美皮贴</w:t>
      </w:r>
    </w:p>
    <w:p w14:paraId="28B43A3B">
      <w:pPr>
        <w:spacing w:before="105" w:line="2834" w:lineRule="exact"/>
      </w:pPr>
      <w:r>
        <w:rPr>
          <w:position w:val="-56"/>
        </w:rPr>
        <w:drawing>
          <wp:inline distT="0" distB="0" distL="0" distR="0">
            <wp:extent cx="1798955" cy="1798955"/>
            <wp:effectExtent l="0" t="0" r="0" b="0"/>
            <wp:docPr id="42" name="IM 42"/>
            <wp:cNvGraphicFramePr/>
            <a:graphic xmlns:a="http://schemas.openxmlformats.org/drawingml/2006/main">
              <a:graphicData uri="http://schemas.openxmlformats.org/drawingml/2006/picture">
                <pic:pic xmlns:pic="http://schemas.openxmlformats.org/drawingml/2006/picture">
                  <pic:nvPicPr>
                    <pic:cNvPr id="42" name="IM 42"/>
                    <pic:cNvPicPr/>
                  </pic:nvPicPr>
                  <pic:blipFill>
                    <a:blip r:embed="rId158"/>
                    <a:stretch>
                      <a:fillRect/>
                    </a:stretch>
                  </pic:blipFill>
                  <pic:spPr>
                    <a:xfrm>
                      <a:off x="0" y="0"/>
                      <a:ext cx="1799589" cy="1799589"/>
                    </a:xfrm>
                    <a:prstGeom prst="rect">
                      <a:avLst/>
                    </a:prstGeom>
                  </pic:spPr>
                </pic:pic>
              </a:graphicData>
            </a:graphic>
          </wp:inline>
        </w:drawing>
      </w:r>
    </w:p>
    <w:p w14:paraId="2B32708E">
      <w:pPr>
        <w:spacing w:before="27" w:line="211" w:lineRule="exact"/>
        <w:ind w:left="488"/>
        <w:rPr>
          <w:rFonts w:ascii="PingFang SC" w:hAnsi="PingFang SC" w:eastAsia="PingFang SC" w:cs="PingFang SC"/>
          <w:sz w:val="21"/>
          <w:szCs w:val="21"/>
        </w:rPr>
      </w:pPr>
      <w:r>
        <w:rPr>
          <w:rFonts w:ascii="PingFang SC" w:hAnsi="PingFang SC" w:eastAsia="PingFang SC" w:cs="PingFang SC"/>
          <w:spacing w:val="-1"/>
          <w:position w:val="-1"/>
          <w:sz w:val="21"/>
          <w:szCs w:val="21"/>
        </w:rPr>
        <w:t>（无边）薄型美皮康</w:t>
      </w:r>
    </w:p>
    <w:p w14:paraId="13251EDD">
      <w:pPr>
        <w:spacing w:line="211" w:lineRule="exact"/>
        <w:rPr>
          <w:rFonts w:ascii="PingFang SC" w:hAnsi="PingFang SC" w:eastAsia="PingFang SC" w:cs="PingFang SC"/>
          <w:sz w:val="21"/>
          <w:szCs w:val="21"/>
        </w:rPr>
        <w:sectPr>
          <w:type w:val="continuous"/>
          <w:pgSz w:w="8391" w:h="11909"/>
          <w:pgMar w:top="883" w:right="1047" w:bottom="938" w:left="1051" w:header="869" w:footer="716" w:gutter="0"/>
          <w:cols w:equalWidth="0" w:num="2">
            <w:col w:w="3101" w:space="100"/>
            <w:col w:w="3092"/>
          </w:cols>
        </w:sectPr>
      </w:pPr>
    </w:p>
    <w:p w14:paraId="14724A50">
      <w:pPr>
        <w:pStyle w:val="2"/>
        <w:spacing w:line="431" w:lineRule="auto"/>
      </w:pPr>
    </w:p>
    <w:p w14:paraId="67B907AE">
      <w:pPr>
        <w:spacing w:before="164" w:line="186" w:lineRule="auto"/>
        <w:ind w:left="41"/>
        <w:outlineLvl w:val="2"/>
        <w:rPr>
          <w:rFonts w:ascii="PingFang SC" w:hAnsi="PingFang SC" w:eastAsia="PingFang SC" w:cs="PingFang SC"/>
          <w:sz w:val="36"/>
          <w:szCs w:val="36"/>
        </w:rPr>
      </w:pPr>
      <w:bookmarkStart w:id="55" w:name="bookmark18"/>
      <w:bookmarkEnd w:id="55"/>
      <w:bookmarkStart w:id="56" w:name="bookmark17"/>
      <w:bookmarkEnd w:id="56"/>
      <w:bookmarkStart w:id="57" w:name="_Toc1533564403"/>
      <w:r>
        <w:rPr>
          <w:rFonts w:ascii="PingFang SC" w:hAnsi="PingFang SC" w:eastAsia="PingFang SC" w:cs="PingFang SC"/>
          <w:b/>
          <w:bCs/>
          <w:spacing w:val="-5"/>
          <w:sz w:val="36"/>
          <w:szCs w:val="36"/>
        </w:rPr>
        <w:t>4</w:t>
      </w:r>
      <w:r>
        <w:rPr>
          <w:rFonts w:ascii="PingFang SC" w:hAnsi="PingFang SC" w:eastAsia="PingFang SC" w:cs="PingFang SC"/>
          <w:spacing w:val="-5"/>
          <w:sz w:val="36"/>
          <w:szCs w:val="36"/>
        </w:rPr>
        <w:t xml:space="preserve">  </w:t>
      </w:r>
      <w:r>
        <w:rPr>
          <w:rFonts w:ascii="PingFang SC" w:hAnsi="PingFang SC" w:eastAsia="PingFang SC" w:cs="PingFang SC"/>
          <w:b/>
          <w:bCs/>
          <w:spacing w:val="-5"/>
          <w:sz w:val="36"/>
          <w:szCs w:val="36"/>
        </w:rPr>
        <w:t>大疱性表皮松解症的常见症状</w:t>
      </w:r>
      <w:bookmarkEnd w:id="57"/>
    </w:p>
    <w:p w14:paraId="57173A82">
      <w:pPr>
        <w:spacing w:before="2" w:line="179" w:lineRule="auto"/>
        <w:ind w:left="42" w:right="67" w:firstLine="433"/>
        <w:rPr>
          <w:rFonts w:ascii="PingFang SC" w:hAnsi="PingFang SC" w:eastAsia="PingFang SC" w:cs="PingFang SC"/>
          <w:sz w:val="21"/>
          <w:szCs w:val="21"/>
        </w:rPr>
      </w:pPr>
      <w:r>
        <w:rPr>
          <w:rFonts w:ascii="PingFang SC" w:hAnsi="PingFang SC" w:eastAsia="PingFang SC" w:cs="PingFang SC"/>
          <w:spacing w:val="-3"/>
          <w:sz w:val="21"/>
          <w:szCs w:val="21"/>
        </w:rPr>
        <w:t>因为 EB 是一种皮肤病，为了说明症状用了很多图片。新家长看</w:t>
      </w:r>
      <w:r>
        <w:rPr>
          <w:rFonts w:ascii="PingFang SC" w:hAnsi="PingFang SC" w:eastAsia="PingFang SC" w:cs="PingFang SC"/>
          <w:spacing w:val="8"/>
          <w:sz w:val="21"/>
          <w:szCs w:val="21"/>
        </w:rPr>
        <w:t xml:space="preserve"> </w:t>
      </w:r>
      <w:r>
        <w:rPr>
          <w:rFonts w:ascii="PingFang SC" w:hAnsi="PingFang SC" w:eastAsia="PingFang SC" w:cs="PingFang SC"/>
          <w:spacing w:val="-1"/>
          <w:sz w:val="21"/>
          <w:szCs w:val="21"/>
        </w:rPr>
        <w:t>到这些图片不要害怕。并不是每种症状都会出现在您</w:t>
      </w:r>
      <w:r>
        <w:rPr>
          <w:rFonts w:ascii="PingFang SC" w:hAnsi="PingFang SC" w:eastAsia="PingFang SC" w:cs="PingFang SC"/>
          <w:spacing w:val="-2"/>
          <w:sz w:val="21"/>
          <w:szCs w:val="21"/>
        </w:rPr>
        <w:t>孩子身上。</w:t>
      </w:r>
    </w:p>
    <w:p w14:paraId="04AB0733">
      <w:pPr>
        <w:spacing w:before="33" w:line="181" w:lineRule="auto"/>
        <w:ind w:left="55" w:right="74" w:firstLine="405"/>
        <w:rPr>
          <w:rFonts w:ascii="PingFang SC" w:hAnsi="PingFang SC" w:eastAsia="PingFang SC" w:cs="PingFang SC"/>
          <w:sz w:val="21"/>
          <w:szCs w:val="21"/>
        </w:rPr>
      </w:pPr>
      <w:r>
        <w:rPr>
          <w:rFonts w:ascii="PingFang SC" w:hAnsi="PingFang SC" w:eastAsia="PingFang SC" w:cs="PingFang SC"/>
          <w:spacing w:val="-3"/>
          <w:sz w:val="21"/>
          <w:szCs w:val="21"/>
        </w:rPr>
        <w:t>新生儿判断未来可能发生哪些症状的最好方式是做基因检测，查</w:t>
      </w:r>
      <w:r>
        <w:rPr>
          <w:rFonts w:ascii="PingFang SC" w:hAnsi="PingFang SC" w:eastAsia="PingFang SC" w:cs="PingFang SC"/>
          <w:spacing w:val="6"/>
          <w:sz w:val="21"/>
          <w:szCs w:val="21"/>
        </w:rPr>
        <w:t xml:space="preserve"> </w:t>
      </w:r>
      <w:r>
        <w:rPr>
          <w:rFonts w:ascii="PingFang SC" w:hAnsi="PingFang SC" w:eastAsia="PingFang SC" w:cs="PingFang SC"/>
          <w:spacing w:val="-10"/>
          <w:sz w:val="21"/>
          <w:szCs w:val="21"/>
        </w:rPr>
        <w:t>出亚型。</w:t>
      </w:r>
    </w:p>
    <w:p w14:paraId="548F34E5">
      <w:pPr>
        <w:spacing w:before="139" w:line="191" w:lineRule="auto"/>
        <w:ind w:left="40"/>
        <w:outlineLvl w:val="1"/>
        <w:rPr>
          <w:rFonts w:ascii="PingFang SC" w:hAnsi="PingFang SC" w:eastAsia="PingFang SC" w:cs="PingFang SC"/>
          <w:sz w:val="32"/>
          <w:szCs w:val="32"/>
        </w:rPr>
      </w:pPr>
      <w:bookmarkStart w:id="58" w:name="bookmark20"/>
      <w:bookmarkEnd w:id="58"/>
      <w:bookmarkStart w:id="59" w:name="bookmark19"/>
      <w:bookmarkEnd w:id="59"/>
      <w:bookmarkStart w:id="60" w:name="_Toc518189927"/>
      <w:r>
        <w:rPr>
          <w:rFonts w:ascii="PingFang SC" w:hAnsi="PingFang SC" w:eastAsia="PingFang SC" w:cs="PingFang SC"/>
          <w:b/>
          <w:bCs/>
          <w:spacing w:val="4"/>
          <w:sz w:val="32"/>
          <w:szCs w:val="32"/>
        </w:rPr>
        <w:t>4.1</w:t>
      </w:r>
      <w:r>
        <w:rPr>
          <w:rFonts w:ascii="PingFang SC" w:hAnsi="PingFang SC" w:eastAsia="PingFang SC" w:cs="PingFang SC"/>
          <w:spacing w:val="4"/>
          <w:sz w:val="32"/>
          <w:szCs w:val="32"/>
        </w:rPr>
        <w:t xml:space="preserve"> </w:t>
      </w:r>
      <w:r>
        <w:rPr>
          <w:rFonts w:ascii="PingFang SC" w:hAnsi="PingFang SC" w:eastAsia="PingFang SC" w:cs="PingFang SC"/>
          <w:b/>
          <w:bCs/>
          <w:spacing w:val="4"/>
          <w:sz w:val="32"/>
          <w:szCs w:val="32"/>
        </w:rPr>
        <w:t>水疱和溃疡</w:t>
      </w:r>
      <w:bookmarkEnd w:id="60"/>
    </w:p>
    <w:p w14:paraId="314C3B3D">
      <w:pPr>
        <w:spacing w:before="1" w:line="175" w:lineRule="auto"/>
        <w:ind w:left="35" w:right="69" w:firstLine="427"/>
        <w:rPr>
          <w:rFonts w:ascii="PingFang SC" w:hAnsi="PingFang SC" w:eastAsia="PingFang SC" w:cs="PingFang SC"/>
          <w:sz w:val="21"/>
          <w:szCs w:val="21"/>
        </w:rPr>
      </w:pPr>
      <w:r>
        <w:rPr>
          <w:rFonts w:ascii="PingFang SC" w:hAnsi="PingFang SC" w:eastAsia="PingFang SC" w:cs="PingFang SC"/>
          <w:spacing w:val="-3"/>
          <w:sz w:val="21"/>
          <w:szCs w:val="21"/>
        </w:rPr>
        <w:t>水疱的大小和多少在很大程度上由患者的亚型决定。较轻的患者</w:t>
      </w:r>
      <w:r>
        <w:rPr>
          <w:rFonts w:ascii="PingFang SC" w:hAnsi="PingFang SC" w:eastAsia="PingFang SC" w:cs="PingFang SC"/>
          <w:spacing w:val="9"/>
          <w:sz w:val="21"/>
          <w:szCs w:val="21"/>
        </w:rPr>
        <w:t xml:space="preserve"> </w:t>
      </w:r>
      <w:r>
        <w:rPr>
          <w:rFonts w:ascii="PingFang SC" w:hAnsi="PingFang SC" w:eastAsia="PingFang SC" w:cs="PingFang SC"/>
          <w:spacing w:val="2"/>
          <w:sz w:val="21"/>
          <w:szCs w:val="21"/>
        </w:rPr>
        <w:t>只有在受到明显的碰撞或磨擦时才会有水疱,水疱可能集中在肢端，</w:t>
      </w:r>
      <w:r>
        <w:rPr>
          <w:rFonts w:ascii="PingFang SC" w:hAnsi="PingFang SC" w:eastAsia="PingFang SC" w:cs="PingFang SC"/>
          <w:spacing w:val="7"/>
          <w:sz w:val="21"/>
          <w:szCs w:val="21"/>
        </w:rPr>
        <w:t xml:space="preserve"> </w:t>
      </w:r>
      <w:r>
        <w:rPr>
          <w:rFonts w:ascii="PingFang SC" w:hAnsi="PingFang SC" w:eastAsia="PingFang SC" w:cs="PingFang SC"/>
          <w:spacing w:val="3"/>
          <w:sz w:val="21"/>
          <w:szCs w:val="21"/>
        </w:rPr>
        <w:t>即手脚上。较重的患者可能每天都自发地产生</w:t>
      </w:r>
      <w:r>
        <w:rPr>
          <w:rFonts w:ascii="PingFang SC" w:hAnsi="PingFang SC" w:eastAsia="PingFang SC" w:cs="PingFang SC"/>
          <w:spacing w:val="2"/>
          <w:sz w:val="21"/>
          <w:szCs w:val="21"/>
        </w:rPr>
        <w:t>一些水疱,全身所有位</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置都可能发生水疱或血疱。</w:t>
      </w:r>
    </w:p>
    <w:p w14:paraId="63551699">
      <w:pPr>
        <w:spacing w:before="33" w:line="178" w:lineRule="auto"/>
        <w:ind w:left="35" w:firstLine="427"/>
        <w:rPr>
          <w:rFonts w:ascii="PingFang SC" w:hAnsi="PingFang SC" w:eastAsia="PingFang SC" w:cs="PingFang SC"/>
          <w:sz w:val="21"/>
          <w:szCs w:val="21"/>
        </w:rPr>
      </w:pPr>
      <w:r>
        <w:rPr>
          <w:rFonts w:ascii="PingFang SC" w:hAnsi="PingFang SC" w:eastAsia="PingFang SC" w:cs="PingFang SC"/>
          <w:spacing w:val="-3"/>
          <w:sz w:val="21"/>
          <w:szCs w:val="21"/>
        </w:rPr>
        <w:t>水疱也可能发生在口腔和体内的粘膜上。一般来说体内的水疱和</w:t>
      </w:r>
      <w:r>
        <w:rPr>
          <w:rFonts w:ascii="PingFang SC" w:hAnsi="PingFang SC" w:eastAsia="PingFang SC" w:cs="PingFang SC"/>
          <w:spacing w:val="4"/>
          <w:sz w:val="21"/>
          <w:szCs w:val="21"/>
        </w:rPr>
        <w:t xml:space="preserve">  </w:t>
      </w:r>
      <w:r>
        <w:rPr>
          <w:rFonts w:ascii="PingFang SC" w:hAnsi="PingFang SC" w:eastAsia="PingFang SC" w:cs="PingFang SC"/>
          <w:spacing w:val="-7"/>
          <w:sz w:val="21"/>
          <w:szCs w:val="21"/>
        </w:rPr>
        <w:t>体表的水疱严重程度正相关，即体表水疱严重的，体内的水疱也严重。</w:t>
      </w:r>
      <w:r>
        <w:rPr>
          <w:rFonts w:ascii="PingFang SC" w:hAnsi="PingFang SC" w:eastAsia="PingFang SC" w:cs="PingFang SC"/>
          <w:spacing w:val="9"/>
          <w:sz w:val="21"/>
          <w:szCs w:val="21"/>
        </w:rPr>
        <w:t xml:space="preserve"> </w:t>
      </w:r>
      <w:r>
        <w:rPr>
          <w:rFonts w:ascii="PingFang SC" w:hAnsi="PingFang SC" w:eastAsia="PingFang SC" w:cs="PingFang SC"/>
          <w:spacing w:val="-2"/>
          <w:sz w:val="21"/>
          <w:szCs w:val="21"/>
        </w:rPr>
        <w:t>但有某些亚型（反转性）</w:t>
      </w:r>
      <w:r>
        <w:rPr>
          <w:rFonts w:ascii="PingFang SC" w:hAnsi="PingFang SC" w:eastAsia="PingFang SC" w:cs="PingFang SC"/>
          <w:spacing w:val="-41"/>
          <w:sz w:val="21"/>
          <w:szCs w:val="21"/>
        </w:rPr>
        <w:t xml:space="preserve"> </w:t>
      </w:r>
      <w:r>
        <w:rPr>
          <w:rFonts w:ascii="PingFang SC" w:hAnsi="PingFang SC" w:eastAsia="PingFang SC" w:cs="PingFang SC"/>
          <w:spacing w:val="-2"/>
          <w:sz w:val="21"/>
          <w:szCs w:val="21"/>
        </w:rPr>
        <w:t>的水疱主要发生在粘膜上。</w:t>
      </w:r>
    </w:p>
    <w:p w14:paraId="1E22D765">
      <w:pPr>
        <w:spacing w:before="26" w:line="176" w:lineRule="auto"/>
        <w:ind w:left="36" w:right="69" w:firstLine="427"/>
        <w:rPr>
          <w:rFonts w:ascii="PingFang SC" w:hAnsi="PingFang SC" w:eastAsia="PingFang SC" w:cs="PingFang SC"/>
          <w:sz w:val="21"/>
          <w:szCs w:val="21"/>
        </w:rPr>
      </w:pPr>
      <w:r>
        <w:rPr>
          <w:rFonts w:ascii="PingFang SC" w:hAnsi="PingFang SC" w:eastAsia="PingFang SC" w:cs="PingFang SC"/>
          <w:spacing w:val="-3"/>
          <w:sz w:val="21"/>
          <w:szCs w:val="21"/>
        </w:rPr>
        <w:t>不同亚型的患者，水疱在皮肤内的深度也不同。单纯型的患者水</w:t>
      </w:r>
      <w:r>
        <w:rPr>
          <w:rFonts w:ascii="PingFang SC" w:hAnsi="PingFang SC" w:eastAsia="PingFang SC" w:cs="PingFang SC"/>
          <w:spacing w:val="8"/>
          <w:sz w:val="21"/>
          <w:szCs w:val="21"/>
        </w:rPr>
        <w:t xml:space="preserve"> </w:t>
      </w:r>
      <w:r>
        <w:rPr>
          <w:rFonts w:ascii="PingFang SC" w:hAnsi="PingFang SC" w:eastAsia="PingFang SC" w:cs="PingFang SC"/>
          <w:spacing w:val="-3"/>
          <w:sz w:val="21"/>
          <w:szCs w:val="21"/>
        </w:rPr>
        <w:t>疱最浅，在表皮内。交界型的患者水疱深一些，在表皮和真皮的交界</w:t>
      </w:r>
      <w:r>
        <w:rPr>
          <w:rFonts w:ascii="PingFang SC" w:hAnsi="PingFang SC" w:eastAsia="PingFang SC" w:cs="PingFang SC"/>
          <w:spacing w:val="16"/>
          <w:sz w:val="21"/>
          <w:szCs w:val="21"/>
        </w:rPr>
        <w:t xml:space="preserve"> </w:t>
      </w:r>
      <w:r>
        <w:rPr>
          <w:rFonts w:ascii="PingFang SC" w:hAnsi="PingFang SC" w:eastAsia="PingFang SC" w:cs="PingFang SC"/>
          <w:spacing w:val="-3"/>
          <w:sz w:val="21"/>
          <w:szCs w:val="21"/>
        </w:rPr>
        <w:t>处。营养不良型患者的水疱最深，在真皮内靠近表皮的地方。金德乐</w:t>
      </w:r>
      <w:r>
        <w:rPr>
          <w:rFonts w:ascii="PingFang SC" w:hAnsi="PingFang SC" w:eastAsia="PingFang SC" w:cs="PingFang SC"/>
          <w:spacing w:val="16"/>
          <w:sz w:val="21"/>
          <w:szCs w:val="21"/>
        </w:rPr>
        <w:t xml:space="preserve"> </w:t>
      </w:r>
      <w:r>
        <w:rPr>
          <w:rFonts w:ascii="PingFang SC" w:hAnsi="PingFang SC" w:eastAsia="PingFang SC" w:cs="PingFang SC"/>
          <w:spacing w:val="-1"/>
          <w:sz w:val="21"/>
          <w:szCs w:val="21"/>
        </w:rPr>
        <w:t>综合征患者的水疱在表皮真皮交界处和真皮内都有。</w:t>
      </w:r>
    </w:p>
    <w:p w14:paraId="1C99E555">
      <w:pPr>
        <w:spacing w:before="32" w:line="178" w:lineRule="auto"/>
        <w:ind w:left="39" w:right="67" w:firstLine="420"/>
        <w:rPr>
          <w:rFonts w:ascii="PingFang SC" w:hAnsi="PingFang SC" w:eastAsia="PingFang SC" w:cs="PingFang SC"/>
          <w:sz w:val="21"/>
          <w:szCs w:val="21"/>
        </w:rPr>
      </w:pPr>
      <w:r>
        <w:rPr>
          <w:rFonts w:ascii="PingFang SC" w:hAnsi="PingFang SC" w:eastAsia="PingFang SC" w:cs="PingFang SC"/>
          <w:spacing w:val="-3"/>
          <w:sz w:val="21"/>
          <w:szCs w:val="21"/>
        </w:rPr>
        <w:t>通常水疱越浅，越容易愈合，愈合后也不容易留下疤痕。但即使</w:t>
      </w:r>
      <w:r>
        <w:rPr>
          <w:rFonts w:ascii="PingFang SC" w:hAnsi="PingFang SC" w:eastAsia="PingFang SC" w:cs="PingFang SC"/>
          <w:spacing w:val="14"/>
          <w:sz w:val="21"/>
          <w:szCs w:val="21"/>
        </w:rPr>
        <w:t xml:space="preserve"> </w:t>
      </w:r>
      <w:r>
        <w:rPr>
          <w:rFonts w:ascii="PingFang SC" w:hAnsi="PingFang SC" w:eastAsia="PingFang SC" w:cs="PingFang SC"/>
          <w:spacing w:val="-10"/>
          <w:sz w:val="21"/>
          <w:szCs w:val="21"/>
        </w:rPr>
        <w:t>水疱在表皮内，如果感染了，伤口也会变深，愈合后仍可能留下疤痕。</w:t>
      </w:r>
    </w:p>
    <w:p w14:paraId="18124CCD">
      <w:pPr>
        <w:spacing w:before="45" w:line="176" w:lineRule="auto"/>
        <w:ind w:left="39" w:right="67" w:firstLine="419"/>
        <w:rPr>
          <w:rFonts w:ascii="PingFang SC" w:hAnsi="PingFang SC" w:eastAsia="PingFang SC" w:cs="PingFang SC"/>
          <w:sz w:val="21"/>
          <w:szCs w:val="21"/>
        </w:rPr>
      </w:pPr>
      <w:r>
        <w:rPr>
          <w:rFonts w:ascii="PingFang SC" w:hAnsi="PingFang SC" w:eastAsia="PingFang SC" w:cs="PingFang SC"/>
          <w:spacing w:val="-3"/>
          <w:sz w:val="21"/>
          <w:szCs w:val="21"/>
        </w:rPr>
        <w:t>疱液清澈的称作水疱，疱液含血的称作血疱。我们在这里不做区</w:t>
      </w:r>
      <w:r>
        <w:rPr>
          <w:rFonts w:ascii="PingFang SC" w:hAnsi="PingFang SC" w:eastAsia="PingFang SC" w:cs="PingFang SC"/>
          <w:spacing w:val="14"/>
          <w:sz w:val="21"/>
          <w:szCs w:val="21"/>
        </w:rPr>
        <w:t xml:space="preserve"> </w:t>
      </w:r>
      <w:r>
        <w:rPr>
          <w:rFonts w:ascii="PingFang SC" w:hAnsi="PingFang SC" w:eastAsia="PingFang SC" w:cs="PingFang SC"/>
          <w:spacing w:val="-1"/>
          <w:sz w:val="21"/>
          <w:szCs w:val="21"/>
        </w:rPr>
        <w:t>分，统一说水疱。一般来说血疱表示疱的位置相对深一些。</w:t>
      </w:r>
    </w:p>
    <w:p w14:paraId="07871A2B">
      <w:pPr>
        <w:spacing w:before="42" w:line="178" w:lineRule="auto"/>
        <w:ind w:left="39" w:right="69" w:firstLine="422"/>
        <w:rPr>
          <w:rFonts w:ascii="PingFang SC" w:hAnsi="PingFang SC" w:eastAsia="PingFang SC" w:cs="PingFang SC"/>
          <w:sz w:val="21"/>
          <w:szCs w:val="21"/>
        </w:rPr>
      </w:pPr>
      <w:r>
        <w:rPr>
          <w:rFonts w:ascii="PingFang SC" w:hAnsi="PingFang SC" w:eastAsia="PingFang SC" w:cs="PingFang SC"/>
          <w:spacing w:val="-3"/>
          <w:sz w:val="21"/>
          <w:szCs w:val="21"/>
        </w:rPr>
        <w:t>水疱上层的皮破溃之后形成伤口，也称作溃疡。有时候皮肤受到</w:t>
      </w:r>
      <w:r>
        <w:rPr>
          <w:rFonts w:ascii="PingFang SC" w:hAnsi="PingFang SC" w:eastAsia="PingFang SC" w:cs="PingFang SC"/>
          <w:spacing w:val="9"/>
          <w:sz w:val="21"/>
          <w:szCs w:val="21"/>
        </w:rPr>
        <w:t xml:space="preserve"> </w:t>
      </w:r>
      <w:r>
        <w:rPr>
          <w:rFonts w:ascii="PingFang SC" w:hAnsi="PingFang SC" w:eastAsia="PingFang SC" w:cs="PingFang SC"/>
          <w:spacing w:val="-2"/>
          <w:sz w:val="21"/>
          <w:szCs w:val="21"/>
        </w:rPr>
        <w:t>磨擦或碰撞可能直接破溃，没有水疱。</w:t>
      </w:r>
    </w:p>
    <w:p w14:paraId="405DE680">
      <w:pPr>
        <w:spacing w:before="39" w:line="178" w:lineRule="auto"/>
        <w:ind w:left="37" w:right="68" w:firstLine="428"/>
        <w:rPr>
          <w:rFonts w:ascii="PingFang SC" w:hAnsi="PingFang SC" w:eastAsia="PingFang SC" w:cs="PingFang SC"/>
          <w:sz w:val="21"/>
          <w:szCs w:val="21"/>
        </w:rPr>
      </w:pPr>
      <w:r>
        <w:rPr>
          <w:rFonts w:ascii="PingFang SC" w:hAnsi="PingFang SC" w:eastAsia="PingFang SC" w:cs="PingFang SC"/>
          <w:spacing w:val="-3"/>
          <w:sz w:val="21"/>
          <w:szCs w:val="21"/>
        </w:rPr>
        <w:t>下面是各种水疱和溃疡的图片（由于人们一般在伤比较严重的时</w:t>
      </w:r>
      <w:r>
        <w:rPr>
          <w:rFonts w:ascii="PingFang SC" w:hAnsi="PingFang SC" w:eastAsia="PingFang SC" w:cs="PingFang SC"/>
          <w:spacing w:val="7"/>
          <w:sz w:val="21"/>
          <w:szCs w:val="21"/>
        </w:rPr>
        <w:t xml:space="preserve"> </w:t>
      </w:r>
      <w:r>
        <w:rPr>
          <w:rFonts w:ascii="PingFang SC" w:hAnsi="PingFang SC" w:eastAsia="PingFang SC" w:cs="PingFang SC"/>
          <w:spacing w:val="-1"/>
          <w:sz w:val="21"/>
          <w:szCs w:val="21"/>
        </w:rPr>
        <w:t>候才拍照片，照片中看到的伤情会比平均情况要严重</w:t>
      </w:r>
      <w:r>
        <w:rPr>
          <w:rFonts w:ascii="PingFang SC" w:hAnsi="PingFang SC" w:eastAsia="PingFang SC" w:cs="PingFang SC"/>
          <w:spacing w:val="-32"/>
          <w:sz w:val="21"/>
          <w:szCs w:val="21"/>
        </w:rPr>
        <w:t>）：</w:t>
      </w:r>
    </w:p>
    <w:p w14:paraId="11020581">
      <w:pPr>
        <w:spacing w:line="178" w:lineRule="auto"/>
        <w:rPr>
          <w:rFonts w:ascii="PingFang SC" w:hAnsi="PingFang SC" w:eastAsia="PingFang SC" w:cs="PingFang SC"/>
          <w:sz w:val="21"/>
          <w:szCs w:val="21"/>
        </w:rPr>
        <w:sectPr>
          <w:headerReference r:id="rId30" w:type="default"/>
          <w:footerReference r:id="rId31" w:type="default"/>
          <w:pgSz w:w="8391" w:h="11909"/>
          <w:pgMar w:top="883" w:right="999" w:bottom="938" w:left="1051" w:header="869" w:footer="715" w:gutter="0"/>
          <w:cols w:space="720" w:num="1"/>
        </w:sectPr>
      </w:pPr>
    </w:p>
    <w:p w14:paraId="4750DBF8">
      <w:pPr>
        <w:spacing w:before="151"/>
      </w:pPr>
    </w:p>
    <w:p w14:paraId="267379F5">
      <w:pPr>
        <w:sectPr>
          <w:headerReference r:id="rId32" w:type="default"/>
          <w:footerReference r:id="rId33" w:type="default"/>
          <w:pgSz w:w="8391" w:h="11909"/>
          <w:pgMar w:top="883" w:right="1047" w:bottom="938" w:left="1051" w:header="869" w:footer="716" w:gutter="0"/>
          <w:cols w:equalWidth="0" w:num="1">
            <w:col w:w="6292"/>
          </w:cols>
        </w:sectPr>
      </w:pPr>
    </w:p>
    <w:p w14:paraId="1042E72C">
      <w:pPr>
        <w:spacing w:line="2776" w:lineRule="exact"/>
        <w:ind w:firstLine="309"/>
      </w:pPr>
      <w:r>
        <w:rPr>
          <w:position w:val="-55"/>
        </w:rPr>
        <w:drawing>
          <wp:inline distT="0" distB="0" distL="0" distR="0">
            <wp:extent cx="1763395" cy="1762760"/>
            <wp:effectExtent l="0" t="0" r="0" b="0"/>
            <wp:docPr id="44" name="IM 44"/>
            <wp:cNvGraphicFramePr/>
            <a:graphic xmlns:a="http://schemas.openxmlformats.org/drawingml/2006/main">
              <a:graphicData uri="http://schemas.openxmlformats.org/drawingml/2006/picture">
                <pic:pic xmlns:pic="http://schemas.openxmlformats.org/drawingml/2006/picture">
                  <pic:nvPicPr>
                    <pic:cNvPr id="44" name="IM 44"/>
                    <pic:cNvPicPr/>
                  </pic:nvPicPr>
                  <pic:blipFill>
                    <a:blip r:embed="rId159"/>
                    <a:stretch>
                      <a:fillRect/>
                    </a:stretch>
                  </pic:blipFill>
                  <pic:spPr>
                    <a:xfrm>
                      <a:off x="0" y="0"/>
                      <a:ext cx="1763395" cy="1762886"/>
                    </a:xfrm>
                    <a:prstGeom prst="rect">
                      <a:avLst/>
                    </a:prstGeom>
                  </pic:spPr>
                </pic:pic>
              </a:graphicData>
            </a:graphic>
          </wp:inline>
        </w:drawing>
      </w:r>
    </w:p>
    <w:p w14:paraId="61709FA5">
      <w:pPr>
        <w:spacing w:before="25" w:line="247" w:lineRule="exact"/>
        <w:ind w:left="1185"/>
        <w:rPr>
          <w:rFonts w:ascii="PingFang SC" w:hAnsi="PingFang SC" w:eastAsia="PingFang SC" w:cs="PingFang SC"/>
          <w:sz w:val="21"/>
          <w:szCs w:val="21"/>
        </w:rPr>
      </w:pPr>
      <w:r>
        <w:rPr>
          <w:rFonts w:ascii="PingFang SC" w:hAnsi="PingFang SC" w:eastAsia="PingFang SC" w:cs="PingFang SC"/>
          <w:spacing w:val="-1"/>
          <w:sz w:val="21"/>
          <w:szCs w:val="21"/>
        </w:rPr>
        <w:t>手上的水疱</w:t>
      </w:r>
    </w:p>
    <w:p w14:paraId="7EE0B73A">
      <w:pPr>
        <w:spacing w:line="2777" w:lineRule="exact"/>
        <w:ind w:firstLine="309"/>
      </w:pPr>
      <w:r>
        <w:rPr>
          <w:position w:val="-55"/>
        </w:rPr>
        <w:drawing>
          <wp:inline distT="0" distB="0" distL="0" distR="0">
            <wp:extent cx="1763395" cy="1763395"/>
            <wp:effectExtent l="0" t="0" r="0" b="0"/>
            <wp:docPr id="46" name="IM 46"/>
            <wp:cNvGraphicFramePr/>
            <a:graphic xmlns:a="http://schemas.openxmlformats.org/drawingml/2006/main">
              <a:graphicData uri="http://schemas.openxmlformats.org/drawingml/2006/picture">
                <pic:pic xmlns:pic="http://schemas.openxmlformats.org/drawingml/2006/picture">
                  <pic:nvPicPr>
                    <pic:cNvPr id="46" name="IM 46"/>
                    <pic:cNvPicPr/>
                  </pic:nvPicPr>
                  <pic:blipFill>
                    <a:blip r:embed="rId160"/>
                    <a:stretch>
                      <a:fillRect/>
                    </a:stretch>
                  </pic:blipFill>
                  <pic:spPr>
                    <a:xfrm>
                      <a:off x="0" y="0"/>
                      <a:ext cx="1763395" cy="1763395"/>
                    </a:xfrm>
                    <a:prstGeom prst="rect">
                      <a:avLst/>
                    </a:prstGeom>
                  </pic:spPr>
                </pic:pic>
              </a:graphicData>
            </a:graphic>
          </wp:inline>
        </w:drawing>
      </w:r>
    </w:p>
    <w:p w14:paraId="56B5BC57">
      <w:pPr>
        <w:spacing w:before="29" w:line="243" w:lineRule="exact"/>
        <w:ind w:left="972"/>
        <w:rPr>
          <w:rFonts w:ascii="PingFang SC" w:hAnsi="PingFang SC" w:eastAsia="PingFang SC" w:cs="PingFang SC"/>
          <w:sz w:val="21"/>
          <w:szCs w:val="21"/>
        </w:rPr>
      </w:pPr>
      <w:r>
        <w:rPr>
          <w:rFonts w:ascii="PingFang SC" w:hAnsi="PingFang SC" w:eastAsia="PingFang SC" w:cs="PingFang SC"/>
          <w:spacing w:val="-1"/>
          <w:sz w:val="21"/>
          <w:szCs w:val="21"/>
        </w:rPr>
        <w:t>膝盖上的大水疱</w:t>
      </w:r>
    </w:p>
    <w:p w14:paraId="69660947">
      <w:pPr>
        <w:spacing w:line="2777" w:lineRule="exact"/>
        <w:ind w:firstLine="309"/>
      </w:pPr>
      <w:r>
        <w:rPr>
          <w:position w:val="-55"/>
        </w:rPr>
        <w:drawing>
          <wp:inline distT="0" distB="0" distL="0" distR="0">
            <wp:extent cx="1763395" cy="1763395"/>
            <wp:effectExtent l="0" t="0" r="0" b="0"/>
            <wp:docPr id="48" name="IM 48"/>
            <wp:cNvGraphicFramePr/>
            <a:graphic xmlns:a="http://schemas.openxmlformats.org/drawingml/2006/main">
              <a:graphicData uri="http://schemas.openxmlformats.org/drawingml/2006/picture">
                <pic:pic xmlns:pic="http://schemas.openxmlformats.org/drawingml/2006/picture">
                  <pic:nvPicPr>
                    <pic:cNvPr id="48" name="IM 48"/>
                    <pic:cNvPicPr/>
                  </pic:nvPicPr>
                  <pic:blipFill>
                    <a:blip r:embed="rId161"/>
                    <a:stretch>
                      <a:fillRect/>
                    </a:stretch>
                  </pic:blipFill>
                  <pic:spPr>
                    <a:xfrm>
                      <a:off x="0" y="0"/>
                      <a:ext cx="1763395" cy="1763395"/>
                    </a:xfrm>
                    <a:prstGeom prst="rect">
                      <a:avLst/>
                    </a:prstGeom>
                  </pic:spPr>
                </pic:pic>
              </a:graphicData>
            </a:graphic>
          </wp:inline>
        </w:drawing>
      </w:r>
    </w:p>
    <w:p w14:paraId="1CA23555">
      <w:pPr>
        <w:spacing w:before="29" w:line="211" w:lineRule="exact"/>
        <w:ind w:left="973"/>
        <w:rPr>
          <w:rFonts w:ascii="PingFang SC" w:hAnsi="PingFang SC" w:eastAsia="PingFang SC" w:cs="PingFang SC"/>
          <w:sz w:val="21"/>
          <w:szCs w:val="21"/>
        </w:rPr>
      </w:pPr>
      <w:r>
        <w:rPr>
          <w:rFonts w:ascii="PingFang SC" w:hAnsi="PingFang SC" w:eastAsia="PingFang SC" w:cs="PingFang SC"/>
          <w:spacing w:val="-1"/>
          <w:position w:val="-1"/>
          <w:sz w:val="21"/>
          <w:szCs w:val="21"/>
        </w:rPr>
        <w:t>额头的很多小疱</w:t>
      </w:r>
    </w:p>
    <w:p w14:paraId="20AC7557">
      <w:pPr>
        <w:pStyle w:val="2"/>
        <w:spacing w:line="14" w:lineRule="auto"/>
        <w:rPr>
          <w:sz w:val="2"/>
        </w:rPr>
      </w:pPr>
      <w:r>
        <w:rPr>
          <w:sz w:val="2"/>
          <w:szCs w:val="2"/>
        </w:rPr>
        <w:br w:type="column"/>
      </w:r>
    </w:p>
    <w:p w14:paraId="1EE30510">
      <w:pPr>
        <w:spacing w:line="2774" w:lineRule="exact"/>
      </w:pPr>
      <w:r>
        <w:rPr>
          <w:position w:val="-55"/>
        </w:rPr>
        <w:drawing>
          <wp:inline distT="0" distB="0" distL="0" distR="0">
            <wp:extent cx="1763395" cy="1761490"/>
            <wp:effectExtent l="0" t="0" r="0" b="0"/>
            <wp:docPr id="50" name="IM 50"/>
            <wp:cNvGraphicFramePr/>
            <a:graphic xmlns:a="http://schemas.openxmlformats.org/drawingml/2006/main">
              <a:graphicData uri="http://schemas.openxmlformats.org/drawingml/2006/picture">
                <pic:pic xmlns:pic="http://schemas.openxmlformats.org/drawingml/2006/picture">
                  <pic:nvPicPr>
                    <pic:cNvPr id="50" name="IM 50"/>
                    <pic:cNvPicPr/>
                  </pic:nvPicPr>
                  <pic:blipFill>
                    <a:blip r:embed="rId162"/>
                    <a:stretch>
                      <a:fillRect/>
                    </a:stretch>
                  </pic:blipFill>
                  <pic:spPr>
                    <a:xfrm>
                      <a:off x="0" y="0"/>
                      <a:ext cx="1763395" cy="1762010"/>
                    </a:xfrm>
                    <a:prstGeom prst="rect">
                      <a:avLst/>
                    </a:prstGeom>
                  </pic:spPr>
                </pic:pic>
              </a:graphicData>
            </a:graphic>
          </wp:inline>
        </w:drawing>
      </w:r>
    </w:p>
    <w:p w14:paraId="358AF4C0">
      <w:pPr>
        <w:spacing w:before="25" w:line="247" w:lineRule="exact"/>
        <w:ind w:left="769"/>
        <w:rPr>
          <w:rFonts w:ascii="PingFang SC" w:hAnsi="PingFang SC" w:eastAsia="PingFang SC" w:cs="PingFang SC"/>
          <w:sz w:val="21"/>
          <w:szCs w:val="21"/>
        </w:rPr>
      </w:pPr>
      <w:r>
        <w:rPr>
          <w:rFonts w:ascii="PingFang SC" w:hAnsi="PingFang SC" w:eastAsia="PingFang SC" w:cs="PingFang SC"/>
          <w:spacing w:val="-1"/>
          <w:sz w:val="21"/>
          <w:szCs w:val="21"/>
        </w:rPr>
        <w:t>脚趾上的水疱</w:t>
      </w:r>
    </w:p>
    <w:p w14:paraId="77A36B76">
      <w:pPr>
        <w:spacing w:line="2777" w:lineRule="exact"/>
      </w:pPr>
      <w:r>
        <w:rPr>
          <w:position w:val="-55"/>
        </w:rPr>
        <w:drawing>
          <wp:inline distT="0" distB="0" distL="0" distR="0">
            <wp:extent cx="1763395" cy="1763395"/>
            <wp:effectExtent l="0" t="0" r="0" b="0"/>
            <wp:docPr id="52" name="IM 52"/>
            <wp:cNvGraphicFramePr/>
            <a:graphic xmlns:a="http://schemas.openxmlformats.org/drawingml/2006/main">
              <a:graphicData uri="http://schemas.openxmlformats.org/drawingml/2006/picture">
                <pic:pic xmlns:pic="http://schemas.openxmlformats.org/drawingml/2006/picture">
                  <pic:nvPicPr>
                    <pic:cNvPr id="52" name="IM 52"/>
                    <pic:cNvPicPr/>
                  </pic:nvPicPr>
                  <pic:blipFill>
                    <a:blip r:embed="rId163"/>
                    <a:stretch>
                      <a:fillRect/>
                    </a:stretch>
                  </pic:blipFill>
                  <pic:spPr>
                    <a:xfrm>
                      <a:off x="0" y="0"/>
                      <a:ext cx="1763395" cy="1763395"/>
                    </a:xfrm>
                    <a:prstGeom prst="rect">
                      <a:avLst/>
                    </a:prstGeom>
                  </pic:spPr>
                </pic:pic>
              </a:graphicData>
            </a:graphic>
          </wp:inline>
        </w:drawing>
      </w:r>
    </w:p>
    <w:p w14:paraId="70BBD13E">
      <w:pPr>
        <w:spacing w:before="29" w:line="243" w:lineRule="exact"/>
        <w:ind w:left="351"/>
        <w:rPr>
          <w:rFonts w:ascii="PingFang SC" w:hAnsi="PingFang SC" w:eastAsia="PingFang SC" w:cs="PingFang SC"/>
          <w:sz w:val="21"/>
          <w:szCs w:val="21"/>
        </w:rPr>
      </w:pPr>
      <w:r>
        <w:rPr>
          <w:rFonts w:ascii="PingFang SC" w:hAnsi="PingFang SC" w:eastAsia="PingFang SC" w:cs="PingFang SC"/>
          <w:spacing w:val="-1"/>
          <w:sz w:val="21"/>
          <w:szCs w:val="21"/>
        </w:rPr>
        <w:t>腿上的带血水疱和血疱</w:t>
      </w:r>
    </w:p>
    <w:p w14:paraId="7B6579E1">
      <w:pPr>
        <w:spacing w:line="2777" w:lineRule="exact"/>
      </w:pPr>
      <w:r>
        <w:rPr>
          <w:position w:val="-55"/>
        </w:rPr>
        <w:drawing>
          <wp:inline distT="0" distB="0" distL="0" distR="0">
            <wp:extent cx="1763395" cy="1763395"/>
            <wp:effectExtent l="0" t="0" r="0" b="0"/>
            <wp:docPr id="54" name="IM 54"/>
            <wp:cNvGraphicFramePr/>
            <a:graphic xmlns:a="http://schemas.openxmlformats.org/drawingml/2006/main">
              <a:graphicData uri="http://schemas.openxmlformats.org/drawingml/2006/picture">
                <pic:pic xmlns:pic="http://schemas.openxmlformats.org/drawingml/2006/picture">
                  <pic:nvPicPr>
                    <pic:cNvPr id="54" name="IM 54"/>
                    <pic:cNvPicPr/>
                  </pic:nvPicPr>
                  <pic:blipFill>
                    <a:blip r:embed="rId164"/>
                    <a:stretch>
                      <a:fillRect/>
                    </a:stretch>
                  </pic:blipFill>
                  <pic:spPr>
                    <a:xfrm>
                      <a:off x="0" y="0"/>
                      <a:ext cx="1763395" cy="1763395"/>
                    </a:xfrm>
                    <a:prstGeom prst="rect">
                      <a:avLst/>
                    </a:prstGeom>
                  </pic:spPr>
                </pic:pic>
              </a:graphicData>
            </a:graphic>
          </wp:inline>
        </w:drawing>
      </w:r>
    </w:p>
    <w:p w14:paraId="3868BAB9">
      <w:pPr>
        <w:spacing w:before="29" w:line="212" w:lineRule="exact"/>
        <w:ind w:left="772"/>
        <w:rPr>
          <w:rFonts w:ascii="PingFang SC" w:hAnsi="PingFang SC" w:eastAsia="PingFang SC" w:cs="PingFang SC"/>
          <w:sz w:val="21"/>
          <w:szCs w:val="21"/>
        </w:rPr>
      </w:pPr>
      <w:r>
        <w:rPr>
          <w:rFonts w:ascii="PingFang SC" w:hAnsi="PingFang SC" w:eastAsia="PingFang SC" w:cs="PingFang SC"/>
          <w:spacing w:val="-1"/>
          <w:position w:val="-1"/>
          <w:sz w:val="21"/>
          <w:szCs w:val="21"/>
        </w:rPr>
        <w:t>大腿上的水疱</w:t>
      </w:r>
    </w:p>
    <w:p w14:paraId="30A3EA5A">
      <w:pPr>
        <w:spacing w:line="212" w:lineRule="exact"/>
        <w:rPr>
          <w:rFonts w:ascii="PingFang SC" w:hAnsi="PingFang SC" w:eastAsia="PingFang SC" w:cs="PingFang SC"/>
          <w:sz w:val="21"/>
          <w:szCs w:val="21"/>
        </w:rPr>
        <w:sectPr>
          <w:type w:val="continuous"/>
          <w:pgSz w:w="8391" w:h="11909"/>
          <w:pgMar w:top="883" w:right="1047" w:bottom="938" w:left="1051" w:header="869" w:footer="716" w:gutter="0"/>
          <w:cols w:equalWidth="0" w:num="2">
            <w:col w:w="3101" w:space="100"/>
            <w:col w:w="3092"/>
          </w:cols>
        </w:sectPr>
      </w:pPr>
    </w:p>
    <w:p w14:paraId="1E795AF6">
      <w:pPr>
        <w:spacing w:before="151"/>
      </w:pPr>
    </w:p>
    <w:p w14:paraId="5E90D509">
      <w:pPr>
        <w:sectPr>
          <w:footerReference r:id="rId34" w:type="default"/>
          <w:pgSz w:w="8391" w:h="11909"/>
          <w:pgMar w:top="883" w:right="1047" w:bottom="938" w:left="1051" w:header="869" w:footer="716" w:gutter="0"/>
          <w:cols w:equalWidth="0" w:num="1">
            <w:col w:w="6292"/>
          </w:cols>
        </w:sectPr>
      </w:pPr>
    </w:p>
    <w:p w14:paraId="211938A2">
      <w:pPr>
        <w:spacing w:line="2776" w:lineRule="exact"/>
        <w:ind w:firstLine="309"/>
      </w:pPr>
      <w:r>
        <w:rPr>
          <w:position w:val="-55"/>
        </w:rPr>
        <w:drawing>
          <wp:inline distT="0" distB="0" distL="0" distR="0">
            <wp:extent cx="1763395" cy="1762760"/>
            <wp:effectExtent l="0" t="0" r="0" b="0"/>
            <wp:docPr id="56" name="IM 56"/>
            <wp:cNvGraphicFramePr/>
            <a:graphic xmlns:a="http://schemas.openxmlformats.org/drawingml/2006/main">
              <a:graphicData uri="http://schemas.openxmlformats.org/drawingml/2006/picture">
                <pic:pic xmlns:pic="http://schemas.openxmlformats.org/drawingml/2006/picture">
                  <pic:nvPicPr>
                    <pic:cNvPr id="56" name="IM 56"/>
                    <pic:cNvPicPr/>
                  </pic:nvPicPr>
                  <pic:blipFill>
                    <a:blip r:embed="rId165"/>
                    <a:stretch>
                      <a:fillRect/>
                    </a:stretch>
                  </pic:blipFill>
                  <pic:spPr>
                    <a:xfrm>
                      <a:off x="0" y="0"/>
                      <a:ext cx="1763395" cy="1762886"/>
                    </a:xfrm>
                    <a:prstGeom prst="rect">
                      <a:avLst/>
                    </a:prstGeom>
                  </pic:spPr>
                </pic:pic>
              </a:graphicData>
            </a:graphic>
          </wp:inline>
        </w:drawing>
      </w:r>
    </w:p>
    <w:p w14:paraId="2BC1F4D6">
      <w:pPr>
        <w:spacing w:before="25" w:line="247" w:lineRule="exact"/>
        <w:ind w:left="1078"/>
        <w:rPr>
          <w:rFonts w:ascii="PingFang SC" w:hAnsi="PingFang SC" w:eastAsia="PingFang SC" w:cs="PingFang SC"/>
          <w:sz w:val="21"/>
          <w:szCs w:val="21"/>
        </w:rPr>
      </w:pPr>
      <w:r>
        <w:rPr>
          <w:rFonts w:ascii="PingFang SC" w:hAnsi="PingFang SC" w:eastAsia="PingFang SC" w:cs="PingFang SC"/>
          <w:spacing w:val="-1"/>
          <w:sz w:val="21"/>
          <w:szCs w:val="21"/>
        </w:rPr>
        <w:t>膝盖上的小伤</w:t>
      </w:r>
    </w:p>
    <w:p w14:paraId="61F16EBB">
      <w:pPr>
        <w:spacing w:line="2450" w:lineRule="exact"/>
        <w:ind w:firstLine="309"/>
      </w:pPr>
      <w:r>
        <w:rPr>
          <w:position w:val="-49"/>
        </w:rPr>
        <w:drawing>
          <wp:inline distT="0" distB="0" distL="0" distR="0">
            <wp:extent cx="1763395" cy="1555750"/>
            <wp:effectExtent l="0" t="0" r="0" b="0"/>
            <wp:docPr id="58" name="IM 58"/>
            <wp:cNvGraphicFramePr/>
            <a:graphic xmlns:a="http://schemas.openxmlformats.org/drawingml/2006/main">
              <a:graphicData uri="http://schemas.openxmlformats.org/drawingml/2006/picture">
                <pic:pic xmlns:pic="http://schemas.openxmlformats.org/drawingml/2006/picture">
                  <pic:nvPicPr>
                    <pic:cNvPr id="58" name="IM 58"/>
                    <pic:cNvPicPr/>
                  </pic:nvPicPr>
                  <pic:blipFill>
                    <a:blip r:embed="rId166"/>
                    <a:stretch>
                      <a:fillRect/>
                    </a:stretch>
                  </pic:blipFill>
                  <pic:spPr>
                    <a:xfrm>
                      <a:off x="0" y="0"/>
                      <a:ext cx="1763395" cy="1556258"/>
                    </a:xfrm>
                    <a:prstGeom prst="rect">
                      <a:avLst/>
                    </a:prstGeom>
                  </pic:spPr>
                </pic:pic>
              </a:graphicData>
            </a:graphic>
          </wp:inline>
        </w:drawing>
      </w:r>
    </w:p>
    <w:p w14:paraId="62EB291B">
      <w:pPr>
        <w:spacing w:before="29" w:line="243" w:lineRule="exact"/>
        <w:ind w:left="449"/>
        <w:rPr>
          <w:rFonts w:ascii="PingFang SC" w:hAnsi="PingFang SC" w:eastAsia="PingFang SC" w:cs="PingFang SC"/>
          <w:sz w:val="21"/>
          <w:szCs w:val="21"/>
        </w:rPr>
      </w:pPr>
      <w:r>
        <w:rPr>
          <w:rFonts w:ascii="PingFang SC" w:hAnsi="PingFang SC" w:eastAsia="PingFang SC" w:cs="PingFang SC"/>
          <w:spacing w:val="-1"/>
          <w:sz w:val="21"/>
          <w:szCs w:val="21"/>
        </w:rPr>
        <w:t>脖子后面疱皮破裂后的溃疡</w:t>
      </w:r>
    </w:p>
    <w:p w14:paraId="630FB64F">
      <w:pPr>
        <w:spacing w:line="2777" w:lineRule="exact"/>
        <w:ind w:firstLine="309"/>
      </w:pPr>
      <w:r>
        <w:rPr>
          <w:position w:val="-55"/>
        </w:rPr>
        <w:drawing>
          <wp:inline distT="0" distB="0" distL="0" distR="0">
            <wp:extent cx="1763395" cy="1763395"/>
            <wp:effectExtent l="0" t="0" r="0" b="0"/>
            <wp:docPr id="60" name="IM 60"/>
            <wp:cNvGraphicFramePr/>
            <a:graphic xmlns:a="http://schemas.openxmlformats.org/drawingml/2006/main">
              <a:graphicData uri="http://schemas.openxmlformats.org/drawingml/2006/picture">
                <pic:pic xmlns:pic="http://schemas.openxmlformats.org/drawingml/2006/picture">
                  <pic:nvPicPr>
                    <pic:cNvPr id="60" name="IM 60"/>
                    <pic:cNvPicPr/>
                  </pic:nvPicPr>
                  <pic:blipFill>
                    <a:blip r:embed="rId167"/>
                    <a:stretch>
                      <a:fillRect/>
                    </a:stretch>
                  </pic:blipFill>
                  <pic:spPr>
                    <a:xfrm>
                      <a:off x="0" y="0"/>
                      <a:ext cx="1763395" cy="1763395"/>
                    </a:xfrm>
                    <a:prstGeom prst="rect">
                      <a:avLst/>
                    </a:prstGeom>
                  </pic:spPr>
                </pic:pic>
              </a:graphicData>
            </a:graphic>
          </wp:inline>
        </w:drawing>
      </w:r>
    </w:p>
    <w:p w14:paraId="097FDE0F">
      <w:pPr>
        <w:spacing w:before="29" w:line="211" w:lineRule="exact"/>
        <w:ind w:left="976"/>
        <w:rPr>
          <w:rFonts w:ascii="PingFang SC" w:hAnsi="PingFang SC" w:eastAsia="PingFang SC" w:cs="PingFang SC"/>
          <w:sz w:val="21"/>
          <w:szCs w:val="21"/>
        </w:rPr>
      </w:pPr>
      <w:r>
        <w:rPr>
          <w:rFonts w:ascii="PingFang SC" w:hAnsi="PingFang SC" w:eastAsia="PingFang SC" w:cs="PingFang SC"/>
          <w:spacing w:val="-1"/>
          <w:position w:val="-1"/>
          <w:sz w:val="21"/>
          <w:szCs w:val="21"/>
        </w:rPr>
        <w:t>背部大面积溃疡</w:t>
      </w:r>
    </w:p>
    <w:p w14:paraId="170289C3">
      <w:pPr>
        <w:pStyle w:val="2"/>
        <w:spacing w:line="14" w:lineRule="auto"/>
        <w:rPr>
          <w:sz w:val="2"/>
        </w:rPr>
      </w:pPr>
      <w:r>
        <w:rPr>
          <w:sz w:val="2"/>
          <w:szCs w:val="2"/>
        </w:rPr>
        <w:br w:type="column"/>
      </w:r>
    </w:p>
    <w:p w14:paraId="54AC3AA6">
      <w:pPr>
        <w:spacing w:line="2774" w:lineRule="exact"/>
      </w:pPr>
      <w:r>
        <w:rPr>
          <w:position w:val="-55"/>
        </w:rPr>
        <w:drawing>
          <wp:inline distT="0" distB="0" distL="0" distR="0">
            <wp:extent cx="1763395" cy="1761490"/>
            <wp:effectExtent l="0" t="0" r="0" b="0"/>
            <wp:docPr id="62" name="IM 62"/>
            <wp:cNvGraphicFramePr/>
            <a:graphic xmlns:a="http://schemas.openxmlformats.org/drawingml/2006/main">
              <a:graphicData uri="http://schemas.openxmlformats.org/drawingml/2006/picture">
                <pic:pic xmlns:pic="http://schemas.openxmlformats.org/drawingml/2006/picture">
                  <pic:nvPicPr>
                    <pic:cNvPr id="62" name="IM 62"/>
                    <pic:cNvPicPr/>
                  </pic:nvPicPr>
                  <pic:blipFill>
                    <a:blip r:embed="rId168"/>
                    <a:stretch>
                      <a:fillRect/>
                    </a:stretch>
                  </pic:blipFill>
                  <pic:spPr>
                    <a:xfrm>
                      <a:off x="0" y="0"/>
                      <a:ext cx="1763395" cy="1762010"/>
                    </a:xfrm>
                    <a:prstGeom prst="rect">
                      <a:avLst/>
                    </a:prstGeom>
                  </pic:spPr>
                </pic:pic>
              </a:graphicData>
            </a:graphic>
          </wp:inline>
        </w:drawing>
      </w:r>
    </w:p>
    <w:p w14:paraId="3F73D56E">
      <w:pPr>
        <w:spacing w:before="25" w:line="247" w:lineRule="exact"/>
        <w:ind w:left="672"/>
        <w:rPr>
          <w:rFonts w:ascii="PingFang SC" w:hAnsi="PingFang SC" w:eastAsia="PingFang SC" w:cs="PingFang SC"/>
          <w:sz w:val="21"/>
          <w:szCs w:val="21"/>
        </w:rPr>
      </w:pPr>
      <w:r>
        <w:rPr>
          <w:rFonts w:ascii="PingFang SC" w:hAnsi="PingFang SC" w:eastAsia="PingFang SC" w:cs="PingFang SC"/>
          <w:spacing w:val="-2"/>
          <w:sz w:val="21"/>
          <w:szCs w:val="21"/>
        </w:rPr>
        <w:t>嘴唇和口腔溃疡</w:t>
      </w:r>
    </w:p>
    <w:p w14:paraId="55C7D10C">
      <w:pPr>
        <w:spacing w:line="2445" w:lineRule="exact"/>
        <w:ind w:firstLine="2"/>
      </w:pPr>
      <w:r>
        <w:rPr>
          <w:position w:val="-48"/>
        </w:rPr>
        <w:drawing>
          <wp:inline distT="0" distB="0" distL="0" distR="0">
            <wp:extent cx="1758950" cy="1552575"/>
            <wp:effectExtent l="0" t="0" r="0" b="0"/>
            <wp:docPr id="64" name="IM 64"/>
            <wp:cNvGraphicFramePr/>
            <a:graphic xmlns:a="http://schemas.openxmlformats.org/drawingml/2006/main">
              <a:graphicData uri="http://schemas.openxmlformats.org/drawingml/2006/picture">
                <pic:pic xmlns:pic="http://schemas.openxmlformats.org/drawingml/2006/picture">
                  <pic:nvPicPr>
                    <pic:cNvPr id="64" name="IM 64"/>
                    <pic:cNvPicPr/>
                  </pic:nvPicPr>
                  <pic:blipFill>
                    <a:blip r:embed="rId169"/>
                    <a:stretch>
                      <a:fillRect/>
                    </a:stretch>
                  </pic:blipFill>
                  <pic:spPr>
                    <a:xfrm>
                      <a:off x="0" y="0"/>
                      <a:ext cx="1759584" cy="1552575"/>
                    </a:xfrm>
                    <a:prstGeom prst="rect">
                      <a:avLst/>
                    </a:prstGeom>
                  </pic:spPr>
                </pic:pic>
              </a:graphicData>
            </a:graphic>
          </wp:inline>
        </w:drawing>
      </w:r>
    </w:p>
    <w:p w14:paraId="3CDF94A3">
      <w:pPr>
        <w:spacing w:before="24" w:line="159" w:lineRule="auto"/>
        <w:ind w:left="980"/>
        <w:rPr>
          <w:rFonts w:ascii="PingFang SC" w:hAnsi="PingFang SC" w:eastAsia="PingFang SC" w:cs="PingFang SC"/>
          <w:sz w:val="21"/>
          <w:szCs w:val="21"/>
        </w:rPr>
      </w:pPr>
      <w:r>
        <w:rPr>
          <w:rFonts w:ascii="PingFang SC" w:hAnsi="PingFang SC" w:eastAsia="PingFang SC" w:cs="PingFang SC"/>
          <w:spacing w:val="-1"/>
          <w:sz w:val="21"/>
          <w:szCs w:val="21"/>
        </w:rPr>
        <w:t>胸部溃疡</w:t>
      </w:r>
    </w:p>
    <w:p w14:paraId="43D4E045">
      <w:pPr>
        <w:spacing w:line="2777" w:lineRule="exact"/>
      </w:pPr>
      <w:r>
        <w:rPr>
          <w:position w:val="-55"/>
        </w:rPr>
        <w:drawing>
          <wp:inline distT="0" distB="0" distL="0" distR="0">
            <wp:extent cx="1763395" cy="1763395"/>
            <wp:effectExtent l="0" t="0" r="0" b="0"/>
            <wp:docPr id="66" name="IM 66"/>
            <wp:cNvGraphicFramePr/>
            <a:graphic xmlns:a="http://schemas.openxmlformats.org/drawingml/2006/main">
              <a:graphicData uri="http://schemas.openxmlformats.org/drawingml/2006/picture">
                <pic:pic xmlns:pic="http://schemas.openxmlformats.org/drawingml/2006/picture">
                  <pic:nvPicPr>
                    <pic:cNvPr id="66" name="IM 66"/>
                    <pic:cNvPicPr/>
                  </pic:nvPicPr>
                  <pic:blipFill>
                    <a:blip r:embed="rId170"/>
                    <a:stretch>
                      <a:fillRect/>
                    </a:stretch>
                  </pic:blipFill>
                  <pic:spPr>
                    <a:xfrm>
                      <a:off x="0" y="0"/>
                      <a:ext cx="1763395" cy="1763395"/>
                    </a:xfrm>
                    <a:prstGeom prst="rect">
                      <a:avLst/>
                    </a:prstGeom>
                  </pic:spPr>
                </pic:pic>
              </a:graphicData>
            </a:graphic>
          </wp:inline>
        </w:drawing>
      </w:r>
    </w:p>
    <w:p w14:paraId="6796F26B">
      <w:pPr>
        <w:spacing w:before="29" w:line="211" w:lineRule="exact"/>
        <w:ind w:left="663"/>
        <w:rPr>
          <w:rFonts w:ascii="PingFang SC" w:hAnsi="PingFang SC" w:eastAsia="PingFang SC" w:cs="PingFang SC"/>
          <w:sz w:val="21"/>
          <w:szCs w:val="21"/>
        </w:rPr>
      </w:pPr>
      <w:r>
        <w:rPr>
          <w:rFonts w:ascii="PingFang SC" w:hAnsi="PingFang SC" w:eastAsia="PingFang SC" w:cs="PingFang SC"/>
          <w:spacing w:val="-1"/>
          <w:position w:val="-1"/>
          <w:sz w:val="21"/>
          <w:szCs w:val="21"/>
        </w:rPr>
        <w:t>膝盖内侧的溃疡</w:t>
      </w:r>
    </w:p>
    <w:p w14:paraId="6F7D2456">
      <w:pPr>
        <w:spacing w:line="211" w:lineRule="exact"/>
        <w:rPr>
          <w:rFonts w:ascii="PingFang SC" w:hAnsi="PingFang SC" w:eastAsia="PingFang SC" w:cs="PingFang SC"/>
          <w:sz w:val="21"/>
          <w:szCs w:val="21"/>
        </w:rPr>
        <w:sectPr>
          <w:type w:val="continuous"/>
          <w:pgSz w:w="8391" w:h="11909"/>
          <w:pgMar w:top="883" w:right="1047" w:bottom="938" w:left="1051" w:header="869" w:footer="716" w:gutter="0"/>
          <w:cols w:equalWidth="0" w:num="2">
            <w:col w:w="3101" w:space="100"/>
            <w:col w:w="3092"/>
          </w:cols>
        </w:sectPr>
      </w:pPr>
    </w:p>
    <w:p w14:paraId="0D645F9F">
      <w:pPr>
        <w:pStyle w:val="2"/>
        <w:spacing w:line="287" w:lineRule="auto"/>
      </w:pPr>
    </w:p>
    <w:p w14:paraId="5B6B82EB">
      <w:pPr>
        <w:spacing w:before="146" w:line="191" w:lineRule="auto"/>
        <w:ind w:left="38"/>
        <w:outlineLvl w:val="1"/>
        <w:rPr>
          <w:rFonts w:ascii="PingFang SC" w:hAnsi="PingFang SC" w:eastAsia="PingFang SC" w:cs="PingFang SC"/>
          <w:sz w:val="32"/>
          <w:szCs w:val="32"/>
        </w:rPr>
      </w:pPr>
      <w:bookmarkStart w:id="61" w:name="bookmark21"/>
      <w:bookmarkEnd w:id="61"/>
      <w:bookmarkStart w:id="62" w:name="bookmark22"/>
      <w:bookmarkEnd w:id="62"/>
      <w:bookmarkStart w:id="63" w:name="_Toc1171914504"/>
      <w:r>
        <w:rPr>
          <w:rFonts w:ascii="PingFang SC" w:hAnsi="PingFang SC" w:eastAsia="PingFang SC" w:cs="PingFang SC"/>
          <w:spacing w:val="-2"/>
          <w:sz w:val="27"/>
          <w:szCs w:val="27"/>
        </w:rPr>
        <w:t>4.2</w:t>
      </w:r>
      <w:r>
        <w:rPr>
          <w:rFonts w:ascii="PingFang SC" w:hAnsi="PingFang SC" w:eastAsia="PingFang SC" w:cs="PingFang SC"/>
          <w:spacing w:val="91"/>
          <w:w w:val="101"/>
          <w:sz w:val="27"/>
          <w:szCs w:val="27"/>
        </w:rPr>
        <w:t xml:space="preserve"> </w:t>
      </w:r>
      <w:r>
        <w:rPr>
          <w:rFonts w:ascii="PingFang SC" w:hAnsi="PingFang SC" w:eastAsia="PingFang SC" w:cs="PingFang SC"/>
          <w:b/>
          <w:bCs/>
          <w:spacing w:val="-2"/>
          <w:sz w:val="32"/>
          <w:szCs w:val="32"/>
        </w:rPr>
        <w:t>粟丘疹</w:t>
      </w:r>
      <w:bookmarkEnd w:id="63"/>
    </w:p>
    <w:p w14:paraId="69742F10">
      <w:pPr>
        <w:spacing w:before="4" w:line="174" w:lineRule="auto"/>
        <w:ind w:left="35" w:right="19" w:firstLine="425"/>
        <w:jc w:val="both"/>
        <w:rPr>
          <w:rFonts w:ascii="PingFang SC" w:hAnsi="PingFang SC" w:eastAsia="PingFang SC" w:cs="PingFang SC"/>
          <w:sz w:val="21"/>
          <w:szCs w:val="21"/>
        </w:rPr>
      </w:pPr>
      <w:r>
        <w:rPr>
          <w:rFonts w:ascii="PingFang SC" w:hAnsi="PingFang SC" w:eastAsia="PingFang SC" w:cs="PingFang SC"/>
          <w:spacing w:val="-3"/>
          <w:sz w:val="21"/>
          <w:szCs w:val="21"/>
        </w:rPr>
        <w:t>有时候在已愈合伤口的边缘长一些白色的小疙瘩，不疼不痒，这</w:t>
      </w:r>
      <w:r>
        <w:rPr>
          <w:rFonts w:ascii="PingFang SC" w:hAnsi="PingFang SC" w:eastAsia="PingFang SC" w:cs="PingFang SC"/>
          <w:spacing w:val="14"/>
          <w:sz w:val="21"/>
          <w:szCs w:val="21"/>
        </w:rPr>
        <w:t xml:space="preserve"> </w:t>
      </w:r>
      <w:r>
        <w:rPr>
          <w:rFonts w:ascii="PingFang SC" w:hAnsi="PingFang SC" w:eastAsia="PingFang SC" w:cs="PingFang SC"/>
          <w:spacing w:val="-3"/>
          <w:sz w:val="21"/>
          <w:szCs w:val="21"/>
        </w:rPr>
        <w:t>是粟丘疹。有些粟丘疹是自己形成的，没有相伴随的伤口。粟丘疹在</w:t>
      </w:r>
      <w:r>
        <w:rPr>
          <w:rFonts w:ascii="PingFang SC" w:hAnsi="PingFang SC" w:eastAsia="PingFang SC" w:cs="PingFang SC"/>
          <w:spacing w:val="17"/>
          <w:sz w:val="21"/>
          <w:szCs w:val="21"/>
        </w:rPr>
        <w:t xml:space="preserve"> </w:t>
      </w:r>
      <w:r>
        <w:rPr>
          <w:rFonts w:ascii="PingFang SC" w:hAnsi="PingFang SC" w:eastAsia="PingFang SC" w:cs="PingFang SC"/>
          <w:spacing w:val="-6"/>
          <w:sz w:val="21"/>
          <w:szCs w:val="21"/>
        </w:rPr>
        <w:t>RDEB 患者身上最常见，像是一些微型水疱遗留的</w:t>
      </w:r>
      <w:r>
        <w:rPr>
          <w:rFonts w:ascii="PingFang SC" w:hAnsi="PingFang SC" w:eastAsia="PingFang SC" w:cs="PingFang SC"/>
          <w:spacing w:val="-7"/>
          <w:sz w:val="21"/>
          <w:szCs w:val="21"/>
        </w:rPr>
        <w:t>痕迹。</w:t>
      </w:r>
    </w:p>
    <w:p w14:paraId="591AE7F8">
      <w:pPr>
        <w:spacing w:before="37" w:line="164" w:lineRule="auto"/>
        <w:ind w:left="41" w:right="22" w:firstLine="422"/>
        <w:rPr>
          <w:rFonts w:ascii="PingFang SC" w:hAnsi="PingFang SC" w:eastAsia="PingFang SC" w:cs="PingFang SC"/>
          <w:sz w:val="21"/>
          <w:szCs w:val="21"/>
        </w:rPr>
      </w:pPr>
      <w:r>
        <w:rPr>
          <w:rFonts w:ascii="PingFang SC" w:hAnsi="PingFang SC" w:eastAsia="PingFang SC" w:cs="PingFang SC"/>
          <w:spacing w:val="-3"/>
          <w:sz w:val="21"/>
          <w:szCs w:val="21"/>
        </w:rPr>
        <w:t>粟丘疹对皮肤没有实际影响，时间长了以后会自己消退，不需要</w:t>
      </w:r>
      <w:r>
        <w:rPr>
          <w:rFonts w:ascii="PingFang SC" w:hAnsi="PingFang SC" w:eastAsia="PingFang SC" w:cs="PingFang SC"/>
          <w:spacing w:val="7"/>
          <w:sz w:val="21"/>
          <w:szCs w:val="21"/>
        </w:rPr>
        <w:t xml:space="preserve"> </w:t>
      </w:r>
      <w:r>
        <w:rPr>
          <w:rFonts w:ascii="PingFang SC" w:hAnsi="PingFang SC" w:eastAsia="PingFang SC" w:cs="PingFang SC"/>
          <w:spacing w:val="-1"/>
          <w:sz w:val="21"/>
          <w:szCs w:val="21"/>
        </w:rPr>
        <w:t>处理，也没办法处理。</w:t>
      </w:r>
    </w:p>
    <w:p w14:paraId="5209A875">
      <w:pPr>
        <w:spacing w:line="2776" w:lineRule="exact"/>
        <w:ind w:firstLine="321"/>
      </w:pPr>
      <w:r>
        <w:drawing>
          <wp:anchor distT="0" distB="0" distL="0" distR="0" simplePos="0" relativeHeight="251679744" behindDoc="0" locked="0" layoutInCell="1" allowOverlap="1">
            <wp:simplePos x="0" y="0"/>
            <wp:positionH relativeFrom="column">
              <wp:posOffset>2039620</wp:posOffset>
            </wp:positionH>
            <wp:positionV relativeFrom="paragraph">
              <wp:posOffset>0</wp:posOffset>
            </wp:positionV>
            <wp:extent cx="1747520" cy="1762760"/>
            <wp:effectExtent l="0" t="0" r="0" b="0"/>
            <wp:wrapNone/>
            <wp:docPr id="68" name="IM 68"/>
            <wp:cNvGraphicFramePr/>
            <a:graphic xmlns:a="http://schemas.openxmlformats.org/drawingml/2006/main">
              <a:graphicData uri="http://schemas.openxmlformats.org/drawingml/2006/picture">
                <pic:pic xmlns:pic="http://schemas.openxmlformats.org/drawingml/2006/picture">
                  <pic:nvPicPr>
                    <pic:cNvPr id="68" name="IM 68"/>
                    <pic:cNvPicPr/>
                  </pic:nvPicPr>
                  <pic:blipFill>
                    <a:blip r:embed="rId171"/>
                    <a:stretch>
                      <a:fillRect/>
                    </a:stretch>
                  </pic:blipFill>
                  <pic:spPr>
                    <a:xfrm>
                      <a:off x="0" y="0"/>
                      <a:ext cx="1747647" cy="1762887"/>
                    </a:xfrm>
                    <a:prstGeom prst="rect">
                      <a:avLst/>
                    </a:prstGeom>
                  </pic:spPr>
                </pic:pic>
              </a:graphicData>
            </a:graphic>
          </wp:anchor>
        </w:drawing>
      </w:r>
      <w:r>
        <w:rPr>
          <w:position w:val="-55"/>
        </w:rPr>
        <w:drawing>
          <wp:inline distT="0" distB="0" distL="0" distR="0">
            <wp:extent cx="1763395" cy="1762760"/>
            <wp:effectExtent l="0" t="0" r="0" b="0"/>
            <wp:docPr id="70" name="IM 70"/>
            <wp:cNvGraphicFramePr/>
            <a:graphic xmlns:a="http://schemas.openxmlformats.org/drawingml/2006/main">
              <a:graphicData uri="http://schemas.openxmlformats.org/drawingml/2006/picture">
                <pic:pic xmlns:pic="http://schemas.openxmlformats.org/drawingml/2006/picture">
                  <pic:nvPicPr>
                    <pic:cNvPr id="70" name="IM 70"/>
                    <pic:cNvPicPr/>
                  </pic:nvPicPr>
                  <pic:blipFill>
                    <a:blip r:embed="rId172"/>
                    <a:stretch>
                      <a:fillRect/>
                    </a:stretch>
                  </pic:blipFill>
                  <pic:spPr>
                    <a:xfrm>
                      <a:off x="0" y="0"/>
                      <a:ext cx="1763395" cy="1762887"/>
                    </a:xfrm>
                    <a:prstGeom prst="rect">
                      <a:avLst/>
                    </a:prstGeom>
                  </pic:spPr>
                </pic:pic>
              </a:graphicData>
            </a:graphic>
          </wp:inline>
        </w:drawing>
      </w:r>
    </w:p>
    <w:p w14:paraId="78FEDE56">
      <w:pPr>
        <w:spacing w:before="25" w:line="191" w:lineRule="auto"/>
        <w:ind w:left="877"/>
        <w:rPr>
          <w:rFonts w:ascii="PingFang SC" w:hAnsi="PingFang SC" w:eastAsia="PingFang SC" w:cs="PingFang SC"/>
          <w:sz w:val="21"/>
          <w:szCs w:val="21"/>
        </w:rPr>
      </w:pPr>
      <w:r>
        <w:rPr>
          <w:rFonts w:ascii="PingFang SC" w:hAnsi="PingFang SC" w:eastAsia="PingFang SC" w:cs="PingFang SC"/>
          <w:spacing w:val="-1"/>
          <w:sz w:val="21"/>
          <w:szCs w:val="21"/>
        </w:rPr>
        <w:t>伤口边缘的粟丘疹</w:t>
      </w:r>
      <w:r>
        <w:rPr>
          <w:rFonts w:ascii="PingFang SC" w:hAnsi="PingFang SC" w:eastAsia="PingFang SC" w:cs="PingFang SC"/>
          <w:spacing w:val="3"/>
          <w:sz w:val="21"/>
          <w:szCs w:val="21"/>
        </w:rPr>
        <w:t xml:space="preserve">                  </w:t>
      </w:r>
      <w:r>
        <w:rPr>
          <w:rFonts w:ascii="PingFang SC" w:hAnsi="PingFang SC" w:eastAsia="PingFang SC" w:cs="PingFang SC"/>
          <w:spacing w:val="-1"/>
          <w:sz w:val="21"/>
          <w:szCs w:val="21"/>
        </w:rPr>
        <w:t>耳朵上的粟丘疹</w:t>
      </w:r>
    </w:p>
    <w:p w14:paraId="4E52B384">
      <w:pPr>
        <w:spacing w:before="137" w:line="195" w:lineRule="auto"/>
        <w:ind w:left="38"/>
        <w:outlineLvl w:val="1"/>
        <w:rPr>
          <w:rFonts w:ascii="PingFang SC" w:hAnsi="PingFang SC" w:eastAsia="PingFang SC" w:cs="PingFang SC"/>
          <w:sz w:val="27"/>
          <w:szCs w:val="27"/>
        </w:rPr>
      </w:pPr>
      <w:bookmarkStart w:id="64" w:name="_Toc1794542091"/>
      <w:r>
        <w:drawing>
          <wp:anchor distT="0" distB="0" distL="0" distR="0" simplePos="0" relativeHeight="251680768" behindDoc="0" locked="0" layoutInCell="1" allowOverlap="1">
            <wp:simplePos x="0" y="0"/>
            <wp:positionH relativeFrom="column">
              <wp:posOffset>2251710</wp:posOffset>
            </wp:positionH>
            <wp:positionV relativeFrom="paragraph">
              <wp:posOffset>156210</wp:posOffset>
            </wp:positionV>
            <wp:extent cx="1663700" cy="1834515"/>
            <wp:effectExtent l="0" t="0" r="0" b="0"/>
            <wp:wrapNone/>
            <wp:docPr id="72" name="IM 72"/>
            <wp:cNvGraphicFramePr/>
            <a:graphic xmlns:a="http://schemas.openxmlformats.org/drawingml/2006/main">
              <a:graphicData uri="http://schemas.openxmlformats.org/drawingml/2006/picture">
                <pic:pic xmlns:pic="http://schemas.openxmlformats.org/drawingml/2006/picture">
                  <pic:nvPicPr>
                    <pic:cNvPr id="72" name="IM 72"/>
                    <pic:cNvPicPr/>
                  </pic:nvPicPr>
                  <pic:blipFill>
                    <a:blip r:embed="rId173"/>
                    <a:stretch>
                      <a:fillRect/>
                    </a:stretch>
                  </pic:blipFill>
                  <pic:spPr>
                    <a:xfrm>
                      <a:off x="0" y="0"/>
                      <a:ext cx="1663700" cy="1834515"/>
                    </a:xfrm>
                    <a:prstGeom prst="rect">
                      <a:avLst/>
                    </a:prstGeom>
                  </pic:spPr>
                </pic:pic>
              </a:graphicData>
            </a:graphic>
          </wp:anchor>
        </w:drawing>
      </w:r>
      <w:bookmarkStart w:id="65" w:name="bookmark24"/>
      <w:bookmarkEnd w:id="65"/>
      <w:bookmarkStart w:id="66" w:name="bookmark23"/>
      <w:bookmarkEnd w:id="66"/>
      <w:r>
        <w:rPr>
          <w:rFonts w:ascii="PingFang SC" w:hAnsi="PingFang SC" w:eastAsia="PingFang SC" w:cs="PingFang SC"/>
          <w:spacing w:val="4"/>
          <w:sz w:val="27"/>
          <w:szCs w:val="27"/>
        </w:rPr>
        <w:t>4.3</w:t>
      </w:r>
      <w:r>
        <w:rPr>
          <w:rFonts w:ascii="PingFang SC" w:hAnsi="PingFang SC" w:eastAsia="PingFang SC" w:cs="PingFang SC"/>
          <w:spacing w:val="84"/>
          <w:sz w:val="27"/>
          <w:szCs w:val="27"/>
        </w:rPr>
        <w:t xml:space="preserve"> </w:t>
      </w:r>
      <w:r>
        <w:rPr>
          <w:rFonts w:ascii="PingFang SC" w:hAnsi="PingFang SC" w:eastAsia="PingFang SC" w:cs="PingFang SC"/>
          <w:b/>
          <w:bCs/>
          <w:spacing w:val="4"/>
          <w:sz w:val="27"/>
          <w:szCs w:val="27"/>
        </w:rPr>
        <w:t>皮肤萎缩</w:t>
      </w:r>
      <w:bookmarkEnd w:id="64"/>
    </w:p>
    <w:p w14:paraId="446F5ED7">
      <w:pPr>
        <w:spacing w:before="15" w:line="174" w:lineRule="auto"/>
        <w:ind w:left="35" w:right="2755" w:firstLine="425"/>
        <w:jc w:val="both"/>
        <w:rPr>
          <w:rFonts w:ascii="PingFang SC" w:hAnsi="PingFang SC" w:eastAsia="PingFang SC" w:cs="PingFang SC"/>
          <w:sz w:val="21"/>
          <w:szCs w:val="21"/>
        </w:rPr>
      </w:pPr>
      <w:r>
        <w:rPr>
          <w:rFonts w:ascii="PingFang SC" w:hAnsi="PingFang SC" w:eastAsia="PingFang SC" w:cs="PingFang SC"/>
          <w:spacing w:val="-2"/>
          <w:sz w:val="21"/>
          <w:szCs w:val="21"/>
        </w:rPr>
        <w:t>有些曾经多次破损的地方，新长</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出来的皮会变的很薄，没有汗毛，缺</w:t>
      </w:r>
      <w:r>
        <w:rPr>
          <w:rFonts w:ascii="PingFang SC" w:hAnsi="PingFang SC" w:eastAsia="PingFang SC" w:cs="PingFang SC"/>
          <w:spacing w:val="1"/>
          <w:sz w:val="21"/>
          <w:szCs w:val="21"/>
        </w:rPr>
        <w:t xml:space="preserve">   </w:t>
      </w:r>
      <w:r>
        <w:rPr>
          <w:rFonts w:ascii="PingFang SC" w:hAnsi="PingFang SC" w:eastAsia="PingFang SC" w:cs="PingFang SC"/>
          <w:spacing w:val="-2"/>
          <w:sz w:val="21"/>
          <w:szCs w:val="21"/>
        </w:rPr>
        <w:t>乏弹性，像一层塑料纸或锡纸。这种</w:t>
      </w:r>
      <w:r>
        <w:rPr>
          <w:rFonts w:ascii="PingFang SC" w:hAnsi="PingFang SC" w:eastAsia="PingFang SC" w:cs="PingFang SC"/>
          <w:spacing w:val="2"/>
          <w:sz w:val="21"/>
          <w:szCs w:val="21"/>
        </w:rPr>
        <w:t xml:space="preserve">   </w:t>
      </w:r>
      <w:r>
        <w:rPr>
          <w:rFonts w:ascii="PingFang SC" w:hAnsi="PingFang SC" w:eastAsia="PingFang SC" w:cs="PingFang SC"/>
          <w:spacing w:val="-2"/>
          <w:sz w:val="21"/>
          <w:szCs w:val="21"/>
        </w:rPr>
        <w:t>情况是皮肤萎缩。有时候这种萎缩的</w:t>
      </w:r>
      <w:r>
        <w:rPr>
          <w:rFonts w:ascii="PingFang SC" w:hAnsi="PingFang SC" w:eastAsia="PingFang SC" w:cs="PingFang SC"/>
          <w:spacing w:val="1"/>
          <w:sz w:val="21"/>
          <w:szCs w:val="21"/>
        </w:rPr>
        <w:t xml:space="preserve">   </w:t>
      </w:r>
      <w:r>
        <w:rPr>
          <w:rFonts w:ascii="PingFang SC" w:hAnsi="PingFang SC" w:eastAsia="PingFang SC" w:cs="PingFang SC"/>
          <w:spacing w:val="-2"/>
          <w:sz w:val="21"/>
          <w:szCs w:val="21"/>
        </w:rPr>
        <w:t>皮肤反而不容易长水疱。这种情况不</w:t>
      </w:r>
      <w:r>
        <w:rPr>
          <w:rFonts w:ascii="PingFang SC" w:hAnsi="PingFang SC" w:eastAsia="PingFang SC" w:cs="PingFang SC"/>
          <w:spacing w:val="1"/>
          <w:sz w:val="21"/>
          <w:szCs w:val="21"/>
        </w:rPr>
        <w:t xml:space="preserve">   </w:t>
      </w:r>
      <w:r>
        <w:rPr>
          <w:rFonts w:ascii="PingFang SC" w:hAnsi="PingFang SC" w:eastAsia="PingFang SC" w:cs="PingFang SC"/>
          <w:spacing w:val="-5"/>
          <w:sz w:val="21"/>
          <w:szCs w:val="21"/>
        </w:rPr>
        <w:t>需要处理也没办法处理。为预防起疱，</w:t>
      </w:r>
      <w:r>
        <w:rPr>
          <w:rFonts w:ascii="PingFang SC" w:hAnsi="PingFang SC" w:eastAsia="PingFang SC" w:cs="PingFang SC"/>
          <w:spacing w:val="14"/>
          <w:sz w:val="21"/>
          <w:szCs w:val="21"/>
        </w:rPr>
        <w:t xml:space="preserve"> </w:t>
      </w:r>
      <w:r>
        <w:rPr>
          <w:rFonts w:ascii="PingFang SC" w:hAnsi="PingFang SC" w:eastAsia="PingFang SC" w:cs="PingFang SC"/>
          <w:spacing w:val="-1"/>
          <w:sz w:val="21"/>
          <w:szCs w:val="21"/>
        </w:rPr>
        <w:t>可做一些润滑和保湿。</w:t>
      </w:r>
    </w:p>
    <w:p w14:paraId="41AAC42C">
      <w:pPr>
        <w:spacing w:before="28" w:line="191" w:lineRule="auto"/>
        <w:ind w:left="461"/>
        <w:rPr>
          <w:rFonts w:ascii="PingFang SC" w:hAnsi="PingFang SC" w:eastAsia="PingFang SC" w:cs="PingFang SC"/>
          <w:sz w:val="21"/>
          <w:szCs w:val="21"/>
        </w:rPr>
      </w:pPr>
      <w:r>
        <w:rPr>
          <w:rFonts w:ascii="PingFang SC" w:hAnsi="PingFang SC" w:eastAsia="PingFang SC" w:cs="PingFang SC"/>
          <w:spacing w:val="-4"/>
          <w:sz w:val="21"/>
          <w:szCs w:val="21"/>
        </w:rPr>
        <w:t>右图是皮肤萎缩。</w:t>
      </w:r>
    </w:p>
    <w:p w14:paraId="4AD3BC15">
      <w:pPr>
        <w:spacing w:before="144" w:line="189" w:lineRule="auto"/>
        <w:ind w:left="38"/>
        <w:outlineLvl w:val="1"/>
        <w:rPr>
          <w:rFonts w:ascii="PingFang SC" w:hAnsi="PingFang SC" w:eastAsia="PingFang SC" w:cs="PingFang SC"/>
          <w:sz w:val="32"/>
          <w:szCs w:val="32"/>
        </w:rPr>
      </w:pPr>
      <w:bookmarkStart w:id="67" w:name="bookmark26"/>
      <w:bookmarkEnd w:id="67"/>
      <w:bookmarkStart w:id="68" w:name="bookmark25"/>
      <w:bookmarkEnd w:id="68"/>
      <w:bookmarkStart w:id="69" w:name="_Toc1608584969"/>
      <w:r>
        <w:rPr>
          <w:rFonts w:ascii="PingFang SC" w:hAnsi="PingFang SC" w:eastAsia="PingFang SC" w:cs="PingFang SC"/>
          <w:sz w:val="27"/>
          <w:szCs w:val="27"/>
        </w:rPr>
        <w:t>4.4</w:t>
      </w:r>
      <w:r>
        <w:rPr>
          <w:rFonts w:ascii="PingFang SC" w:hAnsi="PingFang SC" w:eastAsia="PingFang SC" w:cs="PingFang SC"/>
          <w:spacing w:val="82"/>
          <w:sz w:val="27"/>
          <w:szCs w:val="27"/>
        </w:rPr>
        <w:t xml:space="preserve"> </w:t>
      </w:r>
      <w:r>
        <w:rPr>
          <w:rFonts w:ascii="PingFang SC" w:hAnsi="PingFang SC" w:eastAsia="PingFang SC" w:cs="PingFang SC"/>
          <w:b/>
          <w:bCs/>
          <w:sz w:val="32"/>
          <w:szCs w:val="32"/>
        </w:rPr>
        <w:t>脱发</w:t>
      </w:r>
      <w:bookmarkEnd w:id="69"/>
    </w:p>
    <w:p w14:paraId="457E9874">
      <w:pPr>
        <w:spacing w:before="2" w:line="177" w:lineRule="auto"/>
        <w:ind w:left="37" w:right="20" w:firstLine="441"/>
        <w:jc w:val="both"/>
        <w:rPr>
          <w:rFonts w:ascii="PingFang SC" w:hAnsi="PingFang SC" w:eastAsia="PingFang SC" w:cs="PingFang SC"/>
          <w:sz w:val="21"/>
          <w:szCs w:val="21"/>
        </w:rPr>
      </w:pPr>
      <w:r>
        <w:rPr>
          <w:rFonts w:ascii="PingFang SC" w:hAnsi="PingFang SC" w:eastAsia="PingFang SC" w:cs="PingFang SC"/>
          <w:spacing w:val="-4"/>
          <w:sz w:val="21"/>
          <w:szCs w:val="21"/>
        </w:rPr>
        <w:t>中度泛发性交界型 EB</w:t>
      </w:r>
      <w:r>
        <w:rPr>
          <w:rFonts w:ascii="PingFang SC" w:hAnsi="PingFang SC" w:eastAsia="PingFang SC" w:cs="PingFang SC"/>
          <w:spacing w:val="30"/>
          <w:sz w:val="21"/>
          <w:szCs w:val="21"/>
        </w:rPr>
        <w:t xml:space="preserve"> </w:t>
      </w:r>
      <w:r>
        <w:rPr>
          <w:rFonts w:ascii="PingFang SC" w:hAnsi="PingFang SC" w:eastAsia="PingFang SC" w:cs="PingFang SC"/>
          <w:spacing w:val="-4"/>
          <w:sz w:val="21"/>
          <w:szCs w:val="21"/>
        </w:rPr>
        <w:t>患者容易有明显的脱发。其它亚型的患者</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脱发问题不普遍，但可能会因为头皮上的水疱导致局部脱发，也可能</w:t>
      </w:r>
      <w:r>
        <w:rPr>
          <w:rFonts w:ascii="PingFang SC" w:hAnsi="PingFang SC" w:eastAsia="PingFang SC" w:cs="PingFang SC"/>
          <w:spacing w:val="14"/>
          <w:sz w:val="21"/>
          <w:szCs w:val="21"/>
        </w:rPr>
        <w:t xml:space="preserve"> </w:t>
      </w:r>
      <w:r>
        <w:rPr>
          <w:rFonts w:ascii="PingFang SC" w:hAnsi="PingFang SC" w:eastAsia="PingFang SC" w:cs="PingFang SC"/>
          <w:spacing w:val="-6"/>
          <w:sz w:val="21"/>
          <w:szCs w:val="21"/>
        </w:rPr>
        <w:t>头发稀疏。</w:t>
      </w:r>
    </w:p>
    <w:p w14:paraId="0FDB5C32">
      <w:pPr>
        <w:spacing w:line="177" w:lineRule="auto"/>
        <w:rPr>
          <w:rFonts w:ascii="PingFang SC" w:hAnsi="PingFang SC" w:eastAsia="PingFang SC" w:cs="PingFang SC"/>
          <w:sz w:val="21"/>
          <w:szCs w:val="21"/>
        </w:rPr>
        <w:sectPr>
          <w:footerReference r:id="rId35" w:type="default"/>
          <w:pgSz w:w="8391" w:h="11909"/>
          <w:pgMar w:top="883" w:right="1047" w:bottom="938" w:left="1051" w:header="869" w:footer="714" w:gutter="0"/>
          <w:cols w:space="720" w:num="1"/>
        </w:sectPr>
      </w:pPr>
    </w:p>
    <w:p w14:paraId="0A38B8F8">
      <w:pPr>
        <w:pStyle w:val="2"/>
        <w:spacing w:line="321" w:lineRule="auto"/>
      </w:pPr>
    </w:p>
    <w:p w14:paraId="04DAFAD7">
      <w:pPr>
        <w:spacing w:before="96" w:line="181" w:lineRule="auto"/>
        <w:ind w:left="36" w:right="19" w:firstLine="422"/>
        <w:rPr>
          <w:rFonts w:ascii="PingFang SC" w:hAnsi="PingFang SC" w:eastAsia="PingFang SC" w:cs="PingFang SC"/>
          <w:sz w:val="21"/>
          <w:szCs w:val="21"/>
        </w:rPr>
      </w:pPr>
      <w:r>
        <w:rPr>
          <w:rFonts w:ascii="PingFang SC" w:hAnsi="PingFang SC" w:eastAsia="PingFang SC" w:cs="PingFang SC"/>
          <w:spacing w:val="-3"/>
          <w:sz w:val="21"/>
          <w:szCs w:val="21"/>
        </w:rPr>
        <w:t>在婴儿期，有些患者头上的水疱较多，长头发可能比较晚。通常</w:t>
      </w:r>
      <w:r>
        <w:rPr>
          <w:rFonts w:ascii="PingFang SC" w:hAnsi="PingFang SC" w:eastAsia="PingFang SC" w:cs="PingFang SC"/>
          <w:spacing w:val="16"/>
          <w:sz w:val="21"/>
          <w:szCs w:val="21"/>
        </w:rPr>
        <w:t xml:space="preserve"> </w:t>
      </w:r>
      <w:r>
        <w:rPr>
          <w:rFonts w:ascii="PingFang SC" w:hAnsi="PingFang SC" w:eastAsia="PingFang SC" w:cs="PingFang SC"/>
          <w:spacing w:val="-3"/>
          <w:sz w:val="21"/>
          <w:szCs w:val="21"/>
        </w:rPr>
        <w:t>会逐渐长出来。</w:t>
      </w:r>
    </w:p>
    <w:p w14:paraId="76E23728">
      <w:pPr>
        <w:spacing w:before="27" w:line="191" w:lineRule="auto"/>
        <w:ind w:left="460"/>
        <w:rPr>
          <w:rFonts w:ascii="PingFang SC" w:hAnsi="PingFang SC" w:eastAsia="PingFang SC" w:cs="PingFang SC"/>
          <w:sz w:val="21"/>
          <w:szCs w:val="21"/>
        </w:rPr>
      </w:pPr>
      <w:r>
        <w:rPr>
          <w:rFonts w:ascii="PingFang SC" w:hAnsi="PingFang SC" w:eastAsia="PingFang SC" w:cs="PingFang SC"/>
          <w:spacing w:val="-2"/>
          <w:sz w:val="21"/>
          <w:szCs w:val="21"/>
        </w:rPr>
        <w:t>有较严重脱发情况的患者可以考虑带假发。</w:t>
      </w:r>
    </w:p>
    <w:p w14:paraId="5E3A837A">
      <w:pPr>
        <w:spacing w:before="138" w:line="196" w:lineRule="auto"/>
        <w:ind w:left="38"/>
        <w:outlineLvl w:val="1"/>
        <w:rPr>
          <w:rFonts w:ascii="PingFang SC" w:hAnsi="PingFang SC" w:eastAsia="PingFang SC" w:cs="PingFang SC"/>
          <w:sz w:val="27"/>
          <w:szCs w:val="27"/>
        </w:rPr>
      </w:pPr>
      <w:bookmarkStart w:id="70" w:name="bookmark27"/>
      <w:bookmarkEnd w:id="70"/>
      <w:bookmarkStart w:id="71" w:name="bookmark28"/>
      <w:bookmarkEnd w:id="71"/>
      <w:bookmarkStart w:id="72" w:name="_Toc815941900"/>
      <w:r>
        <w:rPr>
          <w:rFonts w:ascii="PingFang SC" w:hAnsi="PingFang SC" w:eastAsia="PingFang SC" w:cs="PingFang SC"/>
          <w:spacing w:val="-12"/>
          <w:sz w:val="27"/>
          <w:szCs w:val="27"/>
        </w:rPr>
        <w:t>4.5</w:t>
      </w:r>
      <w:r>
        <w:rPr>
          <w:rFonts w:ascii="PingFang SC" w:hAnsi="PingFang SC" w:eastAsia="PingFang SC" w:cs="PingFang SC"/>
          <w:spacing w:val="77"/>
          <w:sz w:val="27"/>
          <w:szCs w:val="27"/>
        </w:rPr>
        <w:t xml:space="preserve"> </w:t>
      </w:r>
      <w:r>
        <w:rPr>
          <w:rFonts w:ascii="PingFang SC" w:hAnsi="PingFang SC" w:eastAsia="PingFang SC" w:cs="PingFang SC"/>
          <w:b/>
          <w:bCs/>
          <w:spacing w:val="-12"/>
          <w:sz w:val="27"/>
          <w:szCs w:val="27"/>
        </w:rPr>
        <w:t>EB</w:t>
      </w:r>
      <w:r>
        <w:rPr>
          <w:rFonts w:ascii="PingFang SC" w:hAnsi="PingFang SC" w:eastAsia="PingFang SC" w:cs="PingFang SC"/>
          <w:spacing w:val="-12"/>
          <w:sz w:val="27"/>
          <w:szCs w:val="27"/>
        </w:rPr>
        <w:t xml:space="preserve"> </w:t>
      </w:r>
      <w:r>
        <w:rPr>
          <w:rFonts w:ascii="PingFang SC" w:hAnsi="PingFang SC" w:eastAsia="PingFang SC" w:cs="PingFang SC"/>
          <w:b/>
          <w:bCs/>
          <w:spacing w:val="-12"/>
          <w:sz w:val="27"/>
          <w:szCs w:val="27"/>
        </w:rPr>
        <w:t>痣</w:t>
      </w:r>
      <w:bookmarkEnd w:id="72"/>
    </w:p>
    <w:p w14:paraId="351B8263">
      <w:pPr>
        <w:spacing w:before="16" w:line="176" w:lineRule="auto"/>
        <w:ind w:left="40" w:right="19" w:firstLine="420"/>
        <w:rPr>
          <w:rFonts w:ascii="PingFang SC" w:hAnsi="PingFang SC" w:eastAsia="PingFang SC" w:cs="PingFang SC"/>
          <w:sz w:val="21"/>
          <w:szCs w:val="21"/>
        </w:rPr>
      </w:pPr>
      <w:r>
        <w:rPr>
          <w:rFonts w:ascii="PingFang SC" w:hAnsi="PingFang SC" w:eastAsia="PingFang SC" w:cs="PingFang SC"/>
          <w:spacing w:val="-6"/>
          <w:sz w:val="21"/>
          <w:szCs w:val="21"/>
        </w:rPr>
        <w:t>有些患者皮肤上有黑色素沉积，这是 EB 痣。</w:t>
      </w:r>
      <w:r>
        <w:rPr>
          <w:rFonts w:ascii="PingFang SC" w:hAnsi="PingFang SC" w:eastAsia="PingFang SC" w:cs="PingFang SC"/>
          <w:spacing w:val="-7"/>
          <w:sz w:val="21"/>
          <w:szCs w:val="21"/>
        </w:rPr>
        <w:t>一般情况下，EB 痣</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没有影响，可以不处理。</w:t>
      </w:r>
    </w:p>
    <w:p w14:paraId="1607CB85">
      <w:pPr>
        <w:spacing w:before="45" w:line="165" w:lineRule="auto"/>
        <w:ind w:left="42" w:right="25" w:firstLine="416"/>
        <w:rPr>
          <w:rFonts w:ascii="PingFang SC" w:hAnsi="PingFang SC" w:eastAsia="PingFang SC" w:cs="PingFang SC"/>
          <w:sz w:val="21"/>
          <w:szCs w:val="21"/>
        </w:rPr>
      </w:pPr>
      <w:r>
        <w:rPr>
          <w:rFonts w:ascii="PingFang SC" w:hAnsi="PingFang SC" w:eastAsia="PingFang SC" w:cs="PingFang SC"/>
          <w:spacing w:val="-9"/>
          <w:sz w:val="21"/>
          <w:szCs w:val="21"/>
        </w:rPr>
        <w:t>对于较大面积的 EB 痣，应该密切观察。如果痣的范围不断增大，</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黑色的地方隆起，需要去医院检查，必要时做病理活检。如果发展成</w:t>
      </w:r>
      <w:r>
        <w:rPr>
          <w:rFonts w:ascii="PingFang SC" w:hAnsi="PingFang SC" w:eastAsia="PingFang SC" w:cs="PingFang SC"/>
          <w:spacing w:val="12"/>
          <w:sz w:val="21"/>
          <w:szCs w:val="21"/>
        </w:rPr>
        <w:t xml:space="preserve"> </w:t>
      </w:r>
      <w:r>
        <w:rPr>
          <w:rFonts w:ascii="PingFang SC" w:hAnsi="PingFang SC" w:eastAsia="PingFang SC" w:cs="PingFang SC"/>
          <w:spacing w:val="-5"/>
          <w:sz w:val="21"/>
          <w:szCs w:val="21"/>
        </w:rPr>
        <w:t>了恶性黑素瘤（可能性很小</w:t>
      </w:r>
      <w:r>
        <w:rPr>
          <w:rFonts w:ascii="PingFang SC" w:hAnsi="PingFang SC" w:eastAsia="PingFang SC" w:cs="PingFang SC"/>
          <w:spacing w:val="-13"/>
          <w:sz w:val="21"/>
          <w:szCs w:val="21"/>
        </w:rPr>
        <w:t>），</w:t>
      </w:r>
      <w:r>
        <w:rPr>
          <w:rFonts w:ascii="PingFang SC" w:hAnsi="PingFang SC" w:eastAsia="PingFang SC" w:cs="PingFang SC"/>
          <w:spacing w:val="-5"/>
          <w:sz w:val="21"/>
          <w:szCs w:val="21"/>
        </w:rPr>
        <w:t>需要及早手术切除。</w:t>
      </w:r>
    </w:p>
    <w:p w14:paraId="09F4D605">
      <w:pPr>
        <w:spacing w:line="165" w:lineRule="auto"/>
        <w:rPr>
          <w:rFonts w:ascii="PingFang SC" w:hAnsi="PingFang SC" w:eastAsia="PingFang SC" w:cs="PingFang SC"/>
          <w:sz w:val="21"/>
          <w:szCs w:val="21"/>
        </w:rPr>
        <w:sectPr>
          <w:footerReference r:id="rId36" w:type="default"/>
          <w:pgSz w:w="8391" w:h="11909"/>
          <w:pgMar w:top="883" w:right="1047" w:bottom="938" w:left="1051" w:header="869" w:footer="716" w:gutter="0"/>
          <w:cols w:equalWidth="0" w:num="1">
            <w:col w:w="6292"/>
          </w:cols>
        </w:sectPr>
      </w:pPr>
    </w:p>
    <w:p w14:paraId="12B8A724">
      <w:pPr>
        <w:pStyle w:val="2"/>
        <w:spacing w:line="300" w:lineRule="auto"/>
      </w:pPr>
    </w:p>
    <w:p w14:paraId="0EDA1A46">
      <w:pPr>
        <w:pStyle w:val="2"/>
        <w:spacing w:line="301" w:lineRule="auto"/>
      </w:pPr>
    </w:p>
    <w:p w14:paraId="2DC02176">
      <w:pPr>
        <w:spacing w:line="1785" w:lineRule="exact"/>
        <w:ind w:firstLine="252"/>
      </w:pPr>
      <w:r>
        <w:rPr>
          <w:position w:val="-35"/>
        </w:rPr>
        <w:drawing>
          <wp:inline distT="0" distB="0" distL="0" distR="0">
            <wp:extent cx="1798955" cy="1133475"/>
            <wp:effectExtent l="0" t="0" r="0" b="0"/>
            <wp:docPr id="74" name="IM 74"/>
            <wp:cNvGraphicFramePr/>
            <a:graphic xmlns:a="http://schemas.openxmlformats.org/drawingml/2006/main">
              <a:graphicData uri="http://schemas.openxmlformats.org/drawingml/2006/picture">
                <pic:pic xmlns:pic="http://schemas.openxmlformats.org/drawingml/2006/picture">
                  <pic:nvPicPr>
                    <pic:cNvPr id="74" name="IM 74"/>
                    <pic:cNvPicPr/>
                  </pic:nvPicPr>
                  <pic:blipFill>
                    <a:blip r:embed="rId174"/>
                    <a:stretch>
                      <a:fillRect/>
                    </a:stretch>
                  </pic:blipFill>
                  <pic:spPr>
                    <a:xfrm>
                      <a:off x="0" y="0"/>
                      <a:ext cx="1799209" cy="1133475"/>
                    </a:xfrm>
                    <a:prstGeom prst="rect">
                      <a:avLst/>
                    </a:prstGeom>
                  </pic:spPr>
                </pic:pic>
              </a:graphicData>
            </a:graphic>
          </wp:inline>
        </w:drawing>
      </w:r>
    </w:p>
    <w:p w14:paraId="651AACFA">
      <w:pPr>
        <w:spacing w:before="28" w:line="192" w:lineRule="auto"/>
        <w:ind w:left="1104"/>
        <w:rPr>
          <w:rFonts w:ascii="PingFang SC" w:hAnsi="PingFang SC" w:eastAsia="PingFang SC" w:cs="PingFang SC"/>
          <w:sz w:val="21"/>
          <w:szCs w:val="21"/>
        </w:rPr>
      </w:pPr>
      <w:r>
        <w:rPr>
          <w:rFonts w:ascii="PingFang SC" w:hAnsi="PingFang SC" w:eastAsia="PingFang SC" w:cs="PingFang SC"/>
          <w:spacing w:val="-13"/>
          <w:sz w:val="21"/>
          <w:szCs w:val="21"/>
        </w:rPr>
        <w:t>身上的</w:t>
      </w:r>
      <w:r>
        <w:rPr>
          <w:rFonts w:ascii="PingFang SC" w:hAnsi="PingFang SC" w:eastAsia="PingFang SC" w:cs="PingFang SC"/>
          <w:spacing w:val="-11"/>
          <w:sz w:val="21"/>
          <w:szCs w:val="21"/>
        </w:rPr>
        <w:t xml:space="preserve"> </w:t>
      </w:r>
      <w:r>
        <w:rPr>
          <w:rFonts w:ascii="PingFang SC" w:hAnsi="PingFang SC" w:eastAsia="PingFang SC" w:cs="PingFang SC"/>
          <w:spacing w:val="-13"/>
          <w:sz w:val="21"/>
          <w:szCs w:val="21"/>
        </w:rPr>
        <w:t>EB 痣</w:t>
      </w:r>
    </w:p>
    <w:p w14:paraId="531646FF">
      <w:pPr>
        <w:pStyle w:val="2"/>
        <w:spacing w:line="14" w:lineRule="auto"/>
        <w:rPr>
          <w:sz w:val="2"/>
        </w:rPr>
      </w:pPr>
      <w:r>
        <w:rPr>
          <w:sz w:val="2"/>
          <w:szCs w:val="2"/>
        </w:rPr>
        <w:br w:type="column"/>
      </w:r>
    </w:p>
    <w:p w14:paraId="2D0B2C0E">
      <w:pPr>
        <w:spacing w:line="2995" w:lineRule="exact"/>
      </w:pPr>
      <w:r>
        <w:rPr>
          <w:position w:val="-59"/>
        </w:rPr>
        <w:drawing>
          <wp:inline distT="0" distB="0" distL="0" distR="0">
            <wp:extent cx="1798955" cy="1901825"/>
            <wp:effectExtent l="0" t="0" r="0" b="0"/>
            <wp:docPr id="76" name="IM 76"/>
            <wp:cNvGraphicFramePr/>
            <a:graphic xmlns:a="http://schemas.openxmlformats.org/drawingml/2006/main">
              <a:graphicData uri="http://schemas.openxmlformats.org/drawingml/2006/picture">
                <pic:pic xmlns:pic="http://schemas.openxmlformats.org/drawingml/2006/picture">
                  <pic:nvPicPr>
                    <pic:cNvPr id="76" name="IM 76"/>
                    <pic:cNvPicPr/>
                  </pic:nvPicPr>
                  <pic:blipFill>
                    <a:blip r:embed="rId175"/>
                    <a:stretch>
                      <a:fillRect/>
                    </a:stretch>
                  </pic:blipFill>
                  <pic:spPr>
                    <a:xfrm>
                      <a:off x="0" y="0"/>
                      <a:ext cx="1799589" cy="1901964"/>
                    </a:xfrm>
                    <a:prstGeom prst="rect">
                      <a:avLst/>
                    </a:prstGeom>
                  </pic:spPr>
                </pic:pic>
              </a:graphicData>
            </a:graphic>
          </wp:inline>
        </w:drawing>
      </w:r>
    </w:p>
    <w:p w14:paraId="0C47D0AC">
      <w:pPr>
        <w:spacing w:before="26" w:line="212" w:lineRule="exact"/>
        <w:ind w:left="746"/>
        <w:rPr>
          <w:rFonts w:ascii="PingFang SC" w:hAnsi="PingFang SC" w:eastAsia="PingFang SC" w:cs="PingFang SC"/>
          <w:sz w:val="21"/>
          <w:szCs w:val="21"/>
        </w:rPr>
      </w:pPr>
      <w:r>
        <w:rPr>
          <w:rFonts w:ascii="PingFang SC" w:hAnsi="PingFang SC" w:eastAsia="PingFang SC" w:cs="PingFang SC"/>
          <w:spacing w:val="-11"/>
          <w:position w:val="-1"/>
          <w:sz w:val="21"/>
          <w:szCs w:val="21"/>
        </w:rPr>
        <w:t>手背上的 EB</w:t>
      </w:r>
      <w:r>
        <w:rPr>
          <w:rFonts w:ascii="PingFang SC" w:hAnsi="PingFang SC" w:eastAsia="PingFang SC" w:cs="PingFang SC"/>
          <w:spacing w:val="-12"/>
          <w:position w:val="-1"/>
          <w:sz w:val="21"/>
          <w:szCs w:val="21"/>
        </w:rPr>
        <w:t xml:space="preserve"> </w:t>
      </w:r>
      <w:r>
        <w:rPr>
          <w:rFonts w:ascii="PingFang SC" w:hAnsi="PingFang SC" w:eastAsia="PingFang SC" w:cs="PingFang SC"/>
          <w:spacing w:val="-11"/>
          <w:position w:val="-1"/>
          <w:sz w:val="21"/>
          <w:szCs w:val="21"/>
        </w:rPr>
        <w:t>痣</w:t>
      </w:r>
    </w:p>
    <w:p w14:paraId="0DE2A9CB">
      <w:pPr>
        <w:spacing w:line="212" w:lineRule="exact"/>
        <w:rPr>
          <w:rFonts w:ascii="PingFang SC" w:hAnsi="PingFang SC" w:eastAsia="PingFang SC" w:cs="PingFang SC"/>
          <w:sz w:val="21"/>
          <w:szCs w:val="21"/>
        </w:rPr>
        <w:sectPr>
          <w:type w:val="continuous"/>
          <w:pgSz w:w="8391" w:h="11909"/>
          <w:pgMar w:top="883" w:right="1047" w:bottom="938" w:left="1051" w:header="869" w:footer="716" w:gutter="0"/>
          <w:cols w:equalWidth="0" w:num="2">
            <w:col w:w="3101" w:space="100"/>
            <w:col w:w="3092"/>
          </w:cols>
        </w:sectPr>
      </w:pPr>
    </w:p>
    <w:p w14:paraId="4EE1B3C2">
      <w:pPr>
        <w:spacing w:before="231" w:line="187" w:lineRule="auto"/>
        <w:ind w:left="38"/>
        <w:outlineLvl w:val="1"/>
        <w:rPr>
          <w:rFonts w:ascii="PingFang SC" w:hAnsi="PingFang SC" w:eastAsia="PingFang SC" w:cs="PingFang SC"/>
          <w:sz w:val="27"/>
          <w:szCs w:val="27"/>
        </w:rPr>
      </w:pPr>
      <w:bookmarkStart w:id="73" w:name="bookmark30"/>
      <w:bookmarkEnd w:id="73"/>
      <w:bookmarkStart w:id="74" w:name="bookmark29"/>
      <w:bookmarkEnd w:id="74"/>
      <w:bookmarkStart w:id="75" w:name="_Toc1852427205"/>
      <w:r>
        <w:rPr>
          <w:rFonts w:ascii="PingFang SC" w:hAnsi="PingFang SC" w:eastAsia="PingFang SC" w:cs="PingFang SC"/>
          <w:spacing w:val="6"/>
          <w:sz w:val="27"/>
          <w:szCs w:val="27"/>
        </w:rPr>
        <w:t>4.6</w:t>
      </w:r>
      <w:r>
        <w:rPr>
          <w:rFonts w:ascii="PingFang SC" w:hAnsi="PingFang SC" w:eastAsia="PingFang SC" w:cs="PingFang SC"/>
          <w:spacing w:val="92"/>
          <w:sz w:val="27"/>
          <w:szCs w:val="27"/>
        </w:rPr>
        <w:t xml:space="preserve"> </w:t>
      </w:r>
      <w:r>
        <w:rPr>
          <w:rFonts w:ascii="PingFang SC" w:hAnsi="PingFang SC" w:eastAsia="PingFang SC" w:cs="PingFang SC"/>
          <w:b/>
          <w:bCs/>
          <w:spacing w:val="6"/>
          <w:sz w:val="27"/>
          <w:szCs w:val="27"/>
        </w:rPr>
        <w:t>龋齿，釉质发育不良，牙齿脱落</w:t>
      </w:r>
      <w:bookmarkEnd w:id="75"/>
    </w:p>
    <w:p w14:paraId="2A4E625A">
      <w:pPr>
        <w:spacing w:before="34" w:line="180" w:lineRule="auto"/>
        <w:ind w:left="51" w:right="22" w:firstLine="412"/>
        <w:rPr>
          <w:rFonts w:ascii="PingFang SC" w:hAnsi="PingFang SC" w:eastAsia="PingFang SC" w:cs="PingFang SC"/>
          <w:sz w:val="21"/>
          <w:szCs w:val="21"/>
        </w:rPr>
      </w:pPr>
      <w:r>
        <w:rPr>
          <w:rFonts w:ascii="PingFang SC" w:hAnsi="PingFang SC" w:eastAsia="PingFang SC" w:cs="PingFang SC"/>
          <w:spacing w:val="-3"/>
          <w:sz w:val="21"/>
          <w:szCs w:val="21"/>
        </w:rPr>
        <w:t>交界型患者的牙齿会有先天的釉质发育不良，表现为牙齿表面有</w:t>
      </w:r>
      <w:r>
        <w:rPr>
          <w:rFonts w:ascii="PingFang SC" w:hAnsi="PingFang SC" w:eastAsia="PingFang SC" w:cs="PingFang SC"/>
          <w:spacing w:val="7"/>
          <w:sz w:val="21"/>
          <w:szCs w:val="21"/>
        </w:rPr>
        <w:t xml:space="preserve"> </w:t>
      </w:r>
      <w:r>
        <w:rPr>
          <w:rFonts w:ascii="PingFang SC" w:hAnsi="PingFang SC" w:eastAsia="PingFang SC" w:cs="PingFang SC"/>
          <w:spacing w:val="-7"/>
          <w:sz w:val="21"/>
          <w:szCs w:val="21"/>
        </w:rPr>
        <w:t>凹坑。</w:t>
      </w:r>
    </w:p>
    <w:p w14:paraId="75B12944">
      <w:pPr>
        <w:spacing w:before="33" w:line="177" w:lineRule="auto"/>
        <w:ind w:left="40" w:right="22" w:firstLine="420"/>
        <w:jc w:val="both"/>
        <w:rPr>
          <w:rFonts w:ascii="PingFang SC" w:hAnsi="PingFang SC" w:eastAsia="PingFang SC" w:cs="PingFang SC"/>
          <w:sz w:val="21"/>
          <w:szCs w:val="21"/>
        </w:rPr>
      </w:pPr>
      <w:r>
        <w:rPr>
          <w:rFonts w:ascii="PingFang SC" w:hAnsi="PingFang SC" w:eastAsia="PingFang SC" w:cs="PingFang SC"/>
          <w:spacing w:val="-3"/>
          <w:sz w:val="21"/>
          <w:szCs w:val="21"/>
        </w:rPr>
        <w:t>其它亚型患者的牙齿长出来的时候是好的，但可能会因为护理不</w:t>
      </w:r>
      <w:r>
        <w:rPr>
          <w:rFonts w:ascii="PingFang SC" w:hAnsi="PingFang SC" w:eastAsia="PingFang SC" w:cs="PingFang SC"/>
          <w:spacing w:val="11"/>
          <w:sz w:val="21"/>
          <w:szCs w:val="21"/>
        </w:rPr>
        <w:t xml:space="preserve"> </w:t>
      </w:r>
      <w:r>
        <w:rPr>
          <w:rFonts w:ascii="PingFang SC" w:hAnsi="PingFang SC" w:eastAsia="PingFang SC" w:cs="PingFang SC"/>
          <w:spacing w:val="-3"/>
          <w:sz w:val="21"/>
          <w:szCs w:val="21"/>
        </w:rPr>
        <w:t>足很快发生龋齿或者牙周病。长大后牙齿脱落的风险也比较高。有研</w:t>
      </w:r>
      <w:r>
        <w:rPr>
          <w:rFonts w:ascii="PingFang SC" w:hAnsi="PingFang SC" w:eastAsia="PingFang SC" w:cs="PingFang SC"/>
          <w:spacing w:val="12"/>
          <w:sz w:val="21"/>
          <w:szCs w:val="21"/>
        </w:rPr>
        <w:t xml:space="preserve"> </w:t>
      </w:r>
      <w:r>
        <w:rPr>
          <w:rFonts w:ascii="PingFang SC" w:hAnsi="PingFang SC" w:eastAsia="PingFang SC" w:cs="PingFang SC"/>
          <w:spacing w:val="-1"/>
          <w:sz w:val="21"/>
          <w:szCs w:val="21"/>
        </w:rPr>
        <w:t>究认为营养不良型患者的牙釉质发育也受到影响。</w:t>
      </w:r>
    </w:p>
    <w:p w14:paraId="31A3CF15">
      <w:pPr>
        <w:spacing w:before="138" w:line="187" w:lineRule="auto"/>
        <w:ind w:left="38"/>
        <w:outlineLvl w:val="1"/>
        <w:rPr>
          <w:rFonts w:ascii="PingFang SC" w:hAnsi="PingFang SC" w:eastAsia="PingFang SC" w:cs="PingFang SC"/>
          <w:sz w:val="27"/>
          <w:szCs w:val="27"/>
        </w:rPr>
      </w:pPr>
      <w:bookmarkStart w:id="76" w:name="bookmark32"/>
      <w:bookmarkEnd w:id="76"/>
      <w:bookmarkStart w:id="77" w:name="bookmark31"/>
      <w:bookmarkEnd w:id="77"/>
      <w:bookmarkStart w:id="78" w:name="_Toc1673603876"/>
      <w:r>
        <w:rPr>
          <w:rFonts w:ascii="PingFang SC" w:hAnsi="PingFang SC" w:eastAsia="PingFang SC" w:cs="PingFang SC"/>
          <w:spacing w:val="2"/>
          <w:sz w:val="27"/>
          <w:szCs w:val="27"/>
        </w:rPr>
        <w:t>4.7</w:t>
      </w:r>
      <w:r>
        <w:rPr>
          <w:rFonts w:ascii="PingFang SC" w:hAnsi="PingFang SC" w:eastAsia="PingFang SC" w:cs="PingFang SC"/>
          <w:spacing w:val="80"/>
          <w:w w:val="101"/>
          <w:sz w:val="27"/>
          <w:szCs w:val="27"/>
        </w:rPr>
        <w:t xml:space="preserve"> </w:t>
      </w:r>
      <w:r>
        <w:rPr>
          <w:rFonts w:ascii="PingFang SC" w:hAnsi="PingFang SC" w:eastAsia="PingFang SC" w:cs="PingFang SC"/>
          <w:b/>
          <w:bCs/>
          <w:spacing w:val="2"/>
          <w:sz w:val="27"/>
          <w:szCs w:val="27"/>
        </w:rPr>
        <w:t>舌头短，</w:t>
      </w:r>
      <w:r>
        <w:rPr>
          <w:rFonts w:ascii="PingFang SC" w:hAnsi="PingFang SC" w:eastAsia="PingFang SC" w:cs="PingFang SC"/>
          <w:spacing w:val="-46"/>
          <w:sz w:val="27"/>
          <w:szCs w:val="27"/>
        </w:rPr>
        <w:t xml:space="preserve"> </w:t>
      </w:r>
      <w:r>
        <w:rPr>
          <w:rFonts w:ascii="PingFang SC" w:hAnsi="PingFang SC" w:eastAsia="PingFang SC" w:cs="PingFang SC"/>
          <w:b/>
          <w:bCs/>
          <w:spacing w:val="2"/>
          <w:sz w:val="27"/>
          <w:szCs w:val="27"/>
        </w:rPr>
        <w:t>小口</w:t>
      </w:r>
      <w:bookmarkEnd w:id="78"/>
    </w:p>
    <w:p w14:paraId="47B9AE91">
      <w:pPr>
        <w:spacing w:before="35" w:line="240" w:lineRule="exact"/>
        <w:ind w:left="37" w:right="22" w:firstLine="423"/>
        <w:rPr>
          <w:rFonts w:ascii="PingFang SC" w:hAnsi="PingFang SC" w:eastAsia="PingFang SC" w:cs="PingFang SC"/>
          <w:sz w:val="21"/>
          <w:szCs w:val="21"/>
        </w:rPr>
      </w:pPr>
      <w:r>
        <w:rPr>
          <w:rFonts w:ascii="PingFang SC" w:hAnsi="PingFang SC" w:eastAsia="PingFang SC" w:cs="PingFang SC"/>
          <w:spacing w:val="-3"/>
          <w:position w:val="2"/>
          <w:sz w:val="21"/>
          <w:szCs w:val="21"/>
        </w:rPr>
        <w:t>舌头下面多次发生水疱后，舌头可能会和舌下黏膜粘连，舌系带</w:t>
      </w:r>
      <w:r>
        <w:rPr>
          <w:rFonts w:ascii="PingFang SC" w:hAnsi="PingFang SC" w:eastAsia="PingFang SC" w:cs="PingFang SC"/>
          <w:spacing w:val="11"/>
          <w:position w:val="2"/>
          <w:sz w:val="21"/>
          <w:szCs w:val="21"/>
        </w:rPr>
        <w:t xml:space="preserve"> </w:t>
      </w:r>
      <w:r>
        <w:rPr>
          <w:rFonts w:ascii="PingFang SC" w:hAnsi="PingFang SC" w:eastAsia="PingFang SC" w:cs="PingFang SC"/>
          <w:spacing w:val="-2"/>
          <w:position w:val="-1"/>
          <w:sz w:val="21"/>
          <w:szCs w:val="21"/>
        </w:rPr>
        <w:t>缩短，舌头不易伸到口腔外面。对这种情况</w:t>
      </w:r>
      <w:r>
        <w:rPr>
          <w:rFonts w:ascii="PingFang SC" w:hAnsi="PingFang SC" w:eastAsia="PingFang SC" w:cs="PingFang SC"/>
          <w:spacing w:val="-3"/>
          <w:position w:val="-1"/>
          <w:sz w:val="21"/>
          <w:szCs w:val="21"/>
        </w:rPr>
        <w:t>几乎没办法处理。特别严</w:t>
      </w:r>
    </w:p>
    <w:p w14:paraId="5C776B3D">
      <w:pPr>
        <w:spacing w:line="240" w:lineRule="exact"/>
        <w:rPr>
          <w:rFonts w:ascii="PingFang SC" w:hAnsi="PingFang SC" w:eastAsia="PingFang SC" w:cs="PingFang SC"/>
          <w:sz w:val="21"/>
          <w:szCs w:val="21"/>
        </w:rPr>
        <w:sectPr>
          <w:type w:val="continuous"/>
          <w:pgSz w:w="8391" w:h="11909"/>
          <w:pgMar w:top="883" w:right="1047" w:bottom="938" w:left="1051" w:header="869" w:footer="716" w:gutter="0"/>
          <w:cols w:equalWidth="0" w:num="1">
            <w:col w:w="6292"/>
          </w:cols>
        </w:sectPr>
      </w:pPr>
    </w:p>
    <w:p w14:paraId="76003BF4">
      <w:pPr>
        <w:pStyle w:val="2"/>
        <w:spacing w:line="320" w:lineRule="auto"/>
      </w:pPr>
    </w:p>
    <w:p w14:paraId="5BC3920B">
      <w:pPr>
        <w:spacing w:before="96" w:line="191" w:lineRule="auto"/>
        <w:ind w:left="37"/>
        <w:rPr>
          <w:rFonts w:ascii="PingFang SC" w:hAnsi="PingFang SC" w:eastAsia="PingFang SC" w:cs="PingFang SC"/>
          <w:sz w:val="21"/>
          <w:szCs w:val="21"/>
        </w:rPr>
      </w:pPr>
      <w:r>
        <w:rPr>
          <w:rFonts w:ascii="PingFang SC" w:hAnsi="PingFang SC" w:eastAsia="PingFang SC" w:cs="PingFang SC"/>
          <w:spacing w:val="-1"/>
          <w:sz w:val="21"/>
          <w:szCs w:val="21"/>
        </w:rPr>
        <w:t>重的也许可以考虑手术松解舌系带。</w:t>
      </w:r>
    </w:p>
    <w:p w14:paraId="3D517BAB">
      <w:pPr>
        <w:spacing w:before="33" w:line="162" w:lineRule="auto"/>
        <w:ind w:left="37" w:firstLine="425"/>
        <w:rPr>
          <w:rFonts w:ascii="PingFang SC" w:hAnsi="PingFang SC" w:eastAsia="PingFang SC" w:cs="PingFang SC"/>
          <w:sz w:val="21"/>
          <w:szCs w:val="21"/>
        </w:rPr>
      </w:pPr>
      <w:r>
        <w:rPr>
          <w:rFonts w:ascii="PingFang SC" w:hAnsi="PingFang SC" w:eastAsia="PingFang SC" w:cs="PingFang SC"/>
          <w:spacing w:val="-4"/>
          <w:sz w:val="21"/>
          <w:szCs w:val="21"/>
        </w:rPr>
        <w:t>大疱性表皮松解症患者中另一种常见的情况是小口，即嘴张不大。</w:t>
      </w:r>
      <w:r>
        <w:rPr>
          <w:rFonts w:ascii="PingFang SC" w:hAnsi="PingFang SC" w:eastAsia="PingFang SC" w:cs="PingFang SC"/>
          <w:spacing w:val="9"/>
          <w:sz w:val="21"/>
          <w:szCs w:val="21"/>
        </w:rPr>
        <w:t xml:space="preserve"> </w:t>
      </w:r>
      <w:r>
        <w:rPr>
          <w:rFonts w:ascii="PingFang SC" w:hAnsi="PingFang SC" w:eastAsia="PingFang SC" w:cs="PingFang SC"/>
          <w:spacing w:val="-2"/>
          <w:sz w:val="21"/>
          <w:szCs w:val="21"/>
        </w:rPr>
        <w:t>通常是由于小时候嘴角反复破损、粘连引起的。</w:t>
      </w:r>
    </w:p>
    <w:p w14:paraId="1F727049">
      <w:pPr>
        <w:spacing w:line="2856" w:lineRule="exact"/>
        <w:ind w:firstLine="874"/>
      </w:pPr>
      <w:r>
        <w:rPr>
          <w:position w:val="-57"/>
        </w:rPr>
        <w:drawing>
          <wp:inline distT="0" distB="0" distL="0" distR="0">
            <wp:extent cx="2879725" cy="1813560"/>
            <wp:effectExtent l="0" t="0" r="0" b="0"/>
            <wp:docPr id="78" name="IM 78"/>
            <wp:cNvGraphicFramePr/>
            <a:graphic xmlns:a="http://schemas.openxmlformats.org/drawingml/2006/main">
              <a:graphicData uri="http://schemas.openxmlformats.org/drawingml/2006/picture">
                <pic:pic xmlns:pic="http://schemas.openxmlformats.org/drawingml/2006/picture">
                  <pic:nvPicPr>
                    <pic:cNvPr id="78" name="IM 78"/>
                    <pic:cNvPicPr/>
                  </pic:nvPicPr>
                  <pic:blipFill>
                    <a:blip r:embed="rId176"/>
                    <a:stretch>
                      <a:fillRect/>
                    </a:stretch>
                  </pic:blipFill>
                  <pic:spPr>
                    <a:xfrm>
                      <a:off x="0" y="0"/>
                      <a:ext cx="2880233" cy="1813687"/>
                    </a:xfrm>
                    <a:prstGeom prst="rect">
                      <a:avLst/>
                    </a:prstGeom>
                  </pic:spPr>
                </pic:pic>
              </a:graphicData>
            </a:graphic>
          </wp:inline>
        </w:drawing>
      </w:r>
    </w:p>
    <w:p w14:paraId="7F3402F6">
      <w:pPr>
        <w:spacing w:before="26" w:line="247" w:lineRule="exact"/>
        <w:ind w:left="1913"/>
        <w:rPr>
          <w:rFonts w:ascii="PingFang SC" w:hAnsi="PingFang SC" w:eastAsia="PingFang SC" w:cs="PingFang SC"/>
          <w:sz w:val="21"/>
          <w:szCs w:val="21"/>
        </w:rPr>
      </w:pPr>
      <w:r>
        <w:rPr>
          <w:rFonts w:ascii="PingFang SC" w:hAnsi="PingFang SC" w:eastAsia="PingFang SC" w:cs="PingFang SC"/>
          <w:spacing w:val="-7"/>
          <w:sz w:val="21"/>
          <w:szCs w:val="21"/>
        </w:rPr>
        <w:t>JEB 患者的牙釉质发育不良</w:t>
      </w:r>
    </w:p>
    <w:p w14:paraId="71E70CC6">
      <w:pPr>
        <w:spacing w:line="2732" w:lineRule="exact"/>
        <w:ind w:firstLine="870"/>
      </w:pPr>
      <w:r>
        <w:rPr>
          <w:position w:val="-54"/>
        </w:rPr>
        <w:drawing>
          <wp:inline distT="0" distB="0" distL="0" distR="0">
            <wp:extent cx="2886075" cy="1734820"/>
            <wp:effectExtent l="0" t="0" r="0" b="0"/>
            <wp:docPr id="80" name="IM 80"/>
            <wp:cNvGraphicFramePr/>
            <a:graphic xmlns:a="http://schemas.openxmlformats.org/drawingml/2006/main">
              <a:graphicData uri="http://schemas.openxmlformats.org/drawingml/2006/picture">
                <pic:pic xmlns:pic="http://schemas.openxmlformats.org/drawingml/2006/picture">
                  <pic:nvPicPr>
                    <pic:cNvPr id="80" name="IM 80"/>
                    <pic:cNvPicPr/>
                  </pic:nvPicPr>
                  <pic:blipFill>
                    <a:blip r:embed="rId177"/>
                    <a:stretch>
                      <a:fillRect/>
                    </a:stretch>
                  </pic:blipFill>
                  <pic:spPr>
                    <a:xfrm>
                      <a:off x="0" y="0"/>
                      <a:ext cx="2886328" cy="1735200"/>
                    </a:xfrm>
                    <a:prstGeom prst="rect">
                      <a:avLst/>
                    </a:prstGeom>
                  </pic:spPr>
                </pic:pic>
              </a:graphicData>
            </a:graphic>
          </wp:inline>
        </w:drawing>
      </w:r>
    </w:p>
    <w:p w14:paraId="048BCC30">
      <w:pPr>
        <w:spacing w:before="27" w:line="191" w:lineRule="auto"/>
        <w:ind w:left="1753"/>
        <w:rPr>
          <w:rFonts w:ascii="PingFang SC" w:hAnsi="PingFang SC" w:eastAsia="PingFang SC" w:cs="PingFang SC"/>
          <w:sz w:val="21"/>
          <w:szCs w:val="21"/>
        </w:rPr>
      </w:pPr>
      <w:r>
        <w:rPr>
          <w:rFonts w:ascii="PingFang SC" w:hAnsi="PingFang SC" w:eastAsia="PingFang SC" w:cs="PingFang SC"/>
          <w:spacing w:val="-6"/>
          <w:sz w:val="21"/>
          <w:szCs w:val="21"/>
        </w:rPr>
        <w:t>EB 患者严重龋齿并且嘴张不大</w:t>
      </w:r>
    </w:p>
    <w:p w14:paraId="75EC283A">
      <w:pPr>
        <w:spacing w:before="142" w:line="190" w:lineRule="auto"/>
        <w:ind w:left="38"/>
        <w:outlineLvl w:val="1"/>
        <w:rPr>
          <w:rFonts w:ascii="PingFang SC" w:hAnsi="PingFang SC" w:eastAsia="PingFang SC" w:cs="PingFang SC"/>
          <w:sz w:val="32"/>
          <w:szCs w:val="32"/>
        </w:rPr>
      </w:pPr>
      <w:bookmarkStart w:id="79" w:name="bookmark34"/>
      <w:bookmarkEnd w:id="79"/>
      <w:bookmarkStart w:id="80" w:name="bookmark33"/>
      <w:bookmarkEnd w:id="80"/>
      <w:bookmarkStart w:id="81" w:name="_Toc519535526"/>
      <w:r>
        <w:rPr>
          <w:rFonts w:ascii="PingFang SC" w:hAnsi="PingFang SC" w:eastAsia="PingFang SC" w:cs="PingFang SC"/>
          <w:spacing w:val="-2"/>
          <w:sz w:val="27"/>
          <w:szCs w:val="27"/>
        </w:rPr>
        <w:t>4.8</w:t>
      </w:r>
      <w:r>
        <w:rPr>
          <w:rFonts w:ascii="PingFang SC" w:hAnsi="PingFang SC" w:eastAsia="PingFang SC" w:cs="PingFang SC"/>
          <w:spacing w:val="89"/>
          <w:w w:val="101"/>
          <w:sz w:val="27"/>
          <w:szCs w:val="27"/>
        </w:rPr>
        <w:t xml:space="preserve"> </w:t>
      </w:r>
      <w:r>
        <w:rPr>
          <w:rFonts w:ascii="PingFang SC" w:hAnsi="PingFang SC" w:eastAsia="PingFang SC" w:cs="PingFang SC"/>
          <w:b/>
          <w:bCs/>
          <w:spacing w:val="-2"/>
          <w:sz w:val="32"/>
          <w:szCs w:val="32"/>
        </w:rPr>
        <w:t>消化道水疱</w:t>
      </w:r>
      <w:bookmarkEnd w:id="81"/>
    </w:p>
    <w:p w14:paraId="7C684057">
      <w:pPr>
        <w:spacing w:before="1" w:line="190" w:lineRule="auto"/>
        <w:ind w:left="492"/>
        <w:rPr>
          <w:rFonts w:ascii="PingFang SC" w:hAnsi="PingFang SC" w:eastAsia="PingFang SC" w:cs="PingFang SC"/>
          <w:sz w:val="21"/>
          <w:szCs w:val="21"/>
        </w:rPr>
      </w:pPr>
      <w:r>
        <w:rPr>
          <w:rFonts w:ascii="PingFang SC" w:hAnsi="PingFang SC" w:eastAsia="PingFang SC" w:cs="PingFang SC"/>
          <w:spacing w:val="-3"/>
          <w:sz w:val="21"/>
          <w:szCs w:val="21"/>
        </w:rPr>
        <w:t>口腔、舌头、食道、胃、肠都可能发生水疱或血疱。</w:t>
      </w:r>
    </w:p>
    <w:p w14:paraId="02DA6F7E">
      <w:pPr>
        <w:spacing w:before="31" w:line="176" w:lineRule="auto"/>
        <w:ind w:left="39" w:right="174" w:firstLine="422"/>
        <w:jc w:val="both"/>
        <w:rPr>
          <w:rFonts w:ascii="PingFang SC" w:hAnsi="PingFang SC" w:eastAsia="PingFang SC" w:cs="PingFang SC"/>
          <w:sz w:val="21"/>
          <w:szCs w:val="21"/>
        </w:rPr>
      </w:pPr>
      <w:r>
        <w:rPr>
          <w:rFonts w:ascii="PingFang SC" w:hAnsi="PingFang SC" w:eastAsia="PingFang SC" w:cs="PingFang SC"/>
          <w:spacing w:val="-3"/>
          <w:sz w:val="21"/>
          <w:szCs w:val="21"/>
        </w:rPr>
        <w:t>婴儿嘴里和舌头上的水疱会明显影响进食，舌头上的水疱特别容</w:t>
      </w:r>
      <w:r>
        <w:rPr>
          <w:rFonts w:ascii="PingFang SC" w:hAnsi="PingFang SC" w:eastAsia="PingFang SC" w:cs="PingFang SC"/>
          <w:spacing w:val="12"/>
          <w:sz w:val="21"/>
          <w:szCs w:val="21"/>
        </w:rPr>
        <w:t xml:space="preserve"> </w:t>
      </w:r>
      <w:r>
        <w:rPr>
          <w:rFonts w:ascii="PingFang SC" w:hAnsi="PingFang SC" w:eastAsia="PingFang SC" w:cs="PingFang SC"/>
          <w:spacing w:val="-3"/>
          <w:sz w:val="21"/>
          <w:szCs w:val="21"/>
        </w:rPr>
        <w:t>易越长越大。只要看得见的水疱，一般的处理原则都是戳破放水。但</w:t>
      </w:r>
      <w:r>
        <w:rPr>
          <w:rFonts w:ascii="PingFang SC" w:hAnsi="PingFang SC" w:eastAsia="PingFang SC" w:cs="PingFang SC"/>
          <w:spacing w:val="13"/>
          <w:sz w:val="21"/>
          <w:szCs w:val="21"/>
        </w:rPr>
        <w:t xml:space="preserve"> </w:t>
      </w:r>
      <w:r>
        <w:rPr>
          <w:rFonts w:ascii="PingFang SC" w:hAnsi="PingFang SC" w:eastAsia="PingFang SC" w:cs="PingFang SC"/>
          <w:spacing w:val="-3"/>
          <w:sz w:val="21"/>
          <w:szCs w:val="21"/>
        </w:rPr>
        <w:t>婴儿不会配合，强行处理可能会造成额外的伤害。可以等小孩儿睡着</w:t>
      </w:r>
      <w:r>
        <w:rPr>
          <w:rFonts w:ascii="PingFang SC" w:hAnsi="PingFang SC" w:eastAsia="PingFang SC" w:cs="PingFang SC"/>
          <w:spacing w:val="13"/>
          <w:sz w:val="21"/>
          <w:szCs w:val="21"/>
        </w:rPr>
        <w:t xml:space="preserve"> </w:t>
      </w:r>
      <w:r>
        <w:rPr>
          <w:rFonts w:ascii="PingFang SC" w:hAnsi="PingFang SC" w:eastAsia="PingFang SC" w:cs="PingFang SC"/>
          <w:spacing w:val="-1"/>
          <w:sz w:val="21"/>
          <w:szCs w:val="21"/>
        </w:rPr>
        <w:t>以后再处理。通常处理以后等一个小时就可以进食了。</w:t>
      </w:r>
    </w:p>
    <w:p w14:paraId="56FFF765">
      <w:pPr>
        <w:spacing w:line="176" w:lineRule="auto"/>
        <w:rPr>
          <w:rFonts w:ascii="PingFang SC" w:hAnsi="PingFang SC" w:eastAsia="PingFang SC" w:cs="PingFang SC"/>
          <w:sz w:val="21"/>
          <w:szCs w:val="21"/>
        </w:rPr>
        <w:sectPr>
          <w:headerReference r:id="rId37" w:type="default"/>
          <w:footerReference r:id="rId38" w:type="default"/>
          <w:pgSz w:w="8391" w:h="11909"/>
          <w:pgMar w:top="883" w:right="892" w:bottom="938" w:left="1051" w:header="869" w:footer="716" w:gutter="0"/>
          <w:cols w:space="720" w:num="1"/>
        </w:sectPr>
      </w:pPr>
    </w:p>
    <w:p w14:paraId="465C939E">
      <w:pPr>
        <w:pStyle w:val="2"/>
        <w:spacing w:line="322" w:lineRule="auto"/>
      </w:pPr>
    </w:p>
    <w:p w14:paraId="4F991255">
      <w:pPr>
        <w:spacing w:before="95" w:line="177" w:lineRule="auto"/>
        <w:ind w:left="39" w:right="66" w:firstLine="422"/>
        <w:jc w:val="both"/>
        <w:rPr>
          <w:rFonts w:ascii="PingFang SC" w:hAnsi="PingFang SC" w:eastAsia="PingFang SC" w:cs="PingFang SC"/>
          <w:sz w:val="21"/>
          <w:szCs w:val="21"/>
        </w:rPr>
      </w:pPr>
      <w:r>
        <w:rPr>
          <w:rFonts w:ascii="PingFang SC" w:hAnsi="PingFang SC" w:eastAsia="PingFang SC" w:cs="PingFang SC"/>
          <w:spacing w:val="-3"/>
          <w:sz w:val="21"/>
          <w:szCs w:val="21"/>
        </w:rPr>
        <w:t>我们不可能直接观察到肠道发生水疱或血疱。但有时候大便颜色</w:t>
      </w:r>
      <w:r>
        <w:rPr>
          <w:rFonts w:ascii="PingFang SC" w:hAnsi="PingFang SC" w:eastAsia="PingFang SC" w:cs="PingFang SC"/>
          <w:spacing w:val="10"/>
          <w:sz w:val="21"/>
          <w:szCs w:val="21"/>
        </w:rPr>
        <w:t xml:space="preserve"> </w:t>
      </w:r>
      <w:r>
        <w:rPr>
          <w:rFonts w:ascii="PingFang SC" w:hAnsi="PingFang SC" w:eastAsia="PingFang SC" w:cs="PingFang SC"/>
          <w:spacing w:val="-3"/>
          <w:sz w:val="21"/>
          <w:szCs w:val="21"/>
        </w:rPr>
        <w:t>发黑，表明肠道有出血。有时候患者肛门附近破裂，这时候会流出红</w:t>
      </w:r>
      <w:r>
        <w:rPr>
          <w:rFonts w:ascii="PingFang SC" w:hAnsi="PingFang SC" w:eastAsia="PingFang SC" w:cs="PingFang SC"/>
          <w:spacing w:val="13"/>
          <w:sz w:val="21"/>
          <w:szCs w:val="21"/>
        </w:rPr>
        <w:t xml:space="preserve"> </w:t>
      </w:r>
      <w:r>
        <w:rPr>
          <w:rFonts w:ascii="PingFang SC" w:hAnsi="PingFang SC" w:eastAsia="PingFang SC" w:cs="PingFang SC"/>
          <w:spacing w:val="-7"/>
          <w:sz w:val="21"/>
          <w:szCs w:val="21"/>
        </w:rPr>
        <w:t>色的血。</w:t>
      </w:r>
    </w:p>
    <w:p w14:paraId="0CAA3501">
      <w:pPr>
        <w:spacing w:before="144" w:line="191" w:lineRule="auto"/>
        <w:ind w:left="38"/>
        <w:outlineLvl w:val="1"/>
        <w:rPr>
          <w:rFonts w:ascii="PingFang SC" w:hAnsi="PingFang SC" w:eastAsia="PingFang SC" w:cs="PingFang SC"/>
          <w:sz w:val="32"/>
          <w:szCs w:val="32"/>
        </w:rPr>
      </w:pPr>
      <w:bookmarkStart w:id="82" w:name="bookmark35"/>
      <w:bookmarkEnd w:id="82"/>
      <w:bookmarkStart w:id="83" w:name="bookmark36"/>
      <w:bookmarkEnd w:id="83"/>
      <w:bookmarkStart w:id="84" w:name="_Toc165076780"/>
      <w:r>
        <w:rPr>
          <w:rFonts w:ascii="PingFang SC" w:hAnsi="PingFang SC" w:eastAsia="PingFang SC" w:cs="PingFang SC"/>
          <w:spacing w:val="-2"/>
          <w:sz w:val="27"/>
          <w:szCs w:val="27"/>
        </w:rPr>
        <w:t>4.9</w:t>
      </w:r>
      <w:r>
        <w:rPr>
          <w:rFonts w:ascii="PingFang SC" w:hAnsi="PingFang SC" w:eastAsia="PingFang SC" w:cs="PingFang SC"/>
          <w:spacing w:val="90"/>
          <w:sz w:val="27"/>
          <w:szCs w:val="27"/>
        </w:rPr>
        <w:t xml:space="preserve"> </w:t>
      </w:r>
      <w:r>
        <w:rPr>
          <w:rFonts w:ascii="PingFang SC" w:hAnsi="PingFang SC" w:eastAsia="PingFang SC" w:cs="PingFang SC"/>
          <w:b/>
          <w:bCs/>
          <w:spacing w:val="-2"/>
          <w:sz w:val="32"/>
          <w:szCs w:val="32"/>
        </w:rPr>
        <w:t>角膜糜烂</w:t>
      </w:r>
      <w:bookmarkEnd w:id="84"/>
    </w:p>
    <w:p w14:paraId="537D88B6">
      <w:pPr>
        <w:spacing w:line="175" w:lineRule="auto"/>
        <w:ind w:left="37" w:right="13" w:firstLine="426"/>
        <w:jc w:val="both"/>
        <w:rPr>
          <w:rFonts w:ascii="PingFang SC" w:hAnsi="PingFang SC" w:eastAsia="PingFang SC" w:cs="PingFang SC"/>
          <w:sz w:val="21"/>
          <w:szCs w:val="21"/>
        </w:rPr>
      </w:pPr>
      <w:r>
        <w:rPr>
          <w:rFonts w:ascii="PingFang SC" w:hAnsi="PingFang SC" w:eastAsia="PingFang SC" w:cs="PingFang SC"/>
          <w:spacing w:val="-1"/>
          <w:sz w:val="21"/>
          <w:szCs w:val="21"/>
        </w:rPr>
        <w:t>一部分患者的眼睛会受累。常见的情况是早晨眼睛突然开始疼，</w:t>
      </w:r>
      <w:r>
        <w:rPr>
          <w:rFonts w:ascii="PingFang SC" w:hAnsi="PingFang SC" w:eastAsia="PingFang SC" w:cs="PingFang SC"/>
          <w:spacing w:val="5"/>
          <w:sz w:val="21"/>
          <w:szCs w:val="21"/>
        </w:rPr>
        <w:t xml:space="preserve"> </w:t>
      </w:r>
      <w:r>
        <w:rPr>
          <w:rFonts w:ascii="PingFang SC" w:hAnsi="PingFang SC" w:eastAsia="PingFang SC" w:cs="PingFang SC"/>
          <w:spacing w:val="-3"/>
          <w:sz w:val="21"/>
          <w:szCs w:val="21"/>
        </w:rPr>
        <w:t>畏光、流泪。通常是眼球表面有了水疱或伤口。眼睛疼痛反复发作以</w:t>
      </w:r>
      <w:r>
        <w:rPr>
          <w:rFonts w:ascii="PingFang SC" w:hAnsi="PingFang SC" w:eastAsia="PingFang SC" w:cs="PingFang SC"/>
          <w:spacing w:val="7"/>
          <w:sz w:val="21"/>
          <w:szCs w:val="21"/>
        </w:rPr>
        <w:t xml:space="preserve">  </w:t>
      </w:r>
      <w:r>
        <w:rPr>
          <w:rFonts w:ascii="PingFang SC" w:hAnsi="PingFang SC" w:eastAsia="PingFang SC" w:cs="PingFang SC"/>
          <w:spacing w:val="-3"/>
          <w:sz w:val="21"/>
          <w:szCs w:val="21"/>
        </w:rPr>
        <w:t>后，会破坏角膜表面的平整性，眼泪无法均匀分布到眼球表面，进而</w:t>
      </w:r>
      <w:r>
        <w:rPr>
          <w:rFonts w:ascii="PingFang SC" w:hAnsi="PingFang SC" w:eastAsia="PingFang SC" w:cs="PingFang SC"/>
          <w:spacing w:val="9"/>
          <w:sz w:val="21"/>
          <w:szCs w:val="21"/>
        </w:rPr>
        <w:t xml:space="preserve">  </w:t>
      </w:r>
      <w:r>
        <w:rPr>
          <w:rFonts w:ascii="PingFang SC" w:hAnsi="PingFang SC" w:eastAsia="PingFang SC" w:cs="PingFang SC"/>
          <w:spacing w:val="-1"/>
          <w:sz w:val="21"/>
          <w:szCs w:val="21"/>
        </w:rPr>
        <w:t>眼睛更容易干涩疼痛。</w:t>
      </w:r>
    </w:p>
    <w:p w14:paraId="780C4075">
      <w:pPr>
        <w:spacing w:before="33" w:line="181" w:lineRule="auto"/>
        <w:ind w:left="42" w:right="64" w:firstLine="430"/>
        <w:rPr>
          <w:rFonts w:ascii="PingFang SC" w:hAnsi="PingFang SC" w:eastAsia="PingFang SC" w:cs="PingFang SC"/>
          <w:sz w:val="21"/>
          <w:szCs w:val="21"/>
        </w:rPr>
      </w:pPr>
      <w:r>
        <w:rPr>
          <w:rFonts w:ascii="PingFang SC" w:hAnsi="PingFang SC" w:eastAsia="PingFang SC" w:cs="PingFang SC"/>
          <w:spacing w:val="-3"/>
          <w:sz w:val="21"/>
          <w:szCs w:val="21"/>
        </w:rPr>
        <w:t>眼睛的问题没有特效处理办法，只能等待人体自身修复。避免反</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复揉搓眼睛非常重要。其它保护措施可参考</w:t>
      </w:r>
      <w:r>
        <w:fldChar w:fldCharType="begin"/>
      </w:r>
      <w:r>
        <w:instrText xml:space="preserve"> HYPERLINK \l "bookmark103" </w:instrText>
      </w:r>
      <w:r>
        <w:fldChar w:fldCharType="separate"/>
      </w:r>
      <w:r>
        <w:rPr>
          <w:rFonts w:ascii="PingFang SC" w:hAnsi="PingFang SC" w:eastAsia="PingFang SC" w:cs="PingFang SC"/>
          <w:spacing w:val="3"/>
          <w:sz w:val="21"/>
          <w:szCs w:val="21"/>
        </w:rPr>
        <w:t>7.1</w:t>
      </w:r>
      <w:r>
        <w:rPr>
          <w:rFonts w:ascii="PingFang SC" w:hAnsi="PingFang SC" w:eastAsia="PingFang SC" w:cs="PingFang SC"/>
          <w:spacing w:val="-14"/>
          <w:sz w:val="21"/>
          <w:szCs w:val="21"/>
        </w:rPr>
        <w:t xml:space="preserve"> </w:t>
      </w:r>
      <w:r>
        <w:rPr>
          <w:rFonts w:ascii="PingFang SC" w:hAnsi="PingFang SC" w:eastAsia="PingFang SC" w:cs="PingFang SC"/>
          <w:spacing w:val="3"/>
          <w:sz w:val="21"/>
          <w:szCs w:val="21"/>
        </w:rPr>
        <w:t>节</w:t>
      </w:r>
      <w:r>
        <w:rPr>
          <w:rFonts w:ascii="PingFang SC" w:hAnsi="PingFang SC" w:eastAsia="PingFang SC" w:cs="PingFang SC"/>
          <w:spacing w:val="3"/>
          <w:sz w:val="21"/>
          <w:szCs w:val="21"/>
        </w:rPr>
        <w:fldChar w:fldCharType="end"/>
      </w:r>
      <w:r>
        <w:rPr>
          <w:rFonts w:ascii="PingFang SC" w:hAnsi="PingFang SC" w:eastAsia="PingFang SC" w:cs="PingFang SC"/>
          <w:spacing w:val="3"/>
          <w:sz w:val="21"/>
          <w:szCs w:val="21"/>
        </w:rPr>
        <w:t>的内</w:t>
      </w:r>
      <w:r>
        <w:rPr>
          <w:rFonts w:ascii="PingFang SC" w:hAnsi="PingFang SC" w:eastAsia="PingFang SC" w:cs="PingFang SC"/>
          <w:spacing w:val="2"/>
          <w:sz w:val="21"/>
          <w:szCs w:val="21"/>
        </w:rPr>
        <w:t>容。</w:t>
      </w:r>
    </w:p>
    <w:p w14:paraId="1454F226">
      <w:pPr>
        <w:spacing w:before="140" w:line="191" w:lineRule="auto"/>
        <w:ind w:left="38"/>
        <w:outlineLvl w:val="1"/>
        <w:rPr>
          <w:rFonts w:ascii="PingFang SC" w:hAnsi="PingFang SC" w:eastAsia="PingFang SC" w:cs="PingFang SC"/>
          <w:sz w:val="32"/>
          <w:szCs w:val="32"/>
        </w:rPr>
      </w:pPr>
      <w:bookmarkStart w:id="85" w:name="bookmark38"/>
      <w:bookmarkEnd w:id="85"/>
      <w:bookmarkStart w:id="86" w:name="bookmark37"/>
      <w:bookmarkEnd w:id="86"/>
      <w:bookmarkStart w:id="87" w:name="_Toc2044053183"/>
      <w:r>
        <w:rPr>
          <w:rFonts w:ascii="PingFang SC" w:hAnsi="PingFang SC" w:eastAsia="PingFang SC" w:cs="PingFang SC"/>
          <w:sz w:val="27"/>
          <w:szCs w:val="27"/>
        </w:rPr>
        <w:t>4.10</w:t>
      </w:r>
      <w:r>
        <w:rPr>
          <w:rFonts w:ascii="PingFang SC" w:hAnsi="PingFang SC" w:eastAsia="PingFang SC" w:cs="PingFang SC"/>
          <w:spacing w:val="-43"/>
          <w:sz w:val="27"/>
          <w:szCs w:val="27"/>
        </w:rPr>
        <w:t xml:space="preserve"> </w:t>
      </w:r>
      <w:r>
        <w:rPr>
          <w:rFonts w:ascii="PingFang SC" w:hAnsi="PingFang SC" w:eastAsia="PingFang SC" w:cs="PingFang SC"/>
          <w:b/>
          <w:bCs/>
          <w:sz w:val="32"/>
          <w:szCs w:val="32"/>
        </w:rPr>
        <w:t>指甲发育不良或脱落</w:t>
      </w:r>
      <w:bookmarkEnd w:id="87"/>
    </w:p>
    <w:p w14:paraId="234324BA">
      <w:pPr>
        <w:spacing w:before="5" w:line="174" w:lineRule="auto"/>
        <w:ind w:left="37" w:right="68" w:firstLine="419"/>
        <w:jc w:val="both"/>
        <w:rPr>
          <w:rFonts w:ascii="PingFang SC" w:hAnsi="PingFang SC" w:eastAsia="PingFang SC" w:cs="PingFang SC"/>
          <w:sz w:val="21"/>
          <w:szCs w:val="21"/>
        </w:rPr>
      </w:pPr>
      <w:r>
        <w:rPr>
          <w:rFonts w:ascii="PingFang SC" w:hAnsi="PingFang SC" w:eastAsia="PingFang SC" w:cs="PingFang SC"/>
          <w:spacing w:val="-2"/>
          <w:sz w:val="21"/>
          <w:szCs w:val="21"/>
        </w:rPr>
        <w:t>EB</w:t>
      </w:r>
      <w:r>
        <w:rPr>
          <w:rFonts w:ascii="PingFang SC" w:hAnsi="PingFang SC" w:eastAsia="PingFang SC" w:cs="PingFang SC"/>
          <w:spacing w:val="58"/>
          <w:sz w:val="21"/>
          <w:szCs w:val="21"/>
        </w:rPr>
        <w:t xml:space="preserve"> </w:t>
      </w:r>
      <w:r>
        <w:rPr>
          <w:rFonts w:ascii="PingFang SC" w:hAnsi="PingFang SC" w:eastAsia="PingFang SC" w:cs="PingFang SC"/>
          <w:spacing w:val="-2"/>
          <w:sz w:val="21"/>
          <w:szCs w:val="21"/>
        </w:rPr>
        <w:t>患者部分或全部手指甲、脚趾甲发育不良或脱落的情况非常</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多。有些指甲脱落没有直接原因，无法预防。有些指甲脱落是外伤引</w:t>
      </w:r>
      <w:r>
        <w:rPr>
          <w:rFonts w:ascii="PingFang SC" w:hAnsi="PingFang SC" w:eastAsia="PingFang SC" w:cs="PingFang SC"/>
          <w:spacing w:val="17"/>
          <w:sz w:val="21"/>
          <w:szCs w:val="21"/>
        </w:rPr>
        <w:t xml:space="preserve"> </w:t>
      </w:r>
      <w:r>
        <w:rPr>
          <w:rFonts w:ascii="PingFang SC" w:hAnsi="PingFang SC" w:eastAsia="PingFang SC" w:cs="PingFang SC"/>
          <w:sz w:val="21"/>
          <w:szCs w:val="21"/>
        </w:rPr>
        <w:t>起的，可以考虑做些预防性的包扎，不确定</w:t>
      </w:r>
      <w:r>
        <w:rPr>
          <w:rFonts w:ascii="PingFang SC" w:hAnsi="PingFang SC" w:eastAsia="PingFang SC" w:cs="PingFang SC"/>
          <w:spacing w:val="-1"/>
          <w:sz w:val="21"/>
          <w:szCs w:val="21"/>
        </w:rPr>
        <w:t>是否有效。</w:t>
      </w:r>
    </w:p>
    <w:p w14:paraId="0477B470">
      <w:pPr>
        <w:spacing w:before="38" w:line="246" w:lineRule="exact"/>
        <w:ind w:left="460"/>
        <w:rPr>
          <w:rFonts w:ascii="PingFang SC" w:hAnsi="PingFang SC" w:eastAsia="PingFang SC" w:cs="PingFang SC"/>
          <w:sz w:val="21"/>
          <w:szCs w:val="21"/>
        </w:rPr>
      </w:pPr>
      <w:r>
        <w:drawing>
          <wp:anchor distT="0" distB="0" distL="0" distR="0" simplePos="0" relativeHeight="251683840" behindDoc="0" locked="0" layoutInCell="1" allowOverlap="1">
            <wp:simplePos x="0" y="0"/>
            <wp:positionH relativeFrom="column">
              <wp:posOffset>1978660</wp:posOffset>
            </wp:positionH>
            <wp:positionV relativeFrom="paragraph">
              <wp:posOffset>180340</wp:posOffset>
            </wp:positionV>
            <wp:extent cx="1906905" cy="1223645"/>
            <wp:effectExtent l="0" t="0" r="0" b="0"/>
            <wp:wrapNone/>
            <wp:docPr id="82" name="IM 82"/>
            <wp:cNvGraphicFramePr/>
            <a:graphic xmlns:a="http://schemas.openxmlformats.org/drawingml/2006/main">
              <a:graphicData uri="http://schemas.openxmlformats.org/drawingml/2006/picture">
                <pic:pic xmlns:pic="http://schemas.openxmlformats.org/drawingml/2006/picture">
                  <pic:nvPicPr>
                    <pic:cNvPr id="82" name="IM 82"/>
                    <pic:cNvPicPr/>
                  </pic:nvPicPr>
                  <pic:blipFill>
                    <a:blip r:embed="rId178"/>
                    <a:stretch>
                      <a:fillRect/>
                    </a:stretch>
                  </pic:blipFill>
                  <pic:spPr>
                    <a:xfrm>
                      <a:off x="0" y="0"/>
                      <a:ext cx="1906904" cy="1223644"/>
                    </a:xfrm>
                    <a:prstGeom prst="rect">
                      <a:avLst/>
                    </a:prstGeom>
                  </pic:spPr>
                </pic:pic>
              </a:graphicData>
            </a:graphic>
          </wp:anchor>
        </w:drawing>
      </w:r>
      <w:r>
        <w:rPr>
          <w:rFonts w:ascii="PingFang SC" w:hAnsi="PingFang SC" w:eastAsia="PingFang SC" w:cs="PingFang SC"/>
          <w:spacing w:val="-2"/>
          <w:sz w:val="21"/>
          <w:szCs w:val="21"/>
        </w:rPr>
        <w:t>有些患者的指甲是增厚</w:t>
      </w:r>
      <w:ins w:id="251" w:author="零 [2]" w:date="2025-11-12T15:23:41Z">
        <w:r>
          <w:rPr>
            <w:rFonts w:hint="eastAsia" w:ascii="PingFang SC" w:hAnsi="PingFang SC" w:eastAsia="PingFang SC" w:cs="PingFang SC"/>
            <w:spacing w:val="-2"/>
            <w:sz w:val="21"/>
            <w:szCs w:val="21"/>
            <w:lang w:eastAsia="zh-CN"/>
          </w:rPr>
          <w:t>，</w:t>
        </w:r>
      </w:ins>
      <w:ins w:id="252" w:author="零 [2]" w:date="2025-11-12T15:23:42Z">
        <w:r>
          <w:rPr>
            <w:rFonts w:hint="eastAsia" w:ascii="PingFang SC" w:hAnsi="PingFang SC" w:eastAsia="PingFang SC" w:cs="PingFang SC"/>
            <w:spacing w:val="-2"/>
            <w:sz w:val="21"/>
            <w:szCs w:val="21"/>
            <w:lang w:val="en-US" w:eastAsia="zh-CN"/>
          </w:rPr>
          <w:t>建议</w:t>
        </w:r>
      </w:ins>
      <w:ins w:id="253" w:author="零 [2]" w:date="2025-11-12T15:23:43Z">
        <w:r>
          <w:rPr>
            <w:rFonts w:hint="eastAsia" w:ascii="PingFang SC" w:hAnsi="PingFang SC" w:eastAsia="PingFang SC" w:cs="PingFang SC"/>
            <w:spacing w:val="-2"/>
            <w:sz w:val="21"/>
            <w:szCs w:val="21"/>
            <w:lang w:val="en-US" w:eastAsia="zh-CN"/>
          </w:rPr>
          <w:t>儿童</w:t>
        </w:r>
      </w:ins>
      <w:ins w:id="254" w:author="零 [2]" w:date="2025-11-12T15:23:45Z">
        <w:r>
          <w:rPr>
            <w:rFonts w:hint="eastAsia" w:ascii="PingFang SC" w:hAnsi="PingFang SC" w:eastAsia="PingFang SC" w:cs="PingFang SC"/>
            <w:spacing w:val="-2"/>
            <w:sz w:val="21"/>
            <w:szCs w:val="21"/>
            <w:lang w:val="en-US" w:eastAsia="zh-CN"/>
          </w:rPr>
          <w:t>每周</w:t>
        </w:r>
      </w:ins>
      <w:ins w:id="255" w:author="零 [2]" w:date="2025-11-12T15:23:46Z">
        <w:r>
          <w:rPr>
            <w:rFonts w:hint="eastAsia" w:ascii="PingFang SC" w:hAnsi="PingFang SC" w:eastAsia="PingFang SC" w:cs="PingFang SC"/>
            <w:spacing w:val="-2"/>
            <w:sz w:val="21"/>
            <w:szCs w:val="21"/>
            <w:lang w:val="en-US" w:eastAsia="zh-CN"/>
          </w:rPr>
          <w:t>使用</w:t>
        </w:r>
      </w:ins>
      <w:ins w:id="256" w:author="零 [2]" w:date="2025-11-12T15:23:58Z">
        <w:r>
          <w:rPr>
            <w:rFonts w:hint="eastAsia" w:ascii="PingFang SC" w:hAnsi="PingFang SC" w:eastAsia="PingFang SC" w:cs="PingFang SC"/>
            <w:spacing w:val="-2"/>
            <w:sz w:val="21"/>
            <w:szCs w:val="21"/>
            <w:lang w:val="en-US" w:eastAsia="zh-CN"/>
          </w:rPr>
          <w:t>1</w:t>
        </w:r>
      </w:ins>
      <w:ins w:id="257" w:author="零 [2]" w:date="2025-11-12T15:23:59Z">
        <w:r>
          <w:rPr>
            <w:rFonts w:hint="eastAsia" w:ascii="PingFang SC" w:hAnsi="PingFang SC" w:eastAsia="PingFang SC" w:cs="PingFang SC"/>
            <w:spacing w:val="-2"/>
            <w:sz w:val="21"/>
            <w:szCs w:val="21"/>
            <w:lang w:val="en-US" w:eastAsia="zh-CN"/>
          </w:rPr>
          <w:t>次</w:t>
        </w:r>
      </w:ins>
      <w:ins w:id="258" w:author="零 [2]" w:date="2025-11-12T15:23:49Z">
        <w:r>
          <w:rPr>
            <w:rFonts w:hint="eastAsia" w:ascii="PingFang SC" w:hAnsi="PingFang SC" w:eastAsia="PingFang SC" w:cs="PingFang SC"/>
            <w:spacing w:val="-2"/>
            <w:sz w:val="21"/>
            <w:szCs w:val="21"/>
            <w:lang w:val="en-US" w:eastAsia="zh-CN"/>
          </w:rPr>
          <w:t>指甲锉</w:t>
        </w:r>
      </w:ins>
      <w:ins w:id="259" w:author="零 [2]" w:date="2025-11-12T15:24:01Z">
        <w:r>
          <w:rPr>
            <w:rFonts w:hint="eastAsia" w:ascii="PingFang SC" w:hAnsi="PingFang SC" w:eastAsia="PingFang SC" w:cs="PingFang SC"/>
            <w:spacing w:val="-2"/>
            <w:sz w:val="21"/>
            <w:szCs w:val="21"/>
            <w:lang w:val="en-US" w:eastAsia="zh-CN"/>
          </w:rPr>
          <w:t>，</w:t>
        </w:r>
      </w:ins>
      <w:ins w:id="260" w:author="零 [2]" w:date="2025-11-12T15:24:04Z">
        <w:r>
          <w:rPr>
            <w:rFonts w:hint="eastAsia" w:ascii="PingFang SC" w:hAnsi="PingFang SC" w:eastAsia="PingFang SC" w:cs="PingFang SC"/>
            <w:spacing w:val="-2"/>
            <w:sz w:val="21"/>
            <w:szCs w:val="21"/>
            <w:lang w:val="en-US" w:eastAsia="zh-CN"/>
          </w:rPr>
          <w:t>成人</w:t>
        </w:r>
      </w:ins>
      <w:ins w:id="261" w:author="零 [2]" w:date="2025-11-12T15:24:05Z">
        <w:r>
          <w:rPr>
            <w:rFonts w:hint="eastAsia" w:ascii="PingFang SC" w:hAnsi="PingFang SC" w:eastAsia="PingFang SC" w:cs="PingFang SC"/>
            <w:spacing w:val="-2"/>
            <w:sz w:val="21"/>
            <w:szCs w:val="21"/>
            <w:lang w:val="en-US" w:eastAsia="zh-CN"/>
          </w:rPr>
          <w:t>可</w:t>
        </w:r>
      </w:ins>
      <w:ins w:id="262" w:author="零 [2]" w:date="2025-11-12T15:24:08Z">
        <w:r>
          <w:rPr>
            <w:rFonts w:hint="eastAsia" w:ascii="PingFang SC" w:hAnsi="PingFang SC" w:eastAsia="PingFang SC" w:cs="PingFang SC"/>
            <w:spacing w:val="-2"/>
            <w:sz w:val="21"/>
            <w:szCs w:val="21"/>
            <w:lang w:val="en-US" w:eastAsia="zh-CN"/>
          </w:rPr>
          <w:t>隔天</w:t>
        </w:r>
      </w:ins>
      <w:ins w:id="263" w:author="零 [2]" w:date="2025-11-12T15:24:10Z">
        <w:r>
          <w:rPr>
            <w:rFonts w:hint="eastAsia" w:ascii="PingFang SC" w:hAnsi="PingFang SC" w:eastAsia="PingFang SC" w:cs="PingFang SC"/>
            <w:spacing w:val="-2"/>
            <w:sz w:val="21"/>
            <w:szCs w:val="21"/>
            <w:lang w:val="en-US" w:eastAsia="zh-CN"/>
          </w:rPr>
          <w:t>1次</w:t>
        </w:r>
      </w:ins>
      <w:ins w:id="264" w:author="零 [2]" w:date="2025-11-12T15:24:11Z">
        <w:r>
          <w:rPr>
            <w:rFonts w:hint="eastAsia" w:ascii="PingFang SC" w:hAnsi="PingFang SC" w:eastAsia="PingFang SC" w:cs="PingFang SC"/>
            <w:spacing w:val="-2"/>
            <w:sz w:val="21"/>
            <w:szCs w:val="21"/>
            <w:lang w:val="en-US" w:eastAsia="zh-CN"/>
          </w:rPr>
          <w:t>。</w:t>
        </w:r>
      </w:ins>
      <w:del w:id="265" w:author="零 [2]" w:date="2025-11-12T15:23:40Z">
        <w:r>
          <w:rPr>
            <w:rFonts w:ascii="PingFang SC" w:hAnsi="PingFang SC" w:eastAsia="PingFang SC" w:cs="PingFang SC"/>
            <w:spacing w:val="-2"/>
            <w:sz w:val="21"/>
            <w:szCs w:val="21"/>
          </w:rPr>
          <w:delText>。</w:delText>
        </w:r>
      </w:del>
    </w:p>
    <w:p w14:paraId="75D344DE">
      <w:pPr>
        <w:spacing w:line="1927" w:lineRule="exact"/>
        <w:ind w:firstLine="168"/>
      </w:pPr>
      <w:r>
        <w:rPr>
          <w:position w:val="-38"/>
        </w:rPr>
        <w:drawing>
          <wp:inline distT="0" distB="0" distL="0" distR="0">
            <wp:extent cx="1799590" cy="1223010"/>
            <wp:effectExtent l="0" t="0" r="0" b="0"/>
            <wp:docPr id="84" name="IM 84"/>
            <wp:cNvGraphicFramePr/>
            <a:graphic xmlns:a="http://schemas.openxmlformats.org/drawingml/2006/main">
              <a:graphicData uri="http://schemas.openxmlformats.org/drawingml/2006/picture">
                <pic:pic xmlns:pic="http://schemas.openxmlformats.org/drawingml/2006/picture">
                  <pic:nvPicPr>
                    <pic:cNvPr id="84" name="IM 84"/>
                    <pic:cNvPicPr/>
                  </pic:nvPicPr>
                  <pic:blipFill>
                    <a:blip r:embed="rId179"/>
                    <a:stretch>
                      <a:fillRect/>
                    </a:stretch>
                  </pic:blipFill>
                  <pic:spPr>
                    <a:xfrm>
                      <a:off x="0" y="0"/>
                      <a:ext cx="1799590" cy="1223416"/>
                    </a:xfrm>
                    <a:prstGeom prst="rect">
                      <a:avLst/>
                    </a:prstGeom>
                  </pic:spPr>
                </pic:pic>
              </a:graphicData>
            </a:graphic>
          </wp:inline>
        </w:drawing>
      </w:r>
    </w:p>
    <w:p w14:paraId="26D72B61">
      <w:pPr>
        <w:spacing w:before="27" w:line="191" w:lineRule="auto"/>
        <w:ind w:left="1063"/>
        <w:rPr>
          <w:rFonts w:ascii="PingFang SC" w:hAnsi="PingFang SC" w:eastAsia="PingFang SC" w:cs="PingFang SC"/>
          <w:sz w:val="21"/>
          <w:szCs w:val="21"/>
        </w:rPr>
      </w:pPr>
      <w:r>
        <w:rPr>
          <w:rFonts w:ascii="PingFang SC" w:hAnsi="PingFang SC" w:eastAsia="PingFang SC" w:cs="PingFang SC"/>
          <w:spacing w:val="1"/>
          <w:sz w:val="21"/>
          <w:szCs w:val="21"/>
        </w:rPr>
        <w:t xml:space="preserve">脚趾甲增厚                    </w:t>
      </w:r>
      <w:r>
        <w:rPr>
          <w:rFonts w:ascii="PingFang SC" w:hAnsi="PingFang SC" w:eastAsia="PingFang SC" w:cs="PingFang SC"/>
          <w:sz w:val="21"/>
          <w:szCs w:val="21"/>
        </w:rPr>
        <w:t xml:space="preserve">        脚趾甲增厚</w:t>
      </w:r>
    </w:p>
    <w:p w14:paraId="4111E3BD">
      <w:pPr>
        <w:spacing w:before="143" w:line="187" w:lineRule="auto"/>
        <w:ind w:left="38"/>
        <w:outlineLvl w:val="1"/>
        <w:rPr>
          <w:rFonts w:ascii="PingFang SC" w:hAnsi="PingFang SC" w:eastAsia="PingFang SC" w:cs="PingFang SC"/>
          <w:sz w:val="27"/>
          <w:szCs w:val="27"/>
        </w:rPr>
      </w:pPr>
      <w:bookmarkStart w:id="88" w:name="bookmark40"/>
      <w:bookmarkEnd w:id="88"/>
      <w:bookmarkStart w:id="89" w:name="bookmark39"/>
      <w:bookmarkEnd w:id="89"/>
      <w:bookmarkStart w:id="90" w:name="_Toc1105945622"/>
      <w:r>
        <w:rPr>
          <w:rFonts w:ascii="PingFang SC" w:hAnsi="PingFang SC" w:eastAsia="PingFang SC" w:cs="PingFang SC"/>
          <w:spacing w:val="6"/>
          <w:sz w:val="27"/>
          <w:szCs w:val="27"/>
        </w:rPr>
        <w:t>4.11</w:t>
      </w:r>
      <w:r>
        <w:rPr>
          <w:rFonts w:ascii="PingFang SC" w:hAnsi="PingFang SC" w:eastAsia="PingFang SC" w:cs="PingFang SC"/>
          <w:b/>
          <w:bCs/>
          <w:spacing w:val="6"/>
          <w:sz w:val="32"/>
          <w:szCs w:val="32"/>
        </w:rPr>
        <w:t>手指粘连挛缩</w:t>
      </w:r>
      <w:r>
        <w:rPr>
          <w:rFonts w:ascii="PingFang SC" w:hAnsi="PingFang SC" w:eastAsia="PingFang SC" w:cs="PingFang SC"/>
          <w:b/>
          <w:bCs/>
          <w:spacing w:val="6"/>
          <w:sz w:val="27"/>
          <w:szCs w:val="27"/>
        </w:rPr>
        <w:t>，</w:t>
      </w:r>
      <w:r>
        <w:rPr>
          <w:rFonts w:ascii="PingFang SC" w:hAnsi="PingFang SC" w:eastAsia="PingFang SC" w:cs="PingFang SC"/>
          <w:spacing w:val="-49"/>
          <w:sz w:val="27"/>
          <w:szCs w:val="27"/>
        </w:rPr>
        <w:t xml:space="preserve"> </w:t>
      </w:r>
      <w:r>
        <w:rPr>
          <w:rFonts w:ascii="PingFang SC" w:hAnsi="PingFang SC" w:eastAsia="PingFang SC" w:cs="PingFang SC"/>
          <w:b/>
          <w:bCs/>
          <w:spacing w:val="6"/>
          <w:sz w:val="27"/>
          <w:szCs w:val="27"/>
        </w:rPr>
        <w:t>角质化</w:t>
      </w:r>
      <w:bookmarkEnd w:id="90"/>
    </w:p>
    <w:p w14:paraId="41C97F22">
      <w:pPr>
        <w:spacing w:before="12" w:line="173" w:lineRule="auto"/>
        <w:ind w:left="36" w:firstLine="423"/>
        <w:jc w:val="both"/>
        <w:rPr>
          <w:rFonts w:ascii="PingFang SC" w:hAnsi="PingFang SC" w:eastAsia="PingFang SC" w:cs="PingFang SC"/>
          <w:sz w:val="21"/>
          <w:szCs w:val="21"/>
        </w:rPr>
      </w:pPr>
      <w:r>
        <w:rPr>
          <w:rFonts w:ascii="PingFang SC" w:hAnsi="PingFang SC" w:eastAsia="PingFang SC" w:cs="PingFang SC"/>
          <w:spacing w:val="-3"/>
          <w:sz w:val="21"/>
          <w:szCs w:val="21"/>
        </w:rPr>
        <w:t>较重的患者有发生手指粘连挛缩的可能性，需要从婴儿期开始积</w:t>
      </w:r>
      <w:r>
        <w:rPr>
          <w:rFonts w:ascii="PingFang SC" w:hAnsi="PingFang SC" w:eastAsia="PingFang SC" w:cs="PingFang SC"/>
          <w:spacing w:val="6"/>
          <w:sz w:val="21"/>
          <w:szCs w:val="21"/>
        </w:rPr>
        <w:t xml:space="preserve">  </w:t>
      </w:r>
      <w:r>
        <w:rPr>
          <w:rFonts w:ascii="PingFang SC" w:hAnsi="PingFang SC" w:eastAsia="PingFang SC" w:cs="PingFang SC"/>
          <w:spacing w:val="-4"/>
          <w:sz w:val="21"/>
          <w:szCs w:val="21"/>
        </w:rPr>
        <w:t>极预防。RDEB</w:t>
      </w:r>
      <w:r>
        <w:rPr>
          <w:rFonts w:ascii="PingFang SC" w:hAnsi="PingFang SC" w:eastAsia="PingFang SC" w:cs="PingFang SC"/>
          <w:spacing w:val="52"/>
          <w:sz w:val="21"/>
          <w:szCs w:val="21"/>
        </w:rPr>
        <w:t xml:space="preserve"> </w:t>
      </w:r>
      <w:r>
        <w:rPr>
          <w:rFonts w:ascii="PingFang SC" w:hAnsi="PingFang SC" w:eastAsia="PingFang SC" w:cs="PingFang SC"/>
          <w:spacing w:val="-4"/>
          <w:sz w:val="21"/>
          <w:szCs w:val="21"/>
        </w:rPr>
        <w:t>患者发生手指粘连的风险最高</w:t>
      </w:r>
      <w:r>
        <w:rPr>
          <w:rFonts w:ascii="PingFang SC" w:hAnsi="PingFang SC" w:eastAsia="PingFang SC" w:cs="PingFang SC"/>
          <w:spacing w:val="-5"/>
          <w:sz w:val="21"/>
          <w:szCs w:val="21"/>
        </w:rPr>
        <w:t>。手指粘连严重影响患</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者的生活自理能力。虽然可以做分指手术予</w:t>
      </w:r>
      <w:r>
        <w:rPr>
          <w:rFonts w:ascii="PingFang SC" w:hAnsi="PingFang SC" w:eastAsia="PingFang SC" w:cs="PingFang SC"/>
          <w:spacing w:val="-3"/>
          <w:sz w:val="21"/>
          <w:szCs w:val="21"/>
        </w:rPr>
        <w:t>以矫正，但分指手术后的</w:t>
      </w:r>
      <w:r>
        <w:rPr>
          <w:rFonts w:ascii="PingFang SC" w:hAnsi="PingFang SC" w:eastAsia="PingFang SC" w:cs="PingFang SC"/>
          <w:sz w:val="21"/>
          <w:szCs w:val="21"/>
        </w:rPr>
        <w:t xml:space="preserve">  患者经常会在两三年之内重新粘连，快的可能几个月之内重新</w:t>
      </w:r>
      <w:r>
        <w:rPr>
          <w:rFonts w:ascii="PingFang SC" w:hAnsi="PingFang SC" w:eastAsia="PingFang SC" w:cs="PingFang SC"/>
          <w:spacing w:val="-1"/>
          <w:sz w:val="21"/>
          <w:szCs w:val="21"/>
        </w:rPr>
        <w:t>粘连。</w:t>
      </w:r>
      <w:r>
        <w:rPr>
          <w:rFonts w:ascii="PingFang SC" w:hAnsi="PingFang SC" w:eastAsia="PingFang SC" w:cs="PingFang SC"/>
          <w:sz w:val="21"/>
          <w:szCs w:val="21"/>
        </w:rPr>
        <w:t xml:space="preserve"> 在分指手术后需要精心护理并做康复训练，以延长再次手术的间</w:t>
      </w:r>
      <w:r>
        <w:rPr>
          <w:rFonts w:ascii="PingFang SC" w:hAnsi="PingFang SC" w:eastAsia="PingFang SC" w:cs="PingFang SC"/>
          <w:spacing w:val="-1"/>
          <w:sz w:val="21"/>
          <w:szCs w:val="21"/>
        </w:rPr>
        <w:t>隔。</w:t>
      </w:r>
    </w:p>
    <w:p w14:paraId="08B5B32C">
      <w:pPr>
        <w:spacing w:line="173" w:lineRule="auto"/>
        <w:rPr>
          <w:rFonts w:ascii="PingFang SC" w:hAnsi="PingFang SC" w:eastAsia="PingFang SC" w:cs="PingFang SC"/>
          <w:sz w:val="21"/>
          <w:szCs w:val="21"/>
        </w:rPr>
        <w:sectPr>
          <w:headerReference r:id="rId39" w:type="default"/>
          <w:footerReference r:id="rId40" w:type="default"/>
          <w:pgSz w:w="8391" w:h="11909"/>
          <w:pgMar w:top="883" w:right="1003" w:bottom="937" w:left="1051" w:header="869" w:footer="716" w:gutter="0"/>
          <w:cols w:space="720" w:num="1"/>
        </w:sectPr>
      </w:pPr>
    </w:p>
    <w:p w14:paraId="1F8C1B8C">
      <w:pPr>
        <w:pStyle w:val="2"/>
        <w:spacing w:line="331" w:lineRule="auto"/>
      </w:pPr>
    </w:p>
    <w:p w14:paraId="03E9E816">
      <w:pPr>
        <w:pStyle w:val="2"/>
        <w:spacing w:line="331" w:lineRule="auto"/>
      </w:pPr>
    </w:p>
    <w:p w14:paraId="1D85B16E">
      <w:pPr>
        <w:spacing w:line="2038" w:lineRule="exact"/>
        <w:ind w:firstLine="103"/>
      </w:pPr>
      <w:r>
        <w:drawing>
          <wp:anchor distT="0" distB="0" distL="0" distR="0" simplePos="0" relativeHeight="251686912" behindDoc="0" locked="0" layoutInCell="1" allowOverlap="1">
            <wp:simplePos x="0" y="0"/>
            <wp:positionH relativeFrom="column">
              <wp:posOffset>2384425</wp:posOffset>
            </wp:positionH>
            <wp:positionV relativeFrom="paragraph">
              <wp:posOffset>0</wp:posOffset>
            </wp:positionV>
            <wp:extent cx="1541145" cy="1294130"/>
            <wp:effectExtent l="0" t="0" r="0" b="0"/>
            <wp:wrapNone/>
            <wp:docPr id="86" name="IM 86"/>
            <wp:cNvGraphicFramePr/>
            <a:graphic xmlns:a="http://schemas.openxmlformats.org/drawingml/2006/main">
              <a:graphicData uri="http://schemas.openxmlformats.org/drawingml/2006/picture">
                <pic:pic xmlns:pic="http://schemas.openxmlformats.org/drawingml/2006/picture">
                  <pic:nvPicPr>
                    <pic:cNvPr id="86" name="IM 86"/>
                    <pic:cNvPicPr/>
                  </pic:nvPicPr>
                  <pic:blipFill>
                    <a:blip r:embed="rId180"/>
                    <a:stretch>
                      <a:fillRect/>
                    </a:stretch>
                  </pic:blipFill>
                  <pic:spPr>
                    <a:xfrm>
                      <a:off x="0" y="0"/>
                      <a:ext cx="1541018" cy="1294129"/>
                    </a:xfrm>
                    <a:prstGeom prst="rect">
                      <a:avLst/>
                    </a:prstGeom>
                  </pic:spPr>
                </pic:pic>
              </a:graphicData>
            </a:graphic>
          </wp:anchor>
        </w:drawing>
      </w:r>
      <w:r>
        <w:rPr>
          <w:position w:val="-40"/>
        </w:rPr>
        <w:drawing>
          <wp:inline distT="0" distB="0" distL="0" distR="0">
            <wp:extent cx="2245360" cy="1293495"/>
            <wp:effectExtent l="0" t="0" r="0" b="0"/>
            <wp:docPr id="88" name="IM 88"/>
            <wp:cNvGraphicFramePr/>
            <a:graphic xmlns:a="http://schemas.openxmlformats.org/drawingml/2006/main">
              <a:graphicData uri="http://schemas.openxmlformats.org/drawingml/2006/picture">
                <pic:pic xmlns:pic="http://schemas.openxmlformats.org/drawingml/2006/picture">
                  <pic:nvPicPr>
                    <pic:cNvPr id="88" name="IM 88"/>
                    <pic:cNvPicPr/>
                  </pic:nvPicPr>
                  <pic:blipFill>
                    <a:blip r:embed="rId181"/>
                    <a:stretch>
                      <a:fillRect/>
                    </a:stretch>
                  </pic:blipFill>
                  <pic:spPr>
                    <a:xfrm>
                      <a:off x="0" y="0"/>
                      <a:ext cx="2245741" cy="1294129"/>
                    </a:xfrm>
                    <a:prstGeom prst="rect">
                      <a:avLst/>
                    </a:prstGeom>
                  </pic:spPr>
                </pic:pic>
              </a:graphicData>
            </a:graphic>
          </wp:inline>
        </w:drawing>
      </w:r>
    </w:p>
    <w:p w14:paraId="4909D4F3">
      <w:pPr>
        <w:spacing w:before="28" w:line="184" w:lineRule="auto"/>
        <w:ind w:left="625"/>
        <w:rPr>
          <w:rFonts w:ascii="PingFang SC" w:hAnsi="PingFang SC" w:eastAsia="PingFang SC" w:cs="PingFang SC"/>
          <w:sz w:val="21"/>
          <w:szCs w:val="21"/>
        </w:rPr>
      </w:pPr>
      <w:r>
        <w:rPr>
          <w:rFonts w:ascii="PingFang SC" w:hAnsi="PingFang SC" w:eastAsia="PingFang SC" w:cs="PingFang SC"/>
          <w:sz w:val="21"/>
          <w:szCs w:val="21"/>
        </w:rPr>
        <w:t>指蹼延长，手指粘连的前奏                 脚趾完全粘连</w:t>
      </w:r>
    </w:p>
    <w:p w14:paraId="137998EF">
      <w:pPr>
        <w:spacing w:before="142" w:line="2834" w:lineRule="exact"/>
        <w:ind w:firstLine="136"/>
      </w:pPr>
      <w:r>
        <w:drawing>
          <wp:anchor distT="0" distB="0" distL="0" distR="0" simplePos="0" relativeHeight="251685888" behindDoc="0" locked="0" layoutInCell="1" allowOverlap="1">
            <wp:simplePos x="0" y="0"/>
            <wp:positionH relativeFrom="column">
              <wp:posOffset>1958340</wp:posOffset>
            </wp:positionH>
            <wp:positionV relativeFrom="paragraph">
              <wp:posOffset>90170</wp:posOffset>
            </wp:positionV>
            <wp:extent cx="1946910" cy="1799590"/>
            <wp:effectExtent l="0" t="0" r="0" b="0"/>
            <wp:wrapNone/>
            <wp:docPr id="90" name="IM 90"/>
            <wp:cNvGraphicFramePr/>
            <a:graphic xmlns:a="http://schemas.openxmlformats.org/drawingml/2006/main">
              <a:graphicData uri="http://schemas.openxmlformats.org/drawingml/2006/picture">
                <pic:pic xmlns:pic="http://schemas.openxmlformats.org/drawingml/2006/picture">
                  <pic:nvPicPr>
                    <pic:cNvPr id="90" name="IM 90"/>
                    <pic:cNvPicPr/>
                  </pic:nvPicPr>
                  <pic:blipFill>
                    <a:blip r:embed="rId182"/>
                    <a:stretch>
                      <a:fillRect/>
                    </a:stretch>
                  </pic:blipFill>
                  <pic:spPr>
                    <a:xfrm>
                      <a:off x="0" y="0"/>
                      <a:ext cx="1946910" cy="1799590"/>
                    </a:xfrm>
                    <a:prstGeom prst="rect">
                      <a:avLst/>
                    </a:prstGeom>
                  </pic:spPr>
                </pic:pic>
              </a:graphicData>
            </a:graphic>
          </wp:anchor>
        </w:drawing>
      </w:r>
      <w:r>
        <w:rPr>
          <w:position w:val="-56"/>
        </w:rPr>
        <w:drawing>
          <wp:inline distT="0" distB="0" distL="0" distR="0">
            <wp:extent cx="1799590" cy="1799590"/>
            <wp:effectExtent l="0" t="0" r="0" b="0"/>
            <wp:docPr id="92" name="IM 92"/>
            <wp:cNvGraphicFramePr/>
            <a:graphic xmlns:a="http://schemas.openxmlformats.org/drawingml/2006/main">
              <a:graphicData uri="http://schemas.openxmlformats.org/drawingml/2006/picture">
                <pic:pic xmlns:pic="http://schemas.openxmlformats.org/drawingml/2006/picture">
                  <pic:nvPicPr>
                    <pic:cNvPr id="92" name="IM 92"/>
                    <pic:cNvPicPr/>
                  </pic:nvPicPr>
                  <pic:blipFill>
                    <a:blip r:embed="rId183"/>
                    <a:stretch>
                      <a:fillRect/>
                    </a:stretch>
                  </pic:blipFill>
                  <pic:spPr>
                    <a:xfrm>
                      <a:off x="0" y="0"/>
                      <a:ext cx="1799590" cy="1799590"/>
                    </a:xfrm>
                    <a:prstGeom prst="rect">
                      <a:avLst/>
                    </a:prstGeom>
                  </pic:spPr>
                </pic:pic>
              </a:graphicData>
            </a:graphic>
          </wp:inline>
        </w:drawing>
      </w:r>
    </w:p>
    <w:p w14:paraId="70AB9573">
      <w:pPr>
        <w:spacing w:before="28" w:line="192" w:lineRule="auto"/>
        <w:ind w:left="830"/>
        <w:rPr>
          <w:rFonts w:ascii="PingFang SC" w:hAnsi="PingFang SC" w:eastAsia="PingFang SC" w:cs="PingFang SC"/>
          <w:sz w:val="21"/>
          <w:szCs w:val="21"/>
        </w:rPr>
      </w:pPr>
      <w:r>
        <w:rPr>
          <w:rFonts w:ascii="PingFang SC" w:hAnsi="PingFang SC" w:eastAsia="PingFang SC" w:cs="PingFang SC"/>
          <w:sz w:val="21"/>
          <w:szCs w:val="21"/>
        </w:rPr>
        <w:t>严重的手指粘连                        手指弯曲粘连</w:t>
      </w:r>
    </w:p>
    <w:p w14:paraId="4656B63A">
      <w:pPr>
        <w:spacing w:before="26" w:line="178" w:lineRule="auto"/>
        <w:ind w:left="36" w:right="75" w:firstLine="422"/>
        <w:rPr>
          <w:rFonts w:ascii="PingFang SC" w:hAnsi="PingFang SC" w:eastAsia="PingFang SC" w:cs="PingFang SC"/>
          <w:sz w:val="21"/>
          <w:szCs w:val="21"/>
        </w:rPr>
      </w:pPr>
      <w:r>
        <w:rPr>
          <w:rFonts w:ascii="PingFang SC" w:hAnsi="PingFang SC" w:eastAsia="PingFang SC" w:cs="PingFang SC"/>
          <w:spacing w:val="-3"/>
          <w:sz w:val="21"/>
          <w:szCs w:val="21"/>
        </w:rPr>
        <w:t>脚趾也可能粘连。脚趾粘连后仍能走路，考虑到分趾手术的巨大</w:t>
      </w:r>
      <w:r>
        <w:rPr>
          <w:rFonts w:ascii="PingFang SC" w:hAnsi="PingFang SC" w:eastAsia="PingFang SC" w:cs="PingFang SC"/>
          <w:spacing w:val="12"/>
          <w:sz w:val="21"/>
          <w:szCs w:val="21"/>
        </w:rPr>
        <w:t xml:space="preserve"> </w:t>
      </w:r>
      <w:r>
        <w:rPr>
          <w:rFonts w:ascii="PingFang SC" w:hAnsi="PingFang SC" w:eastAsia="PingFang SC" w:cs="PingFang SC"/>
          <w:spacing w:val="-1"/>
          <w:sz w:val="21"/>
          <w:szCs w:val="21"/>
        </w:rPr>
        <w:t>痛苦，不建议做脚趾分离手术。</w:t>
      </w:r>
    </w:p>
    <w:p w14:paraId="72DD4A75">
      <w:pPr>
        <w:spacing w:before="44" w:line="177" w:lineRule="auto"/>
        <w:ind w:left="36" w:firstLine="431"/>
        <w:jc w:val="both"/>
        <w:rPr>
          <w:rFonts w:ascii="PingFang SC" w:hAnsi="PingFang SC" w:eastAsia="PingFang SC" w:cs="PingFang SC"/>
          <w:sz w:val="21"/>
          <w:szCs w:val="21"/>
        </w:rPr>
      </w:pPr>
      <w:r>
        <w:rPr>
          <w:rFonts w:ascii="PingFang SC" w:hAnsi="PingFang SC" w:eastAsia="PingFang SC" w:cs="PingFang SC"/>
          <w:spacing w:val="-8"/>
          <w:sz w:val="21"/>
          <w:szCs w:val="21"/>
        </w:rPr>
        <w:t>患者的手掌、手背和手指反复受伤以后，表面可能会逐渐角质化。</w:t>
      </w:r>
      <w:r>
        <w:rPr>
          <w:rFonts w:ascii="PingFang SC" w:hAnsi="PingFang SC" w:eastAsia="PingFang SC" w:cs="PingFang SC"/>
          <w:spacing w:val="17"/>
          <w:w w:val="101"/>
          <w:sz w:val="21"/>
          <w:szCs w:val="21"/>
        </w:rPr>
        <w:t xml:space="preserve"> </w:t>
      </w:r>
      <w:r>
        <w:rPr>
          <w:rFonts w:ascii="PingFang SC" w:hAnsi="PingFang SC" w:eastAsia="PingFang SC" w:cs="PingFang SC"/>
          <w:spacing w:val="-3"/>
          <w:sz w:val="21"/>
          <w:szCs w:val="21"/>
        </w:rPr>
        <w:t>受伤皮肤角质化以后会影响手掌和手指的发育，患者的手可能会停留</w:t>
      </w:r>
      <w:r>
        <w:rPr>
          <w:rFonts w:ascii="PingFang SC" w:hAnsi="PingFang SC" w:eastAsia="PingFang SC" w:cs="PingFang SC"/>
          <w:spacing w:val="8"/>
          <w:sz w:val="21"/>
          <w:szCs w:val="21"/>
        </w:rPr>
        <w:t xml:space="preserve">  </w:t>
      </w:r>
      <w:r>
        <w:rPr>
          <w:rFonts w:ascii="PingFang SC" w:hAnsi="PingFang SC" w:eastAsia="PingFang SC" w:cs="PingFang SC"/>
          <w:spacing w:val="-4"/>
          <w:sz w:val="21"/>
          <w:szCs w:val="21"/>
        </w:rPr>
        <w:t>在 4、5 岁时的大小。患者的脚也可能受角质化影响而偏小。</w:t>
      </w:r>
    </w:p>
    <w:p w14:paraId="2FA07A2F">
      <w:pPr>
        <w:spacing w:before="33" w:line="177" w:lineRule="auto"/>
        <w:ind w:left="37" w:right="7" w:firstLine="423"/>
        <w:jc w:val="both"/>
        <w:rPr>
          <w:rFonts w:ascii="PingFang SC" w:hAnsi="PingFang SC" w:eastAsia="PingFang SC" w:cs="PingFang SC"/>
          <w:sz w:val="21"/>
          <w:szCs w:val="21"/>
        </w:rPr>
      </w:pPr>
      <w:r>
        <w:rPr>
          <w:rFonts w:ascii="PingFang SC" w:hAnsi="PingFang SC" w:eastAsia="PingFang SC" w:cs="PingFang SC"/>
          <w:sz w:val="21"/>
          <w:szCs w:val="21"/>
        </w:rPr>
        <w:t>有很多患者的手是从上图右侧这种弯曲逐渐演变成</w:t>
      </w:r>
      <w:r>
        <w:rPr>
          <w:rFonts w:ascii="PingFang SC" w:hAnsi="PingFang SC" w:eastAsia="PingFang SC" w:cs="PingFang SC"/>
          <w:spacing w:val="-1"/>
          <w:sz w:val="21"/>
          <w:szCs w:val="21"/>
        </w:rPr>
        <w:t>完全粘连的。</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日常护理中应该经常活动手指，避免手指向内弯曲。预防的方法请参</w:t>
      </w:r>
      <w:r>
        <w:rPr>
          <w:rFonts w:ascii="PingFang SC" w:hAnsi="PingFang SC" w:eastAsia="PingFang SC" w:cs="PingFang SC"/>
          <w:spacing w:val="9"/>
          <w:sz w:val="21"/>
          <w:szCs w:val="21"/>
        </w:rPr>
        <w:t xml:space="preserve">  </w:t>
      </w:r>
      <w:r>
        <w:rPr>
          <w:rFonts w:ascii="PingFang SC" w:hAnsi="PingFang SC" w:eastAsia="PingFang SC" w:cs="PingFang SC"/>
          <w:spacing w:val="5"/>
          <w:sz w:val="21"/>
          <w:szCs w:val="21"/>
        </w:rPr>
        <w:t>考第</w:t>
      </w:r>
      <w:r>
        <w:fldChar w:fldCharType="begin"/>
      </w:r>
      <w:r>
        <w:instrText xml:space="preserve"> HYPERLINK \l "bookmark104" </w:instrText>
      </w:r>
      <w:r>
        <w:fldChar w:fldCharType="separate"/>
      </w:r>
      <w:r>
        <w:rPr>
          <w:rFonts w:ascii="PingFang SC" w:hAnsi="PingFang SC" w:eastAsia="PingFang SC" w:cs="PingFang SC"/>
          <w:spacing w:val="5"/>
          <w:sz w:val="21"/>
          <w:szCs w:val="21"/>
        </w:rPr>
        <w:t>7.5 章</w:t>
      </w:r>
      <w:r>
        <w:rPr>
          <w:rFonts w:ascii="PingFang SC" w:hAnsi="PingFang SC" w:eastAsia="PingFang SC" w:cs="PingFang SC"/>
          <w:spacing w:val="5"/>
          <w:sz w:val="21"/>
          <w:szCs w:val="21"/>
        </w:rPr>
        <w:fldChar w:fldCharType="end"/>
      </w:r>
      <w:r>
        <w:rPr>
          <w:rFonts w:ascii="PingFang SC" w:hAnsi="PingFang SC" w:eastAsia="PingFang SC" w:cs="PingFang SC"/>
          <w:spacing w:val="5"/>
          <w:sz w:val="21"/>
          <w:szCs w:val="21"/>
        </w:rPr>
        <w:t>节。</w:t>
      </w:r>
    </w:p>
    <w:p w14:paraId="6021E3E7">
      <w:pPr>
        <w:spacing w:before="143" w:line="192" w:lineRule="auto"/>
        <w:ind w:left="38"/>
        <w:outlineLvl w:val="1"/>
        <w:rPr>
          <w:rFonts w:ascii="PingFang SC" w:hAnsi="PingFang SC" w:eastAsia="PingFang SC" w:cs="PingFang SC"/>
          <w:sz w:val="32"/>
          <w:szCs w:val="32"/>
        </w:rPr>
      </w:pPr>
      <w:bookmarkStart w:id="91" w:name="bookmark42"/>
      <w:bookmarkEnd w:id="91"/>
      <w:bookmarkStart w:id="92" w:name="bookmark41"/>
      <w:bookmarkEnd w:id="92"/>
      <w:bookmarkStart w:id="93" w:name="_Toc1157104169"/>
      <w:r>
        <w:rPr>
          <w:rFonts w:ascii="PingFang SC" w:hAnsi="PingFang SC" w:eastAsia="PingFang SC" w:cs="PingFang SC"/>
          <w:spacing w:val="2"/>
          <w:sz w:val="27"/>
          <w:szCs w:val="27"/>
        </w:rPr>
        <w:t>4.12</w:t>
      </w:r>
      <w:r>
        <w:rPr>
          <w:rFonts w:ascii="PingFang SC" w:hAnsi="PingFang SC" w:eastAsia="PingFang SC" w:cs="PingFang SC"/>
          <w:spacing w:val="-48"/>
          <w:sz w:val="27"/>
          <w:szCs w:val="27"/>
        </w:rPr>
        <w:t xml:space="preserve"> </w:t>
      </w:r>
      <w:r>
        <w:rPr>
          <w:rFonts w:ascii="PingFang SC" w:hAnsi="PingFang SC" w:eastAsia="PingFang SC" w:cs="PingFang SC"/>
          <w:b/>
          <w:bCs/>
          <w:spacing w:val="2"/>
          <w:sz w:val="32"/>
          <w:szCs w:val="32"/>
        </w:rPr>
        <w:t>关节硬化</w:t>
      </w:r>
      <w:bookmarkEnd w:id="93"/>
    </w:p>
    <w:p w14:paraId="1168E206">
      <w:pPr>
        <w:spacing w:before="1" w:line="183" w:lineRule="auto"/>
        <w:ind w:left="463"/>
        <w:rPr>
          <w:rFonts w:ascii="PingFang SC" w:hAnsi="PingFang SC" w:eastAsia="PingFang SC" w:cs="PingFang SC"/>
          <w:sz w:val="21"/>
          <w:szCs w:val="21"/>
        </w:rPr>
      </w:pPr>
      <w:r>
        <w:rPr>
          <w:rFonts w:ascii="PingFang SC" w:hAnsi="PingFang SC" w:eastAsia="PingFang SC" w:cs="PingFang SC"/>
          <w:spacing w:val="-3"/>
          <w:sz w:val="21"/>
          <w:szCs w:val="21"/>
        </w:rPr>
        <w:t>非常严重的患者，关节的部位会反复受伤，在伤口愈合过程中韧</w:t>
      </w:r>
    </w:p>
    <w:p w14:paraId="3FE5F67F">
      <w:pPr>
        <w:spacing w:line="183" w:lineRule="auto"/>
        <w:rPr>
          <w:rFonts w:ascii="PingFang SC" w:hAnsi="PingFang SC" w:eastAsia="PingFang SC" w:cs="PingFang SC"/>
          <w:sz w:val="21"/>
          <w:szCs w:val="21"/>
        </w:rPr>
        <w:sectPr>
          <w:headerReference r:id="rId41" w:type="default"/>
          <w:footerReference r:id="rId42" w:type="default"/>
          <w:pgSz w:w="8391" w:h="11909"/>
          <w:pgMar w:top="883" w:right="994" w:bottom="938" w:left="1051" w:header="869" w:footer="715" w:gutter="0"/>
          <w:cols w:space="720" w:num="1"/>
        </w:sectPr>
      </w:pPr>
    </w:p>
    <w:p w14:paraId="17B93660">
      <w:pPr>
        <w:pStyle w:val="2"/>
        <w:spacing w:line="320" w:lineRule="auto"/>
      </w:pPr>
    </w:p>
    <w:p w14:paraId="3E9F0DCE">
      <w:pPr>
        <w:spacing w:before="96" w:line="178" w:lineRule="auto"/>
        <w:ind w:left="36" w:right="167" w:firstLine="4"/>
        <w:rPr>
          <w:rFonts w:ascii="PingFang SC" w:hAnsi="PingFang SC" w:eastAsia="PingFang SC" w:cs="PingFang SC"/>
          <w:sz w:val="21"/>
          <w:szCs w:val="21"/>
        </w:rPr>
      </w:pPr>
      <w:r>
        <w:rPr>
          <w:rFonts w:ascii="PingFang SC" w:hAnsi="PingFang SC" w:eastAsia="PingFang SC" w:cs="PingFang SC"/>
          <w:spacing w:val="-3"/>
          <w:sz w:val="21"/>
          <w:szCs w:val="21"/>
        </w:rPr>
        <w:t>带的拉伸长度可能会变小，导致患者的关节逐渐无法伸直。这种情况</w:t>
      </w:r>
      <w:r>
        <w:rPr>
          <w:rFonts w:ascii="PingFang SC" w:hAnsi="PingFang SC" w:eastAsia="PingFang SC" w:cs="PingFang SC"/>
          <w:spacing w:val="12"/>
          <w:sz w:val="21"/>
          <w:szCs w:val="21"/>
        </w:rPr>
        <w:t xml:space="preserve"> </w:t>
      </w:r>
      <w:r>
        <w:rPr>
          <w:rFonts w:ascii="PingFang SC" w:hAnsi="PingFang SC" w:eastAsia="PingFang SC" w:cs="PingFang SC"/>
          <w:spacing w:val="-1"/>
          <w:sz w:val="21"/>
          <w:szCs w:val="21"/>
        </w:rPr>
        <w:t>会影响手指，手腕，胳膊肘，膝盖，脚踝等多个位置。</w:t>
      </w:r>
    </w:p>
    <w:p w14:paraId="4E8C920B">
      <w:pPr>
        <w:spacing w:before="39" w:line="181" w:lineRule="auto"/>
        <w:ind w:left="37" w:right="164" w:firstLine="424"/>
        <w:rPr>
          <w:rFonts w:ascii="PingFang SC" w:hAnsi="PingFang SC" w:eastAsia="PingFang SC" w:cs="PingFang SC"/>
          <w:sz w:val="21"/>
          <w:szCs w:val="21"/>
        </w:rPr>
      </w:pPr>
      <w:r>
        <w:rPr>
          <w:rFonts w:ascii="PingFang SC" w:hAnsi="PingFang SC" w:eastAsia="PingFang SC" w:cs="PingFang SC"/>
          <w:spacing w:val="5"/>
          <w:sz w:val="21"/>
          <w:szCs w:val="21"/>
        </w:rPr>
        <w:t>预防的办法是在包扎这些关节部位的时候把关节固定在拉伸状</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态。另外要多做伸展练习。</w:t>
      </w:r>
    </w:p>
    <w:p w14:paraId="7DBE3954">
      <w:pPr>
        <w:spacing w:before="144" w:line="187" w:lineRule="auto"/>
        <w:ind w:left="38"/>
        <w:outlineLvl w:val="1"/>
        <w:rPr>
          <w:rFonts w:ascii="PingFang SC" w:hAnsi="PingFang SC" w:eastAsia="PingFang SC" w:cs="PingFang SC"/>
          <w:sz w:val="32"/>
          <w:szCs w:val="32"/>
        </w:rPr>
      </w:pPr>
      <w:bookmarkStart w:id="94" w:name="_Toc1985344798"/>
      <w:r>
        <w:drawing>
          <wp:anchor distT="0" distB="0" distL="0" distR="0" simplePos="0" relativeHeight="251687936" behindDoc="0" locked="0" layoutInCell="1" allowOverlap="1">
            <wp:simplePos x="0" y="0"/>
            <wp:positionH relativeFrom="column">
              <wp:posOffset>2018665</wp:posOffset>
            </wp:positionH>
            <wp:positionV relativeFrom="paragraph">
              <wp:posOffset>373380</wp:posOffset>
            </wp:positionV>
            <wp:extent cx="1957705" cy="1922780"/>
            <wp:effectExtent l="0" t="0" r="0" b="0"/>
            <wp:wrapNone/>
            <wp:docPr id="94" name="IM 94"/>
            <wp:cNvGraphicFramePr/>
            <a:graphic xmlns:a="http://schemas.openxmlformats.org/drawingml/2006/main">
              <a:graphicData uri="http://schemas.openxmlformats.org/drawingml/2006/picture">
                <pic:pic xmlns:pic="http://schemas.openxmlformats.org/drawingml/2006/picture">
                  <pic:nvPicPr>
                    <pic:cNvPr id="94" name="IM 94"/>
                    <pic:cNvPicPr/>
                  </pic:nvPicPr>
                  <pic:blipFill>
                    <a:blip r:embed="rId184"/>
                    <a:stretch>
                      <a:fillRect/>
                    </a:stretch>
                  </pic:blipFill>
                  <pic:spPr>
                    <a:xfrm>
                      <a:off x="0" y="0"/>
                      <a:ext cx="1957705" cy="1922779"/>
                    </a:xfrm>
                    <a:prstGeom prst="rect">
                      <a:avLst/>
                    </a:prstGeom>
                  </pic:spPr>
                </pic:pic>
              </a:graphicData>
            </a:graphic>
          </wp:anchor>
        </w:drawing>
      </w:r>
      <w:bookmarkStart w:id="95" w:name="bookmark44"/>
      <w:bookmarkEnd w:id="95"/>
      <w:bookmarkStart w:id="96" w:name="bookmark43"/>
      <w:bookmarkEnd w:id="96"/>
      <w:r>
        <w:rPr>
          <w:rFonts w:ascii="PingFang SC" w:hAnsi="PingFang SC" w:eastAsia="PingFang SC" w:cs="PingFang SC"/>
          <w:spacing w:val="4"/>
          <w:sz w:val="27"/>
          <w:szCs w:val="27"/>
        </w:rPr>
        <w:t>4.13</w:t>
      </w:r>
      <w:r>
        <w:rPr>
          <w:rFonts w:ascii="PingFang SC" w:hAnsi="PingFang SC" w:eastAsia="PingFang SC" w:cs="PingFang SC"/>
          <w:b/>
          <w:bCs/>
          <w:spacing w:val="4"/>
          <w:sz w:val="27"/>
          <w:szCs w:val="27"/>
        </w:rPr>
        <w:t>食道狭窄，</w:t>
      </w:r>
      <w:r>
        <w:rPr>
          <w:rFonts w:ascii="PingFang SC" w:hAnsi="PingFang SC" w:eastAsia="PingFang SC" w:cs="PingFang SC"/>
          <w:spacing w:val="-40"/>
          <w:sz w:val="27"/>
          <w:szCs w:val="27"/>
        </w:rPr>
        <w:t xml:space="preserve"> </w:t>
      </w:r>
      <w:r>
        <w:rPr>
          <w:rFonts w:ascii="PingFang SC" w:hAnsi="PingFang SC" w:eastAsia="PingFang SC" w:cs="PingFang SC"/>
          <w:b/>
          <w:bCs/>
          <w:spacing w:val="4"/>
          <w:sz w:val="32"/>
          <w:szCs w:val="32"/>
        </w:rPr>
        <w:t>幽门闭锁</w:t>
      </w:r>
      <w:bookmarkEnd w:id="94"/>
    </w:p>
    <w:p w14:paraId="508B1087">
      <w:pPr>
        <w:spacing w:before="6" w:line="174" w:lineRule="auto"/>
        <w:ind w:left="38" w:right="3425" w:firstLine="421"/>
        <w:jc w:val="both"/>
        <w:rPr>
          <w:rFonts w:ascii="PingFang SC" w:hAnsi="PingFang SC" w:eastAsia="PingFang SC" w:cs="PingFang SC"/>
          <w:sz w:val="21"/>
          <w:szCs w:val="21"/>
        </w:rPr>
      </w:pPr>
      <w:r>
        <w:rPr>
          <w:rFonts w:ascii="PingFang SC" w:hAnsi="PingFang SC" w:eastAsia="PingFang SC" w:cs="PingFang SC"/>
          <w:spacing w:val="2"/>
          <w:sz w:val="21"/>
          <w:szCs w:val="21"/>
        </w:rPr>
        <w:t>较严重的患者会有食道狭窄</w:t>
      </w:r>
      <w:r>
        <w:rPr>
          <w:rFonts w:ascii="PingFang SC" w:hAnsi="PingFang SC" w:eastAsia="PingFang SC" w:cs="PingFang SC"/>
          <w:sz w:val="21"/>
          <w:szCs w:val="21"/>
        </w:rPr>
        <w:t xml:space="preserve"> </w:t>
      </w:r>
      <w:r>
        <w:rPr>
          <w:rFonts w:ascii="PingFang SC" w:hAnsi="PingFang SC" w:eastAsia="PingFang SC" w:cs="PingFang SC"/>
          <w:spacing w:val="1"/>
          <w:sz w:val="21"/>
          <w:szCs w:val="21"/>
        </w:rPr>
        <w:t>的情况，食道狭窄一般是逐渐发</w:t>
      </w:r>
      <w:r>
        <w:rPr>
          <w:rFonts w:ascii="PingFang SC" w:hAnsi="PingFang SC" w:eastAsia="PingFang SC" w:cs="PingFang SC"/>
          <w:spacing w:val="2"/>
          <w:sz w:val="21"/>
          <w:szCs w:val="21"/>
        </w:rPr>
        <w:t xml:space="preserve"> </w:t>
      </w:r>
      <w:r>
        <w:rPr>
          <w:rFonts w:ascii="PingFang SC" w:hAnsi="PingFang SC" w:eastAsia="PingFang SC" w:cs="PingFang SC"/>
          <w:spacing w:val="-3"/>
          <w:sz w:val="21"/>
          <w:szCs w:val="21"/>
        </w:rPr>
        <w:t>生的。要确诊需要吃钡餐拍 X 光</w:t>
      </w:r>
      <w:r>
        <w:rPr>
          <w:rFonts w:ascii="PingFang SC" w:hAnsi="PingFang SC" w:eastAsia="PingFang SC" w:cs="PingFang SC"/>
          <w:spacing w:val="10"/>
          <w:sz w:val="21"/>
          <w:szCs w:val="21"/>
        </w:rPr>
        <w:t xml:space="preserve"> </w:t>
      </w:r>
      <w:r>
        <w:rPr>
          <w:rFonts w:ascii="PingFang SC" w:hAnsi="PingFang SC" w:eastAsia="PingFang SC" w:cs="PingFang SC"/>
          <w:spacing w:val="1"/>
          <w:sz w:val="21"/>
          <w:szCs w:val="21"/>
        </w:rPr>
        <w:t xml:space="preserve">片。但一般患者自己和家属能感 </w:t>
      </w:r>
      <w:r>
        <w:rPr>
          <w:rFonts w:ascii="PingFang SC" w:hAnsi="PingFang SC" w:eastAsia="PingFang SC" w:cs="PingFang SC"/>
          <w:spacing w:val="-3"/>
          <w:sz w:val="21"/>
          <w:szCs w:val="21"/>
        </w:rPr>
        <w:t>觉出来。右图是食道狭窄的 X 光</w:t>
      </w:r>
      <w:r>
        <w:rPr>
          <w:rFonts w:ascii="PingFang SC" w:hAnsi="PingFang SC" w:eastAsia="PingFang SC" w:cs="PingFang SC"/>
          <w:spacing w:val="10"/>
          <w:sz w:val="21"/>
          <w:szCs w:val="21"/>
        </w:rPr>
        <w:t xml:space="preserve"> </w:t>
      </w:r>
      <w:r>
        <w:rPr>
          <w:rFonts w:ascii="PingFang SC" w:hAnsi="PingFang SC" w:eastAsia="PingFang SC" w:cs="PingFang SC"/>
          <w:spacing w:val="-10"/>
          <w:sz w:val="21"/>
          <w:szCs w:val="21"/>
        </w:rPr>
        <w:t>片。</w:t>
      </w:r>
    </w:p>
    <w:p w14:paraId="1E566A0F">
      <w:pPr>
        <w:spacing w:before="31" w:line="176" w:lineRule="auto"/>
        <w:ind w:left="37" w:right="3425" w:firstLine="431"/>
        <w:jc w:val="both"/>
        <w:rPr>
          <w:rFonts w:ascii="PingFang SC" w:hAnsi="PingFang SC" w:eastAsia="PingFang SC" w:cs="PingFang SC"/>
          <w:sz w:val="21"/>
          <w:szCs w:val="21"/>
        </w:rPr>
      </w:pPr>
      <w:r>
        <w:rPr>
          <w:rFonts w:ascii="PingFang SC" w:hAnsi="PingFang SC" w:eastAsia="PingFang SC" w:cs="PingFang SC"/>
          <w:spacing w:val="1"/>
          <w:sz w:val="21"/>
          <w:szCs w:val="21"/>
        </w:rPr>
        <w:t>幽门闭锁多数发生在严重的</w:t>
      </w:r>
      <w:r>
        <w:rPr>
          <w:rFonts w:ascii="PingFang SC" w:hAnsi="PingFang SC" w:eastAsia="PingFang SC" w:cs="PingFang SC"/>
          <w:spacing w:val="4"/>
          <w:sz w:val="21"/>
          <w:szCs w:val="21"/>
        </w:rPr>
        <w:t xml:space="preserve"> </w:t>
      </w:r>
      <w:r>
        <w:rPr>
          <w:rFonts w:ascii="PingFang SC" w:hAnsi="PingFang SC" w:eastAsia="PingFang SC" w:cs="PingFang SC"/>
          <w:spacing w:val="-1"/>
          <w:sz w:val="21"/>
          <w:szCs w:val="21"/>
        </w:rPr>
        <w:t>交界型患者中。</w:t>
      </w:r>
      <w:r>
        <w:rPr>
          <w:rFonts w:ascii="PingFang SC" w:hAnsi="PingFang SC" w:eastAsia="PingFang SC" w:cs="PingFang SC"/>
          <w:spacing w:val="-37"/>
          <w:sz w:val="21"/>
          <w:szCs w:val="21"/>
        </w:rPr>
        <w:t xml:space="preserve"> </w:t>
      </w:r>
      <w:r>
        <w:rPr>
          <w:rFonts w:ascii="PingFang SC" w:hAnsi="PingFang SC" w:eastAsia="PingFang SC" w:cs="PingFang SC"/>
          <w:spacing w:val="-1"/>
          <w:sz w:val="21"/>
          <w:szCs w:val="21"/>
        </w:rPr>
        <w:t>出生即有，通常</w:t>
      </w:r>
      <w:r>
        <w:rPr>
          <w:rFonts w:ascii="PingFang SC" w:hAnsi="PingFang SC" w:eastAsia="PingFang SC" w:cs="PingFang SC"/>
          <w:sz w:val="21"/>
          <w:szCs w:val="21"/>
        </w:rPr>
        <w:t xml:space="preserve"> </w:t>
      </w:r>
      <w:r>
        <w:rPr>
          <w:rFonts w:ascii="PingFang SC" w:hAnsi="PingFang SC" w:eastAsia="PingFang SC" w:cs="PingFang SC"/>
          <w:spacing w:val="1"/>
          <w:sz w:val="21"/>
          <w:szCs w:val="21"/>
        </w:rPr>
        <w:t>是致命的，即使做手术预后也不</w:t>
      </w:r>
      <w:r>
        <w:rPr>
          <w:rFonts w:ascii="PingFang SC" w:hAnsi="PingFang SC" w:eastAsia="PingFang SC" w:cs="PingFang SC"/>
          <w:spacing w:val="2"/>
          <w:sz w:val="21"/>
          <w:szCs w:val="21"/>
        </w:rPr>
        <w:t xml:space="preserve"> </w:t>
      </w:r>
      <w:r>
        <w:rPr>
          <w:rFonts w:ascii="PingFang SC" w:hAnsi="PingFang SC" w:eastAsia="PingFang SC" w:cs="PingFang SC"/>
          <w:spacing w:val="-10"/>
          <w:sz w:val="21"/>
          <w:szCs w:val="21"/>
        </w:rPr>
        <w:t>好。</w:t>
      </w:r>
    </w:p>
    <w:p w14:paraId="52909178">
      <w:pPr>
        <w:spacing w:before="31" w:line="172" w:lineRule="auto"/>
        <w:ind w:left="464"/>
        <w:rPr>
          <w:rFonts w:ascii="PingFang SC" w:hAnsi="PingFang SC" w:eastAsia="PingFang SC" w:cs="PingFang SC"/>
          <w:sz w:val="21"/>
          <w:szCs w:val="21"/>
        </w:rPr>
      </w:pPr>
      <w:r>
        <w:rPr>
          <w:rFonts w:ascii="PingFang SC" w:hAnsi="PingFang SC" w:eastAsia="PingFang SC" w:cs="PingFang SC"/>
          <w:spacing w:val="1"/>
          <w:sz w:val="21"/>
          <w:szCs w:val="21"/>
        </w:rPr>
        <w:t>也有极少单纯型患者出生时</w:t>
      </w:r>
    </w:p>
    <w:p w14:paraId="6BBDC3F3">
      <w:pPr>
        <w:spacing w:before="1" w:line="183" w:lineRule="auto"/>
        <w:ind w:left="38"/>
        <w:rPr>
          <w:rFonts w:ascii="PingFang SC" w:hAnsi="PingFang SC" w:eastAsia="PingFang SC" w:cs="PingFang SC"/>
          <w:sz w:val="21"/>
          <w:szCs w:val="21"/>
        </w:rPr>
      </w:pPr>
      <w:r>
        <w:rPr>
          <w:rFonts w:ascii="PingFang SC" w:hAnsi="PingFang SC" w:eastAsia="PingFang SC" w:cs="PingFang SC"/>
          <w:spacing w:val="-1"/>
          <w:sz w:val="21"/>
          <w:szCs w:val="21"/>
        </w:rPr>
        <w:t>伴随幽门闭锁，手术后可以恢复的比较好，水疱也不严重。</w:t>
      </w:r>
    </w:p>
    <w:p w14:paraId="2A91BA1D">
      <w:pPr>
        <w:spacing w:before="52" w:line="195" w:lineRule="auto"/>
        <w:ind w:left="41"/>
        <w:rPr>
          <w:rFonts w:ascii="PingFang SC" w:hAnsi="PingFang SC" w:eastAsia="PingFang SC" w:cs="PingFang SC"/>
          <w:sz w:val="27"/>
          <w:szCs w:val="27"/>
        </w:rPr>
      </w:pPr>
      <w:r>
        <w:rPr>
          <w:rFonts w:ascii="PingFang SC" w:hAnsi="PingFang SC" w:eastAsia="PingFang SC" w:cs="PingFang SC"/>
          <w:b/>
          <w:bCs/>
          <w:spacing w:val="1"/>
          <w:sz w:val="27"/>
          <w:szCs w:val="27"/>
        </w:rPr>
        <w:t>贫血</w:t>
      </w:r>
    </w:p>
    <w:p w14:paraId="1CAC935B">
      <w:pPr>
        <w:spacing w:before="16" w:line="176" w:lineRule="auto"/>
        <w:ind w:left="67" w:right="167" w:firstLine="394"/>
        <w:rPr>
          <w:rFonts w:ascii="PingFang SC" w:hAnsi="PingFang SC" w:eastAsia="PingFang SC" w:cs="PingFang SC"/>
          <w:sz w:val="21"/>
          <w:szCs w:val="21"/>
        </w:rPr>
      </w:pPr>
      <w:r>
        <w:rPr>
          <w:rFonts w:ascii="PingFang SC" w:hAnsi="PingFang SC" w:eastAsia="PingFang SC" w:cs="PingFang SC"/>
          <w:spacing w:val="5"/>
          <w:sz w:val="21"/>
          <w:szCs w:val="21"/>
        </w:rPr>
        <w:t>大疱性表皮松解症患者的贫血主要原因是创伤引起</w:t>
      </w:r>
      <w:r>
        <w:rPr>
          <w:rFonts w:ascii="PingFang SC" w:hAnsi="PingFang SC" w:eastAsia="PingFang SC" w:cs="PingFang SC"/>
          <w:spacing w:val="4"/>
          <w:sz w:val="21"/>
          <w:szCs w:val="21"/>
        </w:rPr>
        <w:t>的体液及蛋</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白流失，伤口愈合时的消耗，</w:t>
      </w:r>
      <w:r>
        <w:rPr>
          <w:rFonts w:ascii="PingFang SC" w:hAnsi="PingFang SC" w:eastAsia="PingFang SC" w:cs="PingFang SC"/>
          <w:spacing w:val="-38"/>
          <w:sz w:val="21"/>
          <w:szCs w:val="21"/>
        </w:rPr>
        <w:t xml:space="preserve"> </w:t>
      </w:r>
      <w:r>
        <w:rPr>
          <w:rFonts w:ascii="PingFang SC" w:hAnsi="PingFang SC" w:eastAsia="PingFang SC" w:cs="PingFang SC"/>
          <w:spacing w:val="-3"/>
          <w:sz w:val="21"/>
          <w:szCs w:val="21"/>
        </w:rPr>
        <w:t>以及营养摄入不足。</w:t>
      </w:r>
    </w:p>
    <w:p w14:paraId="12C8BF56">
      <w:pPr>
        <w:spacing w:before="45" w:line="181" w:lineRule="auto"/>
        <w:ind w:left="42" w:right="162" w:firstLine="419"/>
        <w:rPr>
          <w:rFonts w:ascii="PingFang SC" w:hAnsi="PingFang SC" w:eastAsia="PingFang SC" w:cs="PingFang SC"/>
          <w:sz w:val="21"/>
          <w:szCs w:val="21"/>
        </w:rPr>
      </w:pPr>
      <w:r>
        <w:rPr>
          <w:rFonts w:ascii="PingFang SC" w:hAnsi="PingFang SC" w:eastAsia="PingFang SC" w:cs="PingFang SC"/>
          <w:spacing w:val="-3"/>
          <w:sz w:val="21"/>
          <w:szCs w:val="21"/>
        </w:rPr>
        <w:t>贫血的患者除了易疲劳之外，伤口的愈合还会减慢。所以要积极</w:t>
      </w:r>
      <w:r>
        <w:rPr>
          <w:rFonts w:ascii="PingFang SC" w:hAnsi="PingFang SC" w:eastAsia="PingFang SC" w:cs="PingFang SC"/>
          <w:spacing w:val="10"/>
          <w:sz w:val="21"/>
          <w:szCs w:val="21"/>
        </w:rPr>
        <w:t xml:space="preserve"> </w:t>
      </w:r>
      <w:r>
        <w:rPr>
          <w:rFonts w:ascii="PingFang SC" w:hAnsi="PingFang SC" w:eastAsia="PingFang SC" w:cs="PingFang SC"/>
          <w:spacing w:val="-2"/>
          <w:sz w:val="21"/>
          <w:szCs w:val="21"/>
        </w:rPr>
        <w:t>纠正贫血。</w:t>
      </w:r>
    </w:p>
    <w:p w14:paraId="420817CA">
      <w:pPr>
        <w:spacing w:before="31" w:line="175" w:lineRule="auto"/>
        <w:ind w:left="36" w:right="160" w:firstLine="426"/>
        <w:jc w:val="both"/>
        <w:rPr>
          <w:rFonts w:ascii="PingFang SC" w:hAnsi="PingFang SC" w:eastAsia="PingFang SC" w:cs="PingFang SC"/>
          <w:sz w:val="21"/>
          <w:szCs w:val="21"/>
        </w:rPr>
      </w:pPr>
      <w:r>
        <w:rPr>
          <w:rFonts w:ascii="PingFang SC" w:hAnsi="PingFang SC" w:eastAsia="PingFang SC" w:cs="PingFang SC"/>
          <w:spacing w:val="-3"/>
          <w:sz w:val="21"/>
          <w:szCs w:val="21"/>
        </w:rPr>
        <w:t>极度贫血的患者短期内可通过输血纠正。但血液制品本身有传染</w:t>
      </w:r>
      <w:r>
        <w:rPr>
          <w:rFonts w:ascii="PingFang SC" w:hAnsi="PingFang SC" w:eastAsia="PingFang SC" w:cs="PingFang SC"/>
          <w:spacing w:val="11"/>
          <w:sz w:val="21"/>
          <w:szCs w:val="21"/>
        </w:rPr>
        <w:t xml:space="preserve"> </w:t>
      </w:r>
      <w:r>
        <w:rPr>
          <w:rFonts w:ascii="PingFang SC" w:hAnsi="PingFang SC" w:eastAsia="PingFang SC" w:cs="PingFang SC"/>
          <w:spacing w:val="-2"/>
          <w:sz w:val="21"/>
          <w:szCs w:val="21"/>
        </w:rPr>
        <w:t>疾病的风险，不建议患者经常输血。频繁输</w:t>
      </w:r>
      <w:r>
        <w:rPr>
          <w:rFonts w:ascii="PingFang SC" w:hAnsi="PingFang SC" w:eastAsia="PingFang SC" w:cs="PingFang SC"/>
          <w:spacing w:val="-3"/>
          <w:sz w:val="21"/>
          <w:szCs w:val="21"/>
        </w:rPr>
        <w:t>血还可能产生输血性铁过</w:t>
      </w:r>
      <w:r>
        <w:rPr>
          <w:rFonts w:ascii="PingFang SC" w:hAnsi="PingFang SC" w:eastAsia="PingFang SC" w:cs="PingFang SC"/>
          <w:sz w:val="21"/>
          <w:szCs w:val="21"/>
        </w:rPr>
        <w:t xml:space="preserve"> </w:t>
      </w:r>
      <w:r>
        <w:rPr>
          <w:rFonts w:ascii="PingFang SC" w:hAnsi="PingFang SC" w:eastAsia="PingFang SC" w:cs="PingFang SC"/>
          <w:spacing w:val="-1"/>
          <w:sz w:val="21"/>
          <w:szCs w:val="21"/>
        </w:rPr>
        <w:t>载，即体内铁元素过多。</w:t>
      </w:r>
    </w:p>
    <w:p w14:paraId="5ED83B51">
      <w:pPr>
        <w:spacing w:before="44" w:line="175" w:lineRule="auto"/>
        <w:ind w:left="37" w:firstLine="422"/>
        <w:jc w:val="both"/>
        <w:rPr>
          <w:rFonts w:ascii="PingFang SC" w:hAnsi="PingFang SC" w:eastAsia="PingFang SC" w:cs="PingFang SC"/>
          <w:sz w:val="21"/>
          <w:szCs w:val="21"/>
        </w:rPr>
      </w:pPr>
      <w:r>
        <w:rPr>
          <w:rFonts w:ascii="PingFang SC" w:hAnsi="PingFang SC" w:eastAsia="PingFang SC" w:cs="PingFang SC"/>
          <w:spacing w:val="-3"/>
          <w:sz w:val="21"/>
          <w:szCs w:val="21"/>
        </w:rPr>
        <w:t>有些贫血与身体的炎症反应有关。持续的伤口导致身体产生炎症</w:t>
      </w:r>
      <w:r>
        <w:rPr>
          <w:rFonts w:ascii="PingFang SC" w:hAnsi="PingFang SC" w:eastAsia="PingFang SC" w:cs="PingFang SC"/>
          <w:spacing w:val="3"/>
          <w:sz w:val="21"/>
          <w:szCs w:val="21"/>
        </w:rPr>
        <w:t xml:space="preserve">   </w:t>
      </w:r>
      <w:r>
        <w:rPr>
          <w:rFonts w:ascii="PingFang SC" w:hAnsi="PingFang SC" w:eastAsia="PingFang SC" w:cs="PingFang SC"/>
          <w:spacing w:val="-6"/>
          <w:sz w:val="21"/>
          <w:szCs w:val="21"/>
        </w:rPr>
        <w:t>因子，进而肝脏产生肝杀菌肽，肝杀菌肽会把铁元素限制在细胞内部。</w:t>
      </w:r>
      <w:r>
        <w:rPr>
          <w:rFonts w:ascii="PingFang SC" w:hAnsi="PingFang SC" w:eastAsia="PingFang SC" w:cs="PingFang SC"/>
          <w:spacing w:val="4"/>
          <w:sz w:val="21"/>
          <w:szCs w:val="21"/>
        </w:rPr>
        <w:t xml:space="preserve">  </w:t>
      </w:r>
      <w:r>
        <w:rPr>
          <w:rFonts w:ascii="PingFang SC" w:hAnsi="PingFang SC" w:eastAsia="PingFang SC" w:cs="PingFang SC"/>
          <w:spacing w:val="-4"/>
          <w:sz w:val="21"/>
          <w:szCs w:val="21"/>
        </w:rPr>
        <w:t>这是一种防止细菌得到铁元素的防御机制，但因为可用的铁元素不多，</w:t>
      </w:r>
      <w:r>
        <w:rPr>
          <w:rFonts w:ascii="PingFang SC" w:hAnsi="PingFang SC" w:eastAsia="PingFang SC" w:cs="PingFang SC"/>
          <w:spacing w:val="6"/>
          <w:sz w:val="21"/>
          <w:szCs w:val="21"/>
        </w:rPr>
        <w:t xml:space="preserve"> </w:t>
      </w:r>
      <w:r>
        <w:rPr>
          <w:rFonts w:ascii="PingFang SC" w:hAnsi="PingFang SC" w:eastAsia="PingFang SC" w:cs="PingFang SC"/>
          <w:spacing w:val="-3"/>
          <w:sz w:val="21"/>
          <w:szCs w:val="21"/>
        </w:rPr>
        <w:t>也会导致身体无法产生足量的血红蛋白。所以积极促进伤口愈合对纠</w:t>
      </w:r>
      <w:r>
        <w:rPr>
          <w:rFonts w:ascii="PingFang SC" w:hAnsi="PingFang SC" w:eastAsia="PingFang SC" w:cs="PingFang SC"/>
          <w:spacing w:val="5"/>
          <w:sz w:val="21"/>
          <w:szCs w:val="21"/>
        </w:rPr>
        <w:t xml:space="preserve">   </w:t>
      </w:r>
      <w:r>
        <w:rPr>
          <w:rFonts w:ascii="PingFang SC" w:hAnsi="PingFang SC" w:eastAsia="PingFang SC" w:cs="PingFang SC"/>
          <w:spacing w:val="-2"/>
          <w:sz w:val="21"/>
          <w:szCs w:val="21"/>
        </w:rPr>
        <w:t>正贫血有多方面的好处。</w:t>
      </w:r>
    </w:p>
    <w:p w14:paraId="3B90BF64">
      <w:pPr>
        <w:spacing w:line="175" w:lineRule="auto"/>
        <w:rPr>
          <w:rFonts w:ascii="PingFang SC" w:hAnsi="PingFang SC" w:eastAsia="PingFang SC" w:cs="PingFang SC"/>
          <w:sz w:val="21"/>
          <w:szCs w:val="21"/>
        </w:rPr>
        <w:sectPr>
          <w:headerReference r:id="rId43" w:type="default"/>
          <w:footerReference r:id="rId44" w:type="default"/>
          <w:pgSz w:w="8391" w:h="11909"/>
          <w:pgMar w:top="883" w:right="907" w:bottom="937" w:left="1051" w:header="869" w:footer="715" w:gutter="0"/>
          <w:cols w:space="720" w:num="1"/>
        </w:sectPr>
      </w:pPr>
    </w:p>
    <w:p w14:paraId="37F97A12">
      <w:pPr>
        <w:pStyle w:val="2"/>
        <w:spacing w:line="320" w:lineRule="auto"/>
      </w:pPr>
    </w:p>
    <w:p w14:paraId="704275C1">
      <w:pPr>
        <w:spacing w:before="96" w:line="175" w:lineRule="auto"/>
        <w:ind w:left="37" w:firstLine="421"/>
        <w:jc w:val="both"/>
        <w:rPr>
          <w:rFonts w:ascii="PingFang SC" w:hAnsi="PingFang SC" w:eastAsia="PingFang SC" w:cs="PingFang SC"/>
          <w:sz w:val="21"/>
          <w:szCs w:val="21"/>
        </w:rPr>
      </w:pPr>
      <w:r>
        <w:rPr>
          <w:rFonts w:ascii="PingFang SC" w:hAnsi="PingFang SC" w:eastAsia="PingFang SC" w:cs="PingFang SC"/>
          <w:spacing w:val="-3"/>
          <w:sz w:val="21"/>
          <w:szCs w:val="21"/>
        </w:rPr>
        <w:t>传</w:t>
      </w:r>
      <w:r>
        <w:rPr>
          <w:rFonts w:ascii="PingFang SC" w:hAnsi="PingFang SC" w:eastAsia="PingFang SC" w:cs="PingFang SC"/>
          <w:spacing w:val="-3"/>
          <w:sz w:val="21"/>
          <w:szCs w:val="21"/>
          <w:shd w:val="clear" w:fill="FFFF84"/>
        </w:rPr>
        <w:t>统的红枣、红糖补血没有任何道理。</w:t>
      </w:r>
      <w:r>
        <w:rPr>
          <w:rFonts w:ascii="PingFang SC" w:hAnsi="PingFang SC" w:eastAsia="PingFang SC" w:cs="PingFang SC"/>
          <w:spacing w:val="-36"/>
          <w:sz w:val="21"/>
          <w:szCs w:val="21"/>
          <w:shd w:val="clear" w:fill="FFFF84"/>
        </w:rPr>
        <w:t xml:space="preserve"> </w:t>
      </w:r>
      <w:r>
        <w:rPr>
          <w:rFonts w:ascii="PingFang SC" w:hAnsi="PingFang SC" w:eastAsia="PingFang SC" w:cs="PingFang SC"/>
          <w:spacing w:val="-3"/>
          <w:sz w:val="21"/>
          <w:szCs w:val="21"/>
          <w:shd w:val="clear" w:fill="FFFF84"/>
        </w:rPr>
        <w:t>E</w:t>
      </w:r>
      <w:r>
        <w:rPr>
          <w:rFonts w:ascii="PingFang SC" w:hAnsi="PingFang SC" w:eastAsia="PingFang SC" w:cs="PingFang SC"/>
          <w:spacing w:val="-3"/>
          <w:sz w:val="21"/>
          <w:szCs w:val="21"/>
        </w:rPr>
        <w:t>B</w:t>
      </w:r>
      <w:r>
        <w:rPr>
          <w:rFonts w:ascii="PingFang SC" w:hAnsi="PingFang SC" w:eastAsia="PingFang SC" w:cs="PingFang SC"/>
          <w:spacing w:val="51"/>
          <w:w w:val="101"/>
          <w:sz w:val="21"/>
          <w:szCs w:val="21"/>
        </w:rPr>
        <w:t xml:space="preserve"> </w:t>
      </w:r>
      <w:r>
        <w:rPr>
          <w:rFonts w:ascii="PingFang SC" w:hAnsi="PingFang SC" w:eastAsia="PingFang SC" w:cs="PingFang SC"/>
          <w:spacing w:val="-3"/>
          <w:sz w:val="21"/>
          <w:szCs w:val="21"/>
        </w:rPr>
        <w:t>患者补血要通过饮食</w:t>
      </w:r>
      <w:r>
        <w:rPr>
          <w:rFonts w:ascii="PingFang SC" w:hAnsi="PingFang SC" w:eastAsia="PingFang SC" w:cs="PingFang SC"/>
          <w:sz w:val="21"/>
          <w:szCs w:val="21"/>
        </w:rPr>
        <w:t xml:space="preserve">  补充铁元素，更重要的是补充蛋白质。最好的食物是普通的肉</w:t>
      </w:r>
      <w:r>
        <w:rPr>
          <w:rFonts w:ascii="PingFang SC" w:hAnsi="PingFang SC" w:eastAsia="PingFang SC" w:cs="PingFang SC"/>
          <w:spacing w:val="-1"/>
          <w:sz w:val="21"/>
          <w:szCs w:val="21"/>
        </w:rPr>
        <w:t>、蛋、</w:t>
      </w:r>
      <w:r>
        <w:rPr>
          <w:rFonts w:ascii="PingFang SC" w:hAnsi="PingFang SC" w:eastAsia="PingFang SC" w:cs="PingFang SC"/>
          <w:sz w:val="21"/>
          <w:szCs w:val="21"/>
        </w:rPr>
        <w:t xml:space="preserve"> </w:t>
      </w:r>
      <w:r>
        <w:rPr>
          <w:rFonts w:ascii="PingFang SC" w:hAnsi="PingFang SC" w:eastAsia="PingFang SC" w:cs="PingFang SC"/>
          <w:spacing w:val="-1"/>
          <w:sz w:val="21"/>
          <w:szCs w:val="21"/>
        </w:rPr>
        <w:t>奶，核心问题是多吃。也可以补充一些铁剂，如速力菲等。</w:t>
      </w:r>
    </w:p>
    <w:p w14:paraId="3CF39515">
      <w:pPr>
        <w:spacing w:before="149" w:line="187" w:lineRule="auto"/>
        <w:ind w:left="38"/>
        <w:outlineLvl w:val="1"/>
        <w:rPr>
          <w:rFonts w:ascii="PingFang SC" w:hAnsi="PingFang SC" w:eastAsia="PingFang SC" w:cs="PingFang SC"/>
          <w:sz w:val="27"/>
          <w:szCs w:val="27"/>
        </w:rPr>
      </w:pPr>
      <w:bookmarkStart w:id="97" w:name="bookmark45"/>
      <w:bookmarkEnd w:id="97"/>
      <w:bookmarkStart w:id="98" w:name="bookmark46"/>
      <w:bookmarkEnd w:id="98"/>
      <w:bookmarkStart w:id="99" w:name="_Toc89112900"/>
      <w:r>
        <w:rPr>
          <w:rFonts w:ascii="PingFang SC" w:hAnsi="PingFang SC" w:eastAsia="PingFang SC" w:cs="PingFang SC"/>
          <w:spacing w:val="10"/>
          <w:sz w:val="27"/>
          <w:szCs w:val="27"/>
        </w:rPr>
        <w:t>4.14</w:t>
      </w:r>
      <w:r>
        <w:rPr>
          <w:rFonts w:ascii="PingFang SC" w:hAnsi="PingFang SC" w:eastAsia="PingFang SC" w:cs="PingFang SC"/>
          <w:b/>
          <w:bCs/>
          <w:spacing w:val="10"/>
          <w:sz w:val="27"/>
          <w:szCs w:val="27"/>
        </w:rPr>
        <w:t>营养不良，发育迟缓</w:t>
      </w:r>
      <w:bookmarkEnd w:id="99"/>
    </w:p>
    <w:p w14:paraId="591A935D">
      <w:pPr>
        <w:spacing w:before="35" w:line="176" w:lineRule="auto"/>
        <w:ind w:left="37" w:right="71" w:firstLine="429"/>
        <w:rPr>
          <w:rFonts w:ascii="PingFang SC" w:hAnsi="PingFang SC" w:eastAsia="PingFang SC" w:cs="PingFang SC"/>
          <w:sz w:val="21"/>
          <w:szCs w:val="21"/>
        </w:rPr>
      </w:pPr>
      <w:r>
        <w:rPr>
          <w:rFonts w:ascii="PingFang SC" w:hAnsi="PingFang SC" w:eastAsia="PingFang SC" w:cs="PingFang SC"/>
          <w:spacing w:val="-3"/>
          <w:sz w:val="21"/>
          <w:szCs w:val="21"/>
        </w:rPr>
        <w:t>营养不良和发育迟缓同样源于伤口的消耗和营养摄入不足。营养</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摄入不足，会进入一种恶性循环。</w:t>
      </w:r>
    </w:p>
    <w:p w14:paraId="682AFEF7">
      <w:pPr>
        <w:spacing w:before="42" w:line="180" w:lineRule="auto"/>
        <w:ind w:left="37" w:right="64" w:firstLine="423"/>
        <w:rPr>
          <w:rFonts w:ascii="PingFang SC" w:hAnsi="PingFang SC" w:eastAsia="PingFang SC" w:cs="PingFang SC"/>
          <w:sz w:val="21"/>
          <w:szCs w:val="21"/>
        </w:rPr>
      </w:pPr>
      <w:r>
        <w:rPr>
          <w:rFonts w:ascii="PingFang SC" w:hAnsi="PingFang SC" w:eastAsia="PingFang SC" w:cs="PingFang SC"/>
          <w:spacing w:val="-3"/>
          <w:sz w:val="21"/>
          <w:szCs w:val="21"/>
        </w:rPr>
        <w:t>严重的发育迟缓可能会导致青春期延后，可能需要通过服用或注</w:t>
      </w:r>
      <w:r>
        <w:rPr>
          <w:rFonts w:ascii="PingFang SC" w:hAnsi="PingFang SC" w:eastAsia="PingFang SC" w:cs="PingFang SC"/>
          <w:spacing w:val="13"/>
          <w:sz w:val="21"/>
          <w:szCs w:val="21"/>
        </w:rPr>
        <w:t xml:space="preserve"> </w:t>
      </w:r>
      <w:r>
        <w:rPr>
          <w:rFonts w:ascii="PingFang SC" w:hAnsi="PingFang SC" w:eastAsia="PingFang SC" w:cs="PingFang SC"/>
          <w:spacing w:val="-1"/>
          <w:sz w:val="21"/>
          <w:szCs w:val="21"/>
        </w:rPr>
        <w:t>射生长素或性激素予以纠正。</w:t>
      </w:r>
    </w:p>
    <w:p w14:paraId="0D89134A">
      <w:pPr>
        <w:spacing w:before="33" w:line="174" w:lineRule="auto"/>
        <w:ind w:left="37" w:right="66" w:firstLine="428"/>
        <w:jc w:val="both"/>
        <w:rPr>
          <w:rFonts w:ascii="PingFang SC" w:hAnsi="PingFang SC" w:eastAsia="PingFang SC" w:cs="PingFang SC"/>
          <w:sz w:val="21"/>
          <w:szCs w:val="21"/>
        </w:rPr>
      </w:pPr>
      <w:r>
        <w:rPr>
          <w:rFonts w:ascii="PingFang SC" w:hAnsi="PingFang SC" w:eastAsia="PingFang SC" w:cs="PingFang SC"/>
          <w:spacing w:val="-3"/>
          <w:sz w:val="21"/>
          <w:szCs w:val="21"/>
        </w:rPr>
        <w:t>营养状况对所有人的健康都至关重要。由于人体的适应性，当营</w:t>
      </w:r>
      <w:r>
        <w:rPr>
          <w:rFonts w:ascii="PingFang SC" w:hAnsi="PingFang SC" w:eastAsia="PingFang SC" w:cs="PingFang SC"/>
          <w:spacing w:val="5"/>
          <w:sz w:val="21"/>
          <w:szCs w:val="21"/>
        </w:rPr>
        <w:t xml:space="preserve"> </w:t>
      </w:r>
      <w:r>
        <w:rPr>
          <w:rFonts w:ascii="PingFang SC" w:hAnsi="PingFang SC" w:eastAsia="PingFang SC" w:cs="PingFang SC"/>
          <w:spacing w:val="-3"/>
          <w:sz w:val="21"/>
          <w:szCs w:val="21"/>
        </w:rPr>
        <w:t>养显著不足时肌体仍能继续维持。但营养不良必然损害我们短期和长</w:t>
      </w:r>
      <w:r>
        <w:rPr>
          <w:rFonts w:ascii="PingFang SC" w:hAnsi="PingFang SC" w:eastAsia="PingFang SC" w:cs="PingFang SC"/>
          <w:spacing w:val="14"/>
          <w:sz w:val="21"/>
          <w:szCs w:val="21"/>
        </w:rPr>
        <w:t xml:space="preserve"> </w:t>
      </w:r>
      <w:r>
        <w:rPr>
          <w:rFonts w:ascii="PingFang SC" w:hAnsi="PingFang SC" w:eastAsia="PingFang SC" w:cs="PingFang SC"/>
          <w:spacing w:val="-3"/>
          <w:sz w:val="21"/>
          <w:szCs w:val="21"/>
        </w:rPr>
        <w:t>期的身体健康和心理平衡，所有人都应该尽量吃好。这里的关键问题</w:t>
      </w:r>
      <w:r>
        <w:rPr>
          <w:rFonts w:ascii="PingFang SC" w:hAnsi="PingFang SC" w:eastAsia="PingFang SC" w:cs="PingFang SC"/>
          <w:spacing w:val="14"/>
          <w:sz w:val="21"/>
          <w:szCs w:val="21"/>
        </w:rPr>
        <w:t xml:space="preserve"> </w:t>
      </w:r>
      <w:r>
        <w:rPr>
          <w:rFonts w:ascii="PingFang SC" w:hAnsi="PingFang SC" w:eastAsia="PingFang SC" w:cs="PingFang SC"/>
          <w:spacing w:val="-2"/>
          <w:sz w:val="21"/>
          <w:szCs w:val="21"/>
        </w:rPr>
        <w:t>是饮食平衡，我们每天都要摄入各种养分。</w:t>
      </w:r>
    </w:p>
    <w:p w14:paraId="7C911623">
      <w:pPr>
        <w:spacing w:before="43" w:line="184" w:lineRule="auto"/>
        <w:ind w:left="459"/>
        <w:rPr>
          <w:rFonts w:ascii="PingFang SC" w:hAnsi="PingFang SC" w:eastAsia="PingFang SC" w:cs="PingFang SC"/>
          <w:sz w:val="21"/>
          <w:szCs w:val="21"/>
        </w:rPr>
      </w:pPr>
      <w:r>
        <w:rPr>
          <w:rFonts w:ascii="PingFang SC" w:hAnsi="PingFang SC" w:eastAsia="PingFang SC" w:cs="PingFang SC"/>
          <w:spacing w:val="-2"/>
          <w:sz w:val="21"/>
          <w:szCs w:val="21"/>
        </w:rPr>
        <w:t>食物中包含很多营养成分，通常这样分类：</w:t>
      </w:r>
    </w:p>
    <w:p w14:paraId="58F8014A">
      <w:pPr>
        <w:spacing w:before="44" w:line="180" w:lineRule="auto"/>
        <w:ind w:left="40" w:right="68" w:firstLine="426"/>
        <w:rPr>
          <w:rFonts w:ascii="PingFang SC" w:hAnsi="PingFang SC" w:eastAsia="PingFang SC" w:cs="PingFang SC"/>
          <w:sz w:val="21"/>
          <w:szCs w:val="21"/>
        </w:rPr>
      </w:pPr>
      <w:r>
        <w:rPr>
          <w:rFonts w:ascii="PingFang SC" w:hAnsi="PingFang SC" w:eastAsia="PingFang SC" w:cs="PingFang SC"/>
          <w:spacing w:val="-2"/>
          <w:sz w:val="21"/>
          <w:szCs w:val="21"/>
        </w:rPr>
        <w:t>蛋白质  －</w:t>
      </w:r>
      <w:r>
        <w:rPr>
          <w:rFonts w:ascii="PingFang SC" w:hAnsi="PingFang SC" w:eastAsia="PingFang SC" w:cs="PingFang SC"/>
          <w:spacing w:val="39"/>
          <w:sz w:val="21"/>
          <w:szCs w:val="21"/>
        </w:rPr>
        <w:t xml:space="preserve"> </w:t>
      </w:r>
      <w:r>
        <w:rPr>
          <w:rFonts w:ascii="PingFang SC" w:hAnsi="PingFang SC" w:eastAsia="PingFang SC" w:cs="PingFang SC"/>
          <w:spacing w:val="-2"/>
          <w:sz w:val="21"/>
          <w:szCs w:val="21"/>
        </w:rPr>
        <w:t>脂肪  －</w:t>
      </w:r>
      <w:r>
        <w:rPr>
          <w:rFonts w:ascii="PingFang SC" w:hAnsi="PingFang SC" w:eastAsia="PingFang SC" w:cs="PingFang SC"/>
          <w:spacing w:val="41"/>
          <w:sz w:val="21"/>
          <w:szCs w:val="21"/>
        </w:rPr>
        <w:t xml:space="preserve"> </w:t>
      </w:r>
      <w:r>
        <w:rPr>
          <w:rFonts w:ascii="PingFang SC" w:hAnsi="PingFang SC" w:eastAsia="PingFang SC" w:cs="PingFang SC"/>
          <w:spacing w:val="-2"/>
          <w:sz w:val="21"/>
          <w:szCs w:val="21"/>
        </w:rPr>
        <w:t>碳水化合物  －</w:t>
      </w:r>
      <w:r>
        <w:rPr>
          <w:rFonts w:ascii="PingFang SC" w:hAnsi="PingFang SC" w:eastAsia="PingFang SC" w:cs="PingFang SC"/>
          <w:spacing w:val="45"/>
          <w:sz w:val="21"/>
          <w:szCs w:val="21"/>
        </w:rPr>
        <w:t xml:space="preserve"> </w:t>
      </w:r>
      <w:r>
        <w:rPr>
          <w:rFonts w:ascii="PingFang SC" w:hAnsi="PingFang SC" w:eastAsia="PingFang SC" w:cs="PingFang SC"/>
          <w:spacing w:val="-3"/>
          <w:sz w:val="21"/>
          <w:szCs w:val="21"/>
        </w:rPr>
        <w:t>维生素  －</w:t>
      </w:r>
      <w:r>
        <w:rPr>
          <w:rFonts w:ascii="PingFang SC" w:hAnsi="PingFang SC" w:eastAsia="PingFang SC" w:cs="PingFang SC"/>
          <w:spacing w:val="41"/>
          <w:sz w:val="21"/>
          <w:szCs w:val="21"/>
        </w:rPr>
        <w:t xml:space="preserve"> </w:t>
      </w:r>
      <w:r>
        <w:rPr>
          <w:rFonts w:ascii="PingFang SC" w:hAnsi="PingFang SC" w:eastAsia="PingFang SC" w:cs="PingFang SC"/>
          <w:spacing w:val="-3"/>
          <w:sz w:val="21"/>
          <w:szCs w:val="21"/>
        </w:rPr>
        <w:t>矿物质  －</w:t>
      </w:r>
      <w:r>
        <w:rPr>
          <w:rFonts w:ascii="PingFang SC" w:hAnsi="PingFang SC" w:eastAsia="PingFang SC" w:cs="PingFang SC"/>
          <w:spacing w:val="41"/>
          <w:w w:val="101"/>
          <w:sz w:val="21"/>
          <w:szCs w:val="21"/>
        </w:rPr>
        <w:t xml:space="preserve"> </w:t>
      </w:r>
      <w:r>
        <w:rPr>
          <w:rFonts w:ascii="PingFang SC" w:hAnsi="PingFang SC" w:eastAsia="PingFang SC" w:cs="PingFang SC"/>
          <w:spacing w:val="-3"/>
          <w:sz w:val="21"/>
          <w:szCs w:val="21"/>
        </w:rPr>
        <w:t>纤</w:t>
      </w:r>
      <w:r>
        <w:rPr>
          <w:rFonts w:ascii="PingFang SC" w:hAnsi="PingFang SC" w:eastAsia="PingFang SC" w:cs="PingFang SC"/>
          <w:sz w:val="21"/>
          <w:szCs w:val="21"/>
        </w:rPr>
        <w:t xml:space="preserve"> </w:t>
      </w:r>
      <w:r>
        <w:rPr>
          <w:rFonts w:ascii="PingFang SC" w:hAnsi="PingFang SC" w:eastAsia="PingFang SC" w:cs="PingFang SC"/>
          <w:spacing w:val="-6"/>
          <w:sz w:val="21"/>
          <w:szCs w:val="21"/>
        </w:rPr>
        <w:t>维素</w:t>
      </w:r>
      <w:r>
        <w:rPr>
          <w:rFonts w:ascii="PingFang SC" w:hAnsi="PingFang SC" w:eastAsia="PingFang SC" w:cs="PingFang SC"/>
          <w:spacing w:val="63"/>
          <w:sz w:val="21"/>
          <w:szCs w:val="21"/>
        </w:rPr>
        <w:t xml:space="preserve"> </w:t>
      </w:r>
      <w:r>
        <w:rPr>
          <w:rFonts w:ascii="PingFang SC" w:hAnsi="PingFang SC" w:eastAsia="PingFang SC" w:cs="PingFang SC"/>
          <w:spacing w:val="-6"/>
          <w:sz w:val="21"/>
          <w:szCs w:val="21"/>
        </w:rPr>
        <w:t>－</w:t>
      </w:r>
      <w:r>
        <w:rPr>
          <w:rFonts w:ascii="PingFang SC" w:hAnsi="PingFang SC" w:eastAsia="PingFang SC" w:cs="PingFang SC"/>
          <w:spacing w:val="34"/>
          <w:sz w:val="21"/>
          <w:szCs w:val="21"/>
        </w:rPr>
        <w:t xml:space="preserve"> </w:t>
      </w:r>
      <w:r>
        <w:rPr>
          <w:rFonts w:ascii="PingFang SC" w:hAnsi="PingFang SC" w:eastAsia="PingFang SC" w:cs="PingFang SC"/>
          <w:spacing w:val="-6"/>
          <w:sz w:val="21"/>
          <w:szCs w:val="21"/>
        </w:rPr>
        <w:t>水</w:t>
      </w:r>
    </w:p>
    <w:p w14:paraId="74C35D0A">
      <w:pPr>
        <w:spacing w:before="2" w:line="2730" w:lineRule="exact"/>
        <w:ind w:firstLine="562"/>
      </w:pPr>
      <w:r>
        <w:rPr>
          <w:position w:val="-54"/>
        </w:rPr>
        <w:drawing>
          <wp:inline distT="0" distB="0" distL="0" distR="0">
            <wp:extent cx="3277235" cy="1733550"/>
            <wp:effectExtent l="0" t="0" r="0" b="0"/>
            <wp:docPr id="96" name="IM 96"/>
            <wp:cNvGraphicFramePr/>
            <a:graphic xmlns:a="http://schemas.openxmlformats.org/drawingml/2006/main">
              <a:graphicData uri="http://schemas.openxmlformats.org/drawingml/2006/picture">
                <pic:pic xmlns:pic="http://schemas.openxmlformats.org/drawingml/2006/picture">
                  <pic:nvPicPr>
                    <pic:cNvPr id="96" name="IM 96"/>
                    <pic:cNvPicPr/>
                  </pic:nvPicPr>
                  <pic:blipFill>
                    <a:blip r:embed="rId185"/>
                    <a:stretch>
                      <a:fillRect/>
                    </a:stretch>
                  </pic:blipFill>
                  <pic:spPr>
                    <a:xfrm>
                      <a:off x="0" y="0"/>
                      <a:ext cx="3277362" cy="1733550"/>
                    </a:xfrm>
                    <a:prstGeom prst="rect">
                      <a:avLst/>
                    </a:prstGeom>
                  </pic:spPr>
                </pic:pic>
              </a:graphicData>
            </a:graphic>
          </wp:inline>
        </w:drawing>
      </w:r>
    </w:p>
    <w:p w14:paraId="61D627D0">
      <w:pPr>
        <w:spacing w:before="92" w:line="176" w:lineRule="auto"/>
        <w:ind w:left="37" w:right="16" w:firstLine="424"/>
        <w:jc w:val="both"/>
        <w:rPr>
          <w:rFonts w:ascii="PingFang SC" w:hAnsi="PingFang SC" w:eastAsia="PingFang SC" w:cs="PingFang SC"/>
          <w:sz w:val="21"/>
          <w:szCs w:val="21"/>
        </w:rPr>
      </w:pPr>
      <w:r>
        <w:rPr>
          <w:rFonts w:ascii="PingFang SC" w:hAnsi="PingFang SC" w:eastAsia="PingFang SC" w:cs="PingFang SC"/>
          <w:spacing w:val="-1"/>
          <w:sz w:val="21"/>
          <w:szCs w:val="21"/>
        </w:rPr>
        <w:t>很多食物包含多种营养成分。比如全脂牛奶包含蛋白质，脂肪，</w:t>
      </w:r>
      <w:r>
        <w:rPr>
          <w:rFonts w:ascii="PingFang SC" w:hAnsi="PingFang SC" w:eastAsia="PingFang SC" w:cs="PingFang SC"/>
          <w:spacing w:val="4"/>
          <w:sz w:val="21"/>
          <w:szCs w:val="21"/>
        </w:rPr>
        <w:t xml:space="preserve"> </w:t>
      </w:r>
      <w:r>
        <w:rPr>
          <w:rFonts w:ascii="PingFang SC" w:hAnsi="PingFang SC" w:eastAsia="PingFang SC" w:cs="PingFang SC"/>
          <w:spacing w:val="-3"/>
          <w:sz w:val="21"/>
          <w:szCs w:val="21"/>
        </w:rPr>
        <w:t>碳水化合物和钙；面食含有碳水化合物，蛋白质和纤维；奶酪含有蛋</w:t>
      </w:r>
      <w:r>
        <w:rPr>
          <w:rFonts w:ascii="PingFang SC" w:hAnsi="PingFang SC" w:eastAsia="PingFang SC" w:cs="PingFang SC"/>
          <w:spacing w:val="7"/>
          <w:sz w:val="21"/>
          <w:szCs w:val="21"/>
        </w:rPr>
        <w:t xml:space="preserve">  </w:t>
      </w:r>
      <w:r>
        <w:rPr>
          <w:rFonts w:ascii="PingFang SC" w:hAnsi="PingFang SC" w:eastAsia="PingFang SC" w:cs="PingFang SC"/>
          <w:spacing w:val="-3"/>
          <w:sz w:val="21"/>
          <w:szCs w:val="21"/>
        </w:rPr>
        <w:t>白质和脂肪。另一方面，有些食物主要只有一种营养，比如糖几乎是</w:t>
      </w:r>
      <w:r>
        <w:rPr>
          <w:rFonts w:ascii="PingFang SC" w:hAnsi="PingFang SC" w:eastAsia="PingFang SC" w:cs="PingFang SC"/>
          <w:spacing w:val="7"/>
          <w:sz w:val="21"/>
          <w:szCs w:val="21"/>
        </w:rPr>
        <w:t xml:space="preserve">  </w:t>
      </w:r>
      <w:r>
        <w:rPr>
          <w:rFonts w:ascii="PingFang SC" w:hAnsi="PingFang SC" w:eastAsia="PingFang SC" w:cs="PingFang SC"/>
          <w:spacing w:val="-2"/>
          <w:sz w:val="21"/>
          <w:szCs w:val="21"/>
        </w:rPr>
        <w:t>纯碳水化合物；奶油几乎全是脂肪。</w:t>
      </w:r>
    </w:p>
    <w:p w14:paraId="48701056">
      <w:pPr>
        <w:spacing w:before="28" w:line="178" w:lineRule="auto"/>
        <w:ind w:left="48" w:right="66" w:firstLine="410"/>
        <w:rPr>
          <w:rFonts w:ascii="PingFang SC" w:hAnsi="PingFang SC" w:eastAsia="PingFang SC" w:cs="PingFang SC"/>
          <w:sz w:val="21"/>
          <w:szCs w:val="21"/>
        </w:rPr>
      </w:pPr>
      <w:r>
        <w:rPr>
          <w:rFonts w:ascii="PingFang SC" w:hAnsi="PingFang SC" w:eastAsia="PingFang SC" w:cs="PingFang SC"/>
          <w:spacing w:val="-3"/>
          <w:sz w:val="21"/>
          <w:szCs w:val="21"/>
        </w:rPr>
        <w:t>对营养而言，平衡就是好，每天都要摄入上述所有营养成分。这</w:t>
      </w:r>
      <w:r>
        <w:rPr>
          <w:rFonts w:ascii="PingFang SC" w:hAnsi="PingFang SC" w:eastAsia="PingFang SC" w:cs="PingFang SC"/>
          <w:spacing w:val="12"/>
          <w:sz w:val="21"/>
          <w:szCs w:val="21"/>
        </w:rPr>
        <w:t xml:space="preserve"> </w:t>
      </w:r>
      <w:r>
        <w:rPr>
          <w:rFonts w:ascii="PingFang SC" w:hAnsi="PingFang SC" w:eastAsia="PingFang SC" w:cs="PingFang SC"/>
          <w:spacing w:val="-3"/>
          <w:sz w:val="21"/>
          <w:szCs w:val="21"/>
        </w:rPr>
        <w:t>听起来困难实际上容易，很多食物组合都可以提供均衡的营养，不要</w:t>
      </w:r>
    </w:p>
    <w:p w14:paraId="265F269C">
      <w:pPr>
        <w:spacing w:line="178" w:lineRule="auto"/>
        <w:rPr>
          <w:rFonts w:ascii="PingFang SC" w:hAnsi="PingFang SC" w:eastAsia="PingFang SC" w:cs="PingFang SC"/>
          <w:sz w:val="21"/>
          <w:szCs w:val="21"/>
        </w:rPr>
        <w:sectPr>
          <w:headerReference r:id="rId45" w:type="default"/>
          <w:footerReference r:id="rId46" w:type="default"/>
          <w:pgSz w:w="8391" w:h="11909"/>
          <w:pgMar w:top="883" w:right="1002" w:bottom="937" w:left="1051" w:header="869" w:footer="716" w:gutter="0"/>
          <w:cols w:space="720" w:num="1"/>
        </w:sectPr>
      </w:pPr>
    </w:p>
    <w:p w14:paraId="0A0B4766">
      <w:pPr>
        <w:pStyle w:val="2"/>
        <w:spacing w:line="320" w:lineRule="auto"/>
      </w:pPr>
    </w:p>
    <w:p w14:paraId="5E620E12">
      <w:pPr>
        <w:spacing w:before="96" w:line="191" w:lineRule="auto"/>
        <w:ind w:left="36"/>
        <w:rPr>
          <w:ins w:id="266" w:author="零 [2]" w:date="2025-11-12T12:19:54Z"/>
          <w:rFonts w:hint="eastAsia" w:ascii="PingFang SC" w:hAnsi="PingFang SC" w:eastAsia="PingFang SC" w:cs="PingFang SC"/>
          <w:spacing w:val="-1"/>
          <w:sz w:val="21"/>
          <w:szCs w:val="21"/>
          <w:lang w:val="en-US" w:eastAsia="zh-CN"/>
        </w:rPr>
      </w:pPr>
      <w:r>
        <w:rPr>
          <w:rFonts w:ascii="PingFang SC" w:hAnsi="PingFang SC" w:eastAsia="PingFang SC" w:cs="PingFang SC"/>
          <w:spacing w:val="-1"/>
          <w:sz w:val="21"/>
          <w:szCs w:val="21"/>
        </w:rPr>
        <w:t>挑食就好。</w:t>
      </w:r>
      <w:ins w:id="267" w:author="零 [2]" w:date="2025-11-12T12:18:10Z">
        <w:r>
          <w:rPr>
            <w:rFonts w:hint="eastAsia" w:ascii="PingFang SC" w:hAnsi="PingFang SC" w:eastAsia="PingFang SC" w:cs="PingFang SC"/>
            <w:spacing w:val="-1"/>
            <w:sz w:val="21"/>
            <w:szCs w:val="21"/>
            <w:lang w:val="en-US" w:eastAsia="zh-CN"/>
          </w:rPr>
          <w:t>对于</w:t>
        </w:r>
      </w:ins>
      <w:ins w:id="268" w:author="零 [2]" w:date="2025-11-12T12:18:14Z">
        <w:r>
          <w:rPr>
            <w:rFonts w:hint="default" w:ascii="PingFang SC" w:hAnsi="PingFang SC" w:eastAsia="PingFang SC" w:cs="PingFang SC"/>
            <w:spacing w:val="-1"/>
            <w:sz w:val="21"/>
            <w:szCs w:val="21"/>
            <w:lang w:val="en-US" w:eastAsia="zh-CN"/>
          </w:rPr>
          <w:t>EB</w:t>
        </w:r>
      </w:ins>
      <w:ins w:id="269" w:author="零 [2]" w:date="2025-11-12T12:18:16Z">
        <w:r>
          <w:rPr>
            <w:rFonts w:hint="eastAsia" w:ascii="PingFang SC" w:hAnsi="PingFang SC" w:eastAsia="PingFang SC" w:cs="PingFang SC"/>
            <w:spacing w:val="-1"/>
            <w:sz w:val="21"/>
            <w:szCs w:val="21"/>
            <w:lang w:val="en-US" w:eastAsia="zh-CN"/>
          </w:rPr>
          <w:t>婴儿，</w:t>
        </w:r>
      </w:ins>
      <w:ins w:id="270" w:author="零 [2]" w:date="2025-11-12T12:18:18Z">
        <w:r>
          <w:rPr>
            <w:rFonts w:hint="eastAsia" w:ascii="PingFang SC" w:hAnsi="PingFang SC" w:eastAsia="PingFang SC" w:cs="PingFang SC"/>
            <w:spacing w:val="-1"/>
            <w:sz w:val="21"/>
            <w:szCs w:val="21"/>
            <w:lang w:val="en-US" w:eastAsia="zh-CN"/>
          </w:rPr>
          <w:t>推荐</w:t>
        </w:r>
      </w:ins>
      <w:ins w:id="271" w:author="零 [2]" w:date="2025-11-12T12:18:20Z">
        <w:r>
          <w:rPr>
            <w:rFonts w:hint="eastAsia" w:ascii="PingFang SC" w:hAnsi="PingFang SC" w:eastAsia="PingFang SC" w:cs="PingFang SC"/>
            <w:spacing w:val="-1"/>
            <w:sz w:val="21"/>
            <w:szCs w:val="21"/>
            <w:lang w:val="en-US" w:eastAsia="zh-CN"/>
          </w:rPr>
          <w:t>使用</w:t>
        </w:r>
      </w:ins>
      <w:ins w:id="272" w:author="零 [2]" w:date="2025-11-12T12:18:22Z">
        <w:r>
          <w:rPr>
            <w:rFonts w:hint="eastAsia" w:ascii="PingFang SC" w:hAnsi="PingFang SC" w:eastAsia="PingFang SC" w:cs="PingFang SC"/>
            <w:spacing w:val="-1"/>
            <w:sz w:val="21"/>
            <w:szCs w:val="21"/>
            <w:lang w:val="en-US" w:eastAsia="zh-CN"/>
          </w:rPr>
          <w:t>母乳</w:t>
        </w:r>
      </w:ins>
      <w:ins w:id="273" w:author="零 [2]" w:date="2025-11-12T12:18:24Z">
        <w:r>
          <w:rPr>
            <w:rFonts w:hint="eastAsia" w:ascii="PingFang SC" w:hAnsi="PingFang SC" w:eastAsia="PingFang SC" w:cs="PingFang SC"/>
            <w:spacing w:val="-1"/>
            <w:sz w:val="21"/>
            <w:szCs w:val="21"/>
            <w:lang w:val="en-US" w:eastAsia="zh-CN"/>
          </w:rPr>
          <w:t>喂养</w:t>
        </w:r>
      </w:ins>
      <w:ins w:id="274" w:author="零 [2]" w:date="2025-11-12T12:18:25Z">
        <w:r>
          <w:rPr>
            <w:rFonts w:hint="eastAsia" w:ascii="PingFang SC" w:hAnsi="PingFang SC" w:eastAsia="PingFang SC" w:cs="PingFang SC"/>
            <w:spacing w:val="-1"/>
            <w:sz w:val="21"/>
            <w:szCs w:val="21"/>
            <w:lang w:val="en-US" w:eastAsia="zh-CN"/>
          </w:rPr>
          <w:t>，</w:t>
        </w:r>
      </w:ins>
      <w:ins w:id="275" w:author="零 [2]" w:date="2025-11-12T12:18:26Z">
        <w:r>
          <w:rPr>
            <w:rFonts w:hint="eastAsia" w:ascii="PingFang SC" w:hAnsi="PingFang SC" w:eastAsia="PingFang SC" w:cs="PingFang SC"/>
            <w:spacing w:val="-1"/>
            <w:sz w:val="21"/>
            <w:szCs w:val="21"/>
            <w:lang w:val="en-US" w:eastAsia="zh-CN"/>
          </w:rPr>
          <w:t>若</w:t>
        </w:r>
      </w:ins>
      <w:ins w:id="276" w:author="零 [2]" w:date="2025-11-12T12:18:27Z">
        <w:r>
          <w:rPr>
            <w:rFonts w:hint="eastAsia" w:ascii="PingFang SC" w:hAnsi="PingFang SC" w:eastAsia="PingFang SC" w:cs="PingFang SC"/>
            <w:spacing w:val="-1"/>
            <w:sz w:val="21"/>
            <w:szCs w:val="21"/>
            <w:lang w:val="en-US" w:eastAsia="zh-CN"/>
          </w:rPr>
          <w:t>不能</w:t>
        </w:r>
      </w:ins>
      <w:ins w:id="277" w:author="零 [2]" w:date="2025-11-12T12:18:30Z">
        <w:r>
          <w:rPr>
            <w:rFonts w:hint="eastAsia" w:ascii="PingFang SC" w:hAnsi="PingFang SC" w:eastAsia="PingFang SC" w:cs="PingFang SC"/>
            <w:spacing w:val="-1"/>
            <w:sz w:val="21"/>
            <w:szCs w:val="21"/>
            <w:lang w:val="en-US" w:eastAsia="zh-CN"/>
          </w:rPr>
          <w:t>母乳</w:t>
        </w:r>
      </w:ins>
      <w:ins w:id="278" w:author="零 [2]" w:date="2025-11-12T12:18:32Z">
        <w:r>
          <w:rPr>
            <w:rFonts w:hint="eastAsia" w:ascii="PingFang SC" w:hAnsi="PingFang SC" w:eastAsia="PingFang SC" w:cs="PingFang SC"/>
            <w:spacing w:val="-1"/>
            <w:sz w:val="21"/>
            <w:szCs w:val="21"/>
            <w:lang w:val="en-US" w:eastAsia="zh-CN"/>
          </w:rPr>
          <w:t>喂养</w:t>
        </w:r>
      </w:ins>
      <w:ins w:id="279" w:author="零 [2]" w:date="2025-11-12T12:18:33Z">
        <w:r>
          <w:rPr>
            <w:rFonts w:hint="eastAsia" w:ascii="PingFang SC" w:hAnsi="PingFang SC" w:eastAsia="PingFang SC" w:cs="PingFang SC"/>
            <w:spacing w:val="-1"/>
            <w:sz w:val="21"/>
            <w:szCs w:val="21"/>
            <w:lang w:val="en-US" w:eastAsia="zh-CN"/>
          </w:rPr>
          <w:t>或</w:t>
        </w:r>
      </w:ins>
      <w:ins w:id="280" w:author="零 [2]" w:date="2025-11-12T12:18:37Z">
        <w:r>
          <w:rPr>
            <w:rFonts w:hint="eastAsia" w:ascii="PingFang SC" w:hAnsi="PingFang SC" w:eastAsia="PingFang SC" w:cs="PingFang SC"/>
            <w:spacing w:val="-1"/>
            <w:sz w:val="21"/>
            <w:szCs w:val="21"/>
            <w:lang w:val="en-US" w:eastAsia="zh-CN"/>
          </w:rPr>
          <w:t>体重增长</w:t>
        </w:r>
      </w:ins>
      <w:ins w:id="281" w:author="零 [2]" w:date="2025-11-12T12:18:39Z">
        <w:r>
          <w:rPr>
            <w:rFonts w:hint="eastAsia" w:ascii="PingFang SC" w:hAnsi="PingFang SC" w:eastAsia="PingFang SC" w:cs="PingFang SC"/>
            <w:spacing w:val="-1"/>
            <w:sz w:val="21"/>
            <w:szCs w:val="21"/>
            <w:lang w:val="en-US" w:eastAsia="zh-CN"/>
          </w:rPr>
          <w:t>缓慢，</w:t>
        </w:r>
      </w:ins>
      <w:ins w:id="282" w:author="零 [2]" w:date="2025-11-12T12:18:45Z">
        <w:r>
          <w:rPr>
            <w:rFonts w:hint="eastAsia" w:ascii="PingFang SC" w:hAnsi="PingFang SC" w:eastAsia="PingFang SC" w:cs="PingFang SC"/>
            <w:spacing w:val="-1"/>
            <w:sz w:val="21"/>
            <w:szCs w:val="21"/>
            <w:lang w:val="en-US" w:eastAsia="zh-CN"/>
          </w:rPr>
          <w:t>应</w:t>
        </w:r>
      </w:ins>
      <w:ins w:id="283" w:author="零 [2]" w:date="2025-11-12T12:18:46Z">
        <w:r>
          <w:rPr>
            <w:rFonts w:hint="eastAsia" w:ascii="PingFang SC" w:hAnsi="PingFang SC" w:eastAsia="PingFang SC" w:cs="PingFang SC"/>
            <w:spacing w:val="-1"/>
            <w:sz w:val="21"/>
            <w:szCs w:val="21"/>
            <w:lang w:val="en-US" w:eastAsia="zh-CN"/>
          </w:rPr>
          <w:t>及时</w:t>
        </w:r>
      </w:ins>
      <w:ins w:id="284" w:author="零 [2]" w:date="2025-11-12T12:18:48Z">
        <w:r>
          <w:rPr>
            <w:rFonts w:hint="eastAsia" w:ascii="PingFang SC" w:hAnsi="PingFang SC" w:eastAsia="PingFang SC" w:cs="PingFang SC"/>
            <w:spacing w:val="-1"/>
            <w:sz w:val="21"/>
            <w:szCs w:val="21"/>
            <w:lang w:val="en-US" w:eastAsia="zh-CN"/>
          </w:rPr>
          <w:t>就医</w:t>
        </w:r>
      </w:ins>
      <w:ins w:id="285" w:author="零 [2]" w:date="2025-11-12T12:18:51Z">
        <w:r>
          <w:rPr>
            <w:rFonts w:hint="eastAsia" w:ascii="PingFang SC" w:hAnsi="PingFang SC" w:eastAsia="PingFang SC" w:cs="PingFang SC"/>
            <w:spacing w:val="-1"/>
            <w:sz w:val="21"/>
            <w:szCs w:val="21"/>
            <w:lang w:val="en-US" w:eastAsia="zh-CN"/>
          </w:rPr>
          <w:t>更换</w:t>
        </w:r>
      </w:ins>
      <w:ins w:id="286" w:author="零 [2]" w:date="2025-11-12T12:18:52Z">
        <w:r>
          <w:rPr>
            <w:rFonts w:hint="eastAsia" w:ascii="PingFang SC" w:hAnsi="PingFang SC" w:eastAsia="PingFang SC" w:cs="PingFang SC"/>
            <w:spacing w:val="-1"/>
            <w:sz w:val="21"/>
            <w:szCs w:val="21"/>
            <w:lang w:val="en-US" w:eastAsia="zh-CN"/>
          </w:rPr>
          <w:t>为</w:t>
        </w:r>
      </w:ins>
      <w:ins w:id="287" w:author="零 [2]" w:date="2025-11-12T12:18:55Z">
        <w:r>
          <w:rPr>
            <w:rFonts w:hint="eastAsia" w:ascii="PingFang SC" w:hAnsi="PingFang SC" w:eastAsia="PingFang SC" w:cs="PingFang SC"/>
            <w:spacing w:val="-1"/>
            <w:sz w:val="21"/>
            <w:szCs w:val="21"/>
            <w:lang w:val="en-US" w:eastAsia="zh-CN"/>
          </w:rPr>
          <w:t>补充</w:t>
        </w:r>
      </w:ins>
      <w:ins w:id="288" w:author="零 [2]" w:date="2025-11-12T12:18:57Z">
        <w:r>
          <w:rPr>
            <w:rFonts w:hint="eastAsia" w:ascii="PingFang SC" w:hAnsi="PingFang SC" w:eastAsia="PingFang SC" w:cs="PingFang SC"/>
            <w:spacing w:val="-1"/>
            <w:sz w:val="21"/>
            <w:szCs w:val="21"/>
            <w:lang w:val="en-US" w:eastAsia="zh-CN"/>
          </w:rPr>
          <w:t>加强</w:t>
        </w:r>
      </w:ins>
      <w:ins w:id="289" w:author="零 [2]" w:date="2025-11-12T12:18:59Z">
        <w:r>
          <w:rPr>
            <w:rFonts w:hint="eastAsia" w:ascii="PingFang SC" w:hAnsi="PingFang SC" w:eastAsia="PingFang SC" w:cs="PingFang SC"/>
            <w:spacing w:val="-1"/>
            <w:sz w:val="21"/>
            <w:szCs w:val="21"/>
            <w:lang w:val="en-US" w:eastAsia="zh-CN"/>
          </w:rPr>
          <w:t>营养的</w:t>
        </w:r>
      </w:ins>
      <w:ins w:id="290" w:author="零 [2]" w:date="2025-11-12T12:19:06Z">
        <w:r>
          <w:rPr>
            <w:rFonts w:hint="eastAsia" w:ascii="PingFang SC" w:hAnsi="PingFang SC" w:eastAsia="PingFang SC" w:cs="PingFang SC"/>
            <w:spacing w:val="-1"/>
            <w:sz w:val="21"/>
            <w:szCs w:val="21"/>
            <w:lang w:val="en-US" w:eastAsia="zh-CN"/>
          </w:rPr>
          <w:t>配方奶粉</w:t>
        </w:r>
      </w:ins>
      <w:ins w:id="291" w:author="零 [2]" w:date="2025-11-12T12:19:11Z">
        <w:r>
          <w:rPr>
            <w:rFonts w:hint="eastAsia" w:ascii="PingFang SC" w:hAnsi="PingFang SC" w:eastAsia="PingFang SC" w:cs="PingFang SC"/>
            <w:spacing w:val="-1"/>
            <w:sz w:val="21"/>
            <w:szCs w:val="21"/>
            <w:lang w:val="en-US" w:eastAsia="zh-CN"/>
          </w:rPr>
          <w:t>。</w:t>
        </w:r>
      </w:ins>
    </w:p>
    <w:p w14:paraId="2C233FA8">
      <w:pPr>
        <w:spacing w:before="96" w:line="191" w:lineRule="auto"/>
        <w:ind w:left="36"/>
        <w:rPr>
          <w:ins w:id="293" w:author="零 [2]" w:date="2025-11-12T12:20:17Z"/>
          <w:rFonts w:hint="eastAsia" w:ascii="PingFang SC" w:hAnsi="PingFang SC" w:eastAsia="PingFang SC" w:cs="PingFang SC"/>
          <w:b w:val="0"/>
          <w:bCs w:val="0"/>
          <w:spacing w:val="-1"/>
          <w:sz w:val="21"/>
          <w:szCs w:val="21"/>
          <w:lang w:val="en-US" w:eastAsia="zh-CN"/>
          <w:rPrChange w:id="294" w:author="零 [2]" w:date="2025-11-12T12:20:20Z">
            <w:rPr>
              <w:ins w:id="295" w:author="零 [2]" w:date="2025-11-12T12:20:17Z"/>
              <w:rFonts w:hint="eastAsia" w:ascii="PingFang SC Semibold" w:hAnsi="PingFang SC Semibold" w:eastAsia="PingFang SC Semibold" w:cs="PingFang SC Semibold"/>
              <w:b/>
              <w:bCs/>
              <w:spacing w:val="-1"/>
              <w:sz w:val="21"/>
              <w:szCs w:val="21"/>
              <w:lang w:val="en-US" w:eastAsia="zh-CN"/>
            </w:rPr>
          </w:rPrChange>
        </w:rPr>
        <w:pPrChange w:id="292" w:author="零 [2]" w:date="2025-11-12T12:20:26Z">
          <w:pPr>
            <w:spacing w:before="96" w:line="191" w:lineRule="auto"/>
            <w:ind w:left="36"/>
          </w:pPr>
        </w:pPrChange>
      </w:pPr>
      <w:ins w:id="296" w:author="零 [2]" w:date="2025-11-12T12:19:59Z">
        <w:r>
          <w:rPr>
            <w:rFonts w:hint="eastAsia" w:ascii="PingFang SC Semibold" w:hAnsi="PingFang SC Semibold" w:eastAsia="PingFang SC Semibold" w:cs="PingFang SC Semibold"/>
            <w:b/>
            <w:bCs/>
            <w:spacing w:val="-1"/>
            <w:sz w:val="21"/>
            <w:szCs w:val="21"/>
            <w:lang w:val="en-US" w:eastAsia="zh-CN"/>
            <w:rPrChange w:id="297" w:author="零 [2]" w:date="2025-11-12T12:20:04Z">
              <w:rPr>
                <w:rFonts w:hint="eastAsia" w:ascii="PingFang SC" w:hAnsi="PingFang SC" w:eastAsia="PingFang SC" w:cs="PingFang SC"/>
                <w:spacing w:val="-1"/>
                <w:sz w:val="21"/>
                <w:szCs w:val="21"/>
                <w:lang w:val="en-US" w:eastAsia="zh-CN"/>
              </w:rPr>
            </w:rPrChange>
          </w:rPr>
          <w:t>微量</w:t>
        </w:r>
      </w:ins>
      <w:ins w:id="299" w:author="零 [2]" w:date="2025-11-12T12:20:01Z">
        <w:r>
          <w:rPr>
            <w:rFonts w:hint="eastAsia" w:ascii="PingFang SC Semibold" w:hAnsi="PingFang SC Semibold" w:eastAsia="PingFang SC Semibold" w:cs="PingFang SC Semibold"/>
            <w:b/>
            <w:bCs/>
            <w:spacing w:val="-1"/>
            <w:sz w:val="21"/>
            <w:szCs w:val="21"/>
            <w:lang w:val="en-US" w:eastAsia="zh-CN"/>
            <w:rPrChange w:id="300" w:author="零 [2]" w:date="2025-11-12T12:20:04Z">
              <w:rPr>
                <w:rFonts w:hint="eastAsia" w:ascii="PingFang SC" w:hAnsi="PingFang SC" w:eastAsia="PingFang SC" w:cs="PingFang SC"/>
                <w:spacing w:val="-1"/>
                <w:sz w:val="21"/>
                <w:szCs w:val="21"/>
                <w:lang w:val="en-US" w:eastAsia="zh-CN"/>
              </w:rPr>
            </w:rPrChange>
          </w:rPr>
          <w:t>营养素</w:t>
        </w:r>
      </w:ins>
      <w:ins w:id="302" w:author="零 [2]" w:date="2025-11-12T12:20:05Z">
        <w:r>
          <w:rPr>
            <w:rFonts w:hint="eastAsia" w:ascii="PingFang SC Semibold" w:hAnsi="PingFang SC Semibold" w:eastAsia="PingFang SC Semibold" w:cs="PingFang SC Semibold"/>
            <w:b/>
            <w:bCs/>
            <w:spacing w:val="-1"/>
            <w:sz w:val="21"/>
            <w:szCs w:val="21"/>
            <w:lang w:val="en-US" w:eastAsia="zh-CN"/>
          </w:rPr>
          <w:t>：</w:t>
        </w:r>
      </w:ins>
      <w:ins w:id="303" w:author="零 [2]" w:date="2025-11-12T12:20:17Z">
        <w:r>
          <w:rPr>
            <w:rFonts w:hint="eastAsia" w:ascii="PingFang SC" w:hAnsi="PingFang SC" w:eastAsia="PingFang SC" w:cs="PingFang SC"/>
            <w:b w:val="0"/>
            <w:bCs w:val="0"/>
            <w:spacing w:val="-1"/>
            <w:sz w:val="21"/>
            <w:szCs w:val="21"/>
            <w:lang w:val="en-US" w:eastAsia="zh-CN"/>
            <w:rPrChange w:id="304" w:author="零 [2]" w:date="2025-11-12T12:20:20Z">
              <w:rPr>
                <w:rFonts w:hint="eastAsia" w:ascii="PingFang SC Semibold" w:hAnsi="PingFang SC Semibold" w:eastAsia="PingFang SC Semibold" w:cs="PingFang SC Semibold"/>
                <w:b/>
                <w:bCs/>
                <w:spacing w:val="-1"/>
                <w:sz w:val="21"/>
                <w:szCs w:val="21"/>
                <w:lang w:val="en-US" w:eastAsia="zh-CN"/>
              </w:rPr>
            </w:rPrChange>
          </w:rPr>
          <w:t>应定期检查⾎清微量营养素⽔平，如铁、锌、硒、维⽣素B12、维⽣素A和叶酸</w:t>
        </w:r>
      </w:ins>
      <w:ins w:id="306" w:author="零 [2]" w:date="2025-11-12T12:20:28Z">
        <w:r>
          <w:rPr>
            <w:rFonts w:hint="eastAsia" w:ascii="PingFang SC" w:hAnsi="PingFang SC" w:eastAsia="PingFang SC" w:cs="PingFang SC"/>
            <w:b w:val="0"/>
            <w:bCs w:val="0"/>
            <w:spacing w:val="-1"/>
            <w:sz w:val="21"/>
            <w:szCs w:val="21"/>
            <w:lang w:val="en-US" w:eastAsia="zh-CN"/>
          </w:rPr>
          <w:t>。</w:t>
        </w:r>
      </w:ins>
      <w:ins w:id="307" w:author="零 [2]" w:date="2025-11-12T12:20:17Z">
        <w:r>
          <w:rPr>
            <w:rFonts w:hint="eastAsia" w:ascii="PingFang SC" w:hAnsi="PingFang SC" w:eastAsia="PingFang SC" w:cs="PingFang SC"/>
            <w:b w:val="0"/>
            <w:bCs w:val="0"/>
            <w:spacing w:val="-1"/>
            <w:sz w:val="21"/>
            <w:szCs w:val="21"/>
            <w:lang w:val="en-US" w:eastAsia="zh-CN"/>
            <w:rPrChange w:id="308" w:author="零 [2]" w:date="2025-11-12T12:20:20Z">
              <w:rPr>
                <w:rFonts w:hint="eastAsia" w:ascii="PingFang SC Semibold" w:hAnsi="PingFang SC Semibold" w:eastAsia="PingFang SC Semibold" w:cs="PingFang SC Semibold"/>
                <w:b/>
                <w:bCs/>
                <w:spacing w:val="-1"/>
                <w:sz w:val="21"/>
                <w:szCs w:val="21"/>
                <w:lang w:val="en-US" w:eastAsia="zh-CN"/>
              </w:rPr>
            </w:rPrChange>
          </w:rPr>
          <w:t xml:space="preserve">(铁：每3-6个⽉检查1次；维⽣素和微量元素：每12个⽉检查1次) </w:t>
        </w:r>
      </w:ins>
      <w:ins w:id="310" w:author="零 [2]" w:date="2025-11-12T12:20:31Z">
        <w:r>
          <w:rPr>
            <w:rFonts w:hint="eastAsia" w:ascii="PingFang SC" w:hAnsi="PingFang SC" w:eastAsia="PingFang SC" w:cs="PingFang SC"/>
            <w:b w:val="0"/>
            <w:bCs w:val="0"/>
            <w:spacing w:val="-1"/>
            <w:sz w:val="21"/>
            <w:szCs w:val="21"/>
            <w:lang w:val="en-US" w:eastAsia="zh-CN"/>
          </w:rPr>
          <w:t>。</w:t>
        </w:r>
      </w:ins>
    </w:p>
    <w:p w14:paraId="019AC097">
      <w:pPr>
        <w:spacing w:before="96" w:line="191" w:lineRule="auto"/>
        <w:ind w:left="36"/>
        <w:rPr>
          <w:rFonts w:hint="eastAsia" w:ascii="PingFang SC Semibold" w:hAnsi="PingFang SC Semibold" w:eastAsia="PingFang SC Semibold" w:cs="PingFang SC Semibold"/>
          <w:b/>
          <w:bCs/>
          <w:spacing w:val="-1"/>
          <w:sz w:val="21"/>
          <w:szCs w:val="21"/>
          <w:lang w:val="en-US" w:eastAsia="zh-CN"/>
          <w:rPrChange w:id="311" w:author="零 [2]" w:date="2025-11-12T12:20:04Z">
            <w:rPr>
              <w:rFonts w:hint="default" w:ascii="PingFang SC" w:hAnsi="PingFang SC" w:eastAsia="PingFang SC" w:cs="PingFang SC"/>
              <w:spacing w:val="-1"/>
              <w:sz w:val="21"/>
              <w:szCs w:val="21"/>
              <w:lang w:val="en-US" w:eastAsia="zh-CN"/>
            </w:rPr>
          </w:rPrChange>
        </w:rPr>
      </w:pPr>
    </w:p>
    <w:p w14:paraId="77B9D56F">
      <w:pPr>
        <w:spacing w:before="143" w:line="177" w:lineRule="auto"/>
        <w:ind w:left="38"/>
        <w:outlineLvl w:val="1"/>
        <w:rPr>
          <w:rFonts w:ascii="PingFang SC" w:hAnsi="PingFang SC" w:eastAsia="PingFang SC" w:cs="PingFang SC"/>
          <w:sz w:val="32"/>
          <w:szCs w:val="32"/>
        </w:rPr>
      </w:pPr>
      <w:bookmarkStart w:id="100" w:name="_Toc924408341"/>
      <w:r>
        <w:drawing>
          <wp:anchor distT="0" distB="0" distL="0" distR="0" simplePos="0" relativeHeight="251691008" behindDoc="0" locked="0" layoutInCell="1" allowOverlap="1">
            <wp:simplePos x="0" y="0"/>
            <wp:positionH relativeFrom="column">
              <wp:posOffset>29210</wp:posOffset>
            </wp:positionH>
            <wp:positionV relativeFrom="paragraph">
              <wp:posOffset>363220</wp:posOffset>
            </wp:positionV>
            <wp:extent cx="1664335" cy="1423035"/>
            <wp:effectExtent l="0" t="0" r="0" b="0"/>
            <wp:wrapNone/>
            <wp:docPr id="98" name="IM 98"/>
            <wp:cNvGraphicFramePr/>
            <a:graphic xmlns:a="http://schemas.openxmlformats.org/drawingml/2006/main">
              <a:graphicData uri="http://schemas.openxmlformats.org/drawingml/2006/picture">
                <pic:pic xmlns:pic="http://schemas.openxmlformats.org/drawingml/2006/picture">
                  <pic:nvPicPr>
                    <pic:cNvPr id="98" name="IM 98"/>
                    <pic:cNvPicPr/>
                  </pic:nvPicPr>
                  <pic:blipFill>
                    <a:blip r:embed="rId186"/>
                    <a:stretch>
                      <a:fillRect/>
                    </a:stretch>
                  </pic:blipFill>
                  <pic:spPr>
                    <a:xfrm>
                      <a:off x="0" y="0"/>
                      <a:ext cx="1664335" cy="1422907"/>
                    </a:xfrm>
                    <a:prstGeom prst="rect">
                      <a:avLst/>
                    </a:prstGeom>
                  </pic:spPr>
                </pic:pic>
              </a:graphicData>
            </a:graphic>
          </wp:anchor>
        </w:drawing>
      </w:r>
      <w:bookmarkStart w:id="101" w:name="bookmark47"/>
      <w:bookmarkEnd w:id="101"/>
      <w:bookmarkStart w:id="102" w:name="bookmark48"/>
      <w:bookmarkEnd w:id="102"/>
      <w:r>
        <w:rPr>
          <w:rFonts w:ascii="PingFang SC" w:hAnsi="PingFang SC" w:eastAsia="PingFang SC" w:cs="PingFang SC"/>
          <w:spacing w:val="4"/>
          <w:sz w:val="27"/>
          <w:szCs w:val="27"/>
        </w:rPr>
        <w:t>4.15</w:t>
      </w:r>
      <w:r>
        <w:rPr>
          <w:rFonts w:ascii="PingFang SC" w:hAnsi="PingFang SC" w:eastAsia="PingFang SC" w:cs="PingFang SC"/>
          <w:b/>
          <w:bCs/>
          <w:spacing w:val="4"/>
          <w:sz w:val="32"/>
          <w:szCs w:val="32"/>
        </w:rPr>
        <w:t>新生儿皮肤缺损</w:t>
      </w:r>
      <w:bookmarkEnd w:id="100"/>
    </w:p>
    <w:p w14:paraId="3ACE0C13">
      <w:pPr>
        <w:spacing w:line="2240" w:lineRule="exact"/>
        <w:ind w:firstLine="2781"/>
      </w:pPr>
      <w:r>
        <w:rPr>
          <w:position w:val="-44"/>
        </w:rPr>
        <w:drawing>
          <wp:inline distT="0" distB="0" distL="0" distR="0">
            <wp:extent cx="2197100" cy="1422400"/>
            <wp:effectExtent l="0" t="0" r="0" b="0"/>
            <wp:docPr id="100" name="IM 100"/>
            <wp:cNvGraphicFramePr/>
            <a:graphic xmlns:a="http://schemas.openxmlformats.org/drawingml/2006/main">
              <a:graphicData uri="http://schemas.openxmlformats.org/drawingml/2006/picture">
                <pic:pic xmlns:pic="http://schemas.openxmlformats.org/drawingml/2006/picture">
                  <pic:nvPicPr>
                    <pic:cNvPr id="100" name="IM 100"/>
                    <pic:cNvPicPr/>
                  </pic:nvPicPr>
                  <pic:blipFill>
                    <a:blip r:embed="rId187"/>
                    <a:stretch>
                      <a:fillRect/>
                    </a:stretch>
                  </pic:blipFill>
                  <pic:spPr>
                    <a:xfrm>
                      <a:off x="0" y="0"/>
                      <a:ext cx="2197100" cy="1423034"/>
                    </a:xfrm>
                    <a:prstGeom prst="rect">
                      <a:avLst/>
                    </a:prstGeom>
                  </pic:spPr>
                </pic:pic>
              </a:graphicData>
            </a:graphic>
          </wp:inline>
        </w:drawing>
      </w:r>
    </w:p>
    <w:p w14:paraId="0EC5AD6E">
      <w:pPr>
        <w:spacing w:before="89" w:line="176" w:lineRule="auto"/>
        <w:ind w:left="37" w:right="24" w:firstLine="423"/>
        <w:jc w:val="both"/>
        <w:rPr>
          <w:rFonts w:ascii="PingFang SC" w:hAnsi="PingFang SC" w:eastAsia="PingFang SC" w:cs="PingFang SC"/>
          <w:sz w:val="21"/>
          <w:szCs w:val="21"/>
        </w:rPr>
      </w:pPr>
      <w:r>
        <w:rPr>
          <w:rFonts w:ascii="PingFang SC" w:hAnsi="PingFang SC" w:eastAsia="PingFang SC" w:cs="PingFang SC"/>
          <w:sz w:val="21"/>
          <w:szCs w:val="21"/>
        </w:rPr>
        <w:t>蝴蝶宝贝关爱中心统计的患者中有大约</w:t>
      </w:r>
      <w:r>
        <w:rPr>
          <w:rFonts w:ascii="PingFang SC" w:hAnsi="PingFang SC" w:eastAsia="PingFang SC" w:cs="PingFang SC"/>
          <w:spacing w:val="62"/>
          <w:sz w:val="21"/>
          <w:szCs w:val="21"/>
        </w:rPr>
        <w:t xml:space="preserve"> </w:t>
      </w:r>
      <w:r>
        <w:rPr>
          <w:rFonts w:ascii="PingFang SC" w:hAnsi="PingFang SC" w:eastAsia="PingFang SC" w:cs="PingFang SC"/>
          <w:sz w:val="21"/>
          <w:szCs w:val="21"/>
        </w:rPr>
        <w:t>1/3</w:t>
      </w:r>
      <w:r>
        <w:rPr>
          <w:rFonts w:ascii="PingFang SC" w:hAnsi="PingFang SC" w:eastAsia="PingFang SC" w:cs="PingFang SC"/>
          <w:spacing w:val="43"/>
          <w:sz w:val="21"/>
          <w:szCs w:val="21"/>
        </w:rPr>
        <w:t xml:space="preserve"> </w:t>
      </w:r>
      <w:r>
        <w:rPr>
          <w:rFonts w:ascii="PingFang SC" w:hAnsi="PingFang SC" w:eastAsia="PingFang SC" w:cs="PingFang SC"/>
          <w:sz w:val="21"/>
          <w:szCs w:val="21"/>
        </w:rPr>
        <w:t>在出</w:t>
      </w:r>
      <w:r>
        <w:rPr>
          <w:rFonts w:ascii="PingFang SC" w:hAnsi="PingFang SC" w:eastAsia="PingFang SC" w:cs="PingFang SC"/>
          <w:spacing w:val="-1"/>
          <w:sz w:val="21"/>
          <w:szCs w:val="21"/>
        </w:rPr>
        <w:t>生时有皮肤缺</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损，缺损的面积还可能很大。但经过医院的</w:t>
      </w:r>
      <w:r>
        <w:rPr>
          <w:rFonts w:ascii="PingFang SC" w:hAnsi="PingFang SC" w:eastAsia="PingFang SC" w:cs="PingFang SC"/>
          <w:spacing w:val="-3"/>
          <w:sz w:val="21"/>
          <w:szCs w:val="21"/>
        </w:rPr>
        <w:t>处理和家属的护理，这些</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缺损都能长好。只是未来还可能长新水疱有新的皮损。</w:t>
      </w:r>
      <w:r>
        <w:rPr>
          <w:rFonts w:ascii="PingFang SC" w:hAnsi="PingFang SC" w:eastAsia="PingFang SC" w:cs="PingFang SC"/>
          <w:spacing w:val="-41"/>
          <w:sz w:val="21"/>
          <w:szCs w:val="21"/>
        </w:rPr>
        <w:t xml:space="preserve"> </w:t>
      </w:r>
      <w:r>
        <w:rPr>
          <w:rFonts w:ascii="PingFang SC" w:hAnsi="PingFang SC" w:eastAsia="PingFang SC" w:cs="PingFang SC"/>
          <w:spacing w:val="-3"/>
          <w:sz w:val="21"/>
          <w:szCs w:val="21"/>
        </w:rPr>
        <w:t>EB</w:t>
      </w:r>
      <w:r>
        <w:rPr>
          <w:rFonts w:ascii="PingFang SC" w:hAnsi="PingFang SC" w:eastAsia="PingFang SC" w:cs="PingFang SC"/>
          <w:spacing w:val="59"/>
          <w:sz w:val="21"/>
          <w:szCs w:val="21"/>
        </w:rPr>
        <w:t xml:space="preserve"> </w:t>
      </w:r>
      <w:r>
        <w:rPr>
          <w:rFonts w:ascii="PingFang SC" w:hAnsi="PingFang SC" w:eastAsia="PingFang SC" w:cs="PingFang SC"/>
          <w:spacing w:val="-3"/>
          <w:sz w:val="21"/>
          <w:szCs w:val="21"/>
        </w:rPr>
        <w:t>引起的先</w:t>
      </w:r>
      <w:r>
        <w:rPr>
          <w:rFonts w:ascii="PingFang SC" w:hAnsi="PingFang SC" w:eastAsia="PingFang SC" w:cs="PingFang SC"/>
          <w:sz w:val="21"/>
          <w:szCs w:val="21"/>
        </w:rPr>
        <w:t xml:space="preserve"> </w:t>
      </w:r>
      <w:r>
        <w:rPr>
          <w:rFonts w:ascii="PingFang SC" w:hAnsi="PingFang SC" w:eastAsia="PingFang SC" w:cs="PingFang SC"/>
          <w:spacing w:val="-1"/>
          <w:sz w:val="21"/>
          <w:szCs w:val="21"/>
        </w:rPr>
        <w:t>天性皮肤缺损主要发生在小腿和脚上。两侧都有可能。</w:t>
      </w:r>
    </w:p>
    <w:p w14:paraId="6C2114E4">
      <w:pPr>
        <w:spacing w:before="31" w:line="180" w:lineRule="auto"/>
        <w:ind w:left="36" w:right="19" w:firstLine="424"/>
        <w:rPr>
          <w:del w:id="312" w:author="零 [2]" w:date="2025-11-12T11:55:27Z"/>
          <w:rFonts w:ascii="PingFang SC" w:hAnsi="PingFang SC" w:eastAsia="PingFang SC" w:cs="PingFang SC"/>
          <w:sz w:val="21"/>
          <w:szCs w:val="21"/>
        </w:rPr>
      </w:pPr>
      <w:del w:id="313" w:author="零 [2]" w:date="2025-11-12T11:55:27Z">
        <w:r>
          <w:rPr/>
          <w:drawing>
            <wp:anchor distT="0" distB="0" distL="0" distR="0" simplePos="0" relativeHeight="251689984" behindDoc="1" locked="0" layoutInCell="1" allowOverlap="1">
              <wp:simplePos x="0" y="0"/>
              <wp:positionH relativeFrom="column">
                <wp:posOffset>193675</wp:posOffset>
              </wp:positionH>
              <wp:positionV relativeFrom="paragraph">
                <wp:posOffset>22860</wp:posOffset>
              </wp:positionV>
              <wp:extent cx="3964305" cy="296545"/>
              <wp:effectExtent l="0" t="0" r="0" b="0"/>
              <wp:wrapNone/>
              <wp:docPr id="102" name="IM 102"/>
              <wp:cNvGraphicFramePr/>
              <a:graphic xmlns:a="http://schemas.openxmlformats.org/drawingml/2006/main">
                <a:graphicData uri="http://schemas.openxmlformats.org/drawingml/2006/picture">
                  <pic:pic xmlns:pic="http://schemas.openxmlformats.org/drawingml/2006/picture">
                    <pic:nvPicPr>
                      <pic:cNvPr id="102" name="IM 102"/>
                      <pic:cNvPicPr/>
                    </pic:nvPicPr>
                    <pic:blipFill>
                      <a:blip r:embed="rId188"/>
                      <a:stretch>
                        <a:fillRect/>
                      </a:stretch>
                    </pic:blipFill>
                    <pic:spPr>
                      <a:xfrm>
                        <a:off x="0" y="0"/>
                        <a:ext cx="3964508" cy="296354"/>
                      </a:xfrm>
                      <a:prstGeom prst="rect">
                        <a:avLst/>
                      </a:prstGeom>
                    </pic:spPr>
                  </pic:pic>
                </a:graphicData>
              </a:graphic>
            </wp:anchor>
          </w:drawing>
        </w:r>
      </w:del>
      <w:del w:id="315" w:author="零 [2]" w:date="2025-11-12T11:55:27Z">
        <w:commentRangeStart w:id="9"/>
        <w:r>
          <w:rPr>
            <w:rFonts w:ascii="PingFang SC" w:hAnsi="PingFang SC" w:eastAsia="PingFang SC" w:cs="PingFang SC"/>
            <w:sz w:val="21"/>
            <w:szCs w:val="21"/>
          </w:rPr>
          <w:delText>有些医生会把这种先天性皮肤缺损诊断为 Bart 综合征，这个疾</w:delText>
        </w:r>
      </w:del>
      <w:del w:id="316" w:author="零 [2]" w:date="2025-11-12T11:55:27Z">
        <w:r>
          <w:rPr>
            <w:rFonts w:ascii="PingFang SC" w:hAnsi="PingFang SC" w:eastAsia="PingFang SC" w:cs="PingFang SC"/>
            <w:spacing w:val="9"/>
            <w:sz w:val="21"/>
            <w:szCs w:val="21"/>
          </w:rPr>
          <w:delText xml:space="preserve"> </w:delText>
        </w:r>
      </w:del>
      <w:del w:id="317" w:author="零 [2]" w:date="2025-11-12T11:55:27Z">
        <w:r>
          <w:rPr>
            <w:rFonts w:ascii="PingFang SC" w:hAnsi="PingFang SC" w:eastAsia="PingFang SC" w:cs="PingFang SC"/>
            <w:spacing w:val="-3"/>
            <w:sz w:val="21"/>
            <w:szCs w:val="21"/>
          </w:rPr>
          <w:delText>病名称现已废弃</w:delText>
        </w:r>
        <w:commentRangeEnd w:id="9"/>
      </w:del>
      <w:del w:id="318" w:author="零 [2]" w:date="2025-11-12T11:55:27Z">
        <w:r>
          <w:rPr/>
          <w:commentReference w:id="9"/>
        </w:r>
      </w:del>
      <w:del w:id="319" w:author="零 [2]" w:date="2025-11-12T11:55:27Z">
        <w:r>
          <w:rPr>
            <w:rFonts w:ascii="PingFang SC" w:hAnsi="PingFang SC" w:eastAsia="PingFang SC" w:cs="PingFang SC"/>
            <w:spacing w:val="-3"/>
            <w:sz w:val="21"/>
            <w:szCs w:val="21"/>
          </w:rPr>
          <w:delText>。</w:delText>
        </w:r>
      </w:del>
    </w:p>
    <w:p w14:paraId="35ED0016">
      <w:pPr>
        <w:spacing w:before="145" w:line="191" w:lineRule="auto"/>
        <w:ind w:left="38"/>
        <w:outlineLvl w:val="1"/>
        <w:rPr>
          <w:rFonts w:ascii="PingFang SC" w:hAnsi="PingFang SC" w:eastAsia="PingFang SC" w:cs="PingFang SC"/>
          <w:sz w:val="32"/>
          <w:szCs w:val="32"/>
        </w:rPr>
      </w:pPr>
      <w:bookmarkStart w:id="103" w:name="bookmark50"/>
      <w:bookmarkEnd w:id="103"/>
      <w:bookmarkStart w:id="104" w:name="bookmark49"/>
      <w:bookmarkEnd w:id="104"/>
      <w:bookmarkStart w:id="105" w:name="_Toc1634284789"/>
      <w:r>
        <w:rPr>
          <w:rFonts w:ascii="PingFang SC" w:hAnsi="PingFang SC" w:eastAsia="PingFang SC" w:cs="PingFang SC"/>
          <w:spacing w:val="7"/>
          <w:sz w:val="27"/>
          <w:szCs w:val="27"/>
        </w:rPr>
        <w:t>4.16</w:t>
      </w:r>
      <w:r>
        <w:rPr>
          <w:rFonts w:ascii="PingFang SC" w:hAnsi="PingFang SC" w:eastAsia="PingFang SC" w:cs="PingFang SC"/>
          <w:b/>
          <w:bCs/>
          <w:spacing w:val="7"/>
          <w:sz w:val="32"/>
          <w:szCs w:val="32"/>
        </w:rPr>
        <w:t>其它症状</w:t>
      </w:r>
      <w:bookmarkEnd w:id="105"/>
    </w:p>
    <w:p w14:paraId="14EB4D0A">
      <w:pPr>
        <w:spacing w:before="3" w:line="179" w:lineRule="auto"/>
        <w:ind w:left="60" w:right="19" w:firstLine="431"/>
        <w:rPr>
          <w:rFonts w:ascii="PingFang SC" w:hAnsi="PingFang SC" w:eastAsia="PingFang SC" w:cs="PingFang SC"/>
          <w:sz w:val="21"/>
          <w:szCs w:val="21"/>
        </w:rPr>
      </w:pPr>
      <w:r>
        <w:rPr>
          <w:rFonts w:ascii="PingFang SC" w:hAnsi="PingFang SC" w:eastAsia="PingFang SC" w:cs="PingFang SC"/>
          <w:b/>
          <w:bCs/>
          <w:spacing w:val="-4"/>
          <w:sz w:val="21"/>
          <w:szCs w:val="21"/>
        </w:rPr>
        <w:t>胃食道反流</w:t>
      </w:r>
      <w:r>
        <w:rPr>
          <w:rFonts w:ascii="PingFang SC" w:hAnsi="PingFang SC" w:eastAsia="PingFang SC" w:cs="PingFang SC"/>
          <w:spacing w:val="-4"/>
          <w:sz w:val="21"/>
          <w:szCs w:val="21"/>
        </w:rPr>
        <w:t>是胃液反流进食道，可能灼伤食道。严重的情况下可</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以使用质子泵抑制剂类药物控制。</w:t>
      </w:r>
    </w:p>
    <w:p w14:paraId="19C16E00">
      <w:pPr>
        <w:spacing w:before="33" w:line="177" w:lineRule="auto"/>
        <w:ind w:left="36" w:right="26" w:firstLine="424"/>
        <w:jc w:val="both"/>
        <w:rPr>
          <w:rFonts w:ascii="PingFang SC" w:hAnsi="PingFang SC" w:eastAsia="PingFang SC" w:cs="PingFang SC"/>
          <w:sz w:val="21"/>
          <w:szCs w:val="21"/>
        </w:rPr>
      </w:pPr>
      <w:r>
        <w:rPr>
          <w:rFonts w:ascii="PingFang SC" w:hAnsi="PingFang SC" w:eastAsia="PingFang SC" w:cs="PingFang SC"/>
          <w:spacing w:val="-4"/>
          <w:sz w:val="21"/>
          <w:szCs w:val="21"/>
        </w:rPr>
        <w:t>严重的患者可能会有</w:t>
      </w:r>
      <w:r>
        <w:rPr>
          <w:rFonts w:ascii="PingFang SC" w:hAnsi="PingFang SC" w:eastAsia="PingFang SC" w:cs="PingFang SC"/>
          <w:b/>
          <w:bCs/>
          <w:spacing w:val="-4"/>
          <w:sz w:val="21"/>
          <w:szCs w:val="21"/>
        </w:rPr>
        <w:t>骨量不足</w:t>
      </w:r>
      <w:r>
        <w:rPr>
          <w:rFonts w:ascii="PingFang SC" w:hAnsi="PingFang SC" w:eastAsia="PingFang SC" w:cs="PingFang SC"/>
          <w:spacing w:val="-4"/>
          <w:sz w:val="21"/>
          <w:szCs w:val="21"/>
        </w:rPr>
        <w:t>或</w:t>
      </w:r>
      <w:r>
        <w:rPr>
          <w:rFonts w:ascii="PingFang SC" w:hAnsi="PingFang SC" w:eastAsia="PingFang SC" w:cs="PingFang SC"/>
          <w:b/>
          <w:bCs/>
          <w:spacing w:val="-4"/>
          <w:sz w:val="21"/>
          <w:szCs w:val="21"/>
        </w:rPr>
        <w:t>骨质疏松</w:t>
      </w:r>
      <w:r>
        <w:rPr>
          <w:rFonts w:ascii="PingFang SC" w:hAnsi="PingFang SC" w:eastAsia="PingFang SC" w:cs="PingFang SC"/>
          <w:spacing w:val="-4"/>
          <w:sz w:val="21"/>
          <w:szCs w:val="21"/>
        </w:rPr>
        <w:t>，严重的可能发生</w:t>
      </w:r>
      <w:r>
        <w:rPr>
          <w:rFonts w:ascii="PingFang SC" w:hAnsi="PingFang SC" w:eastAsia="PingFang SC" w:cs="PingFang SC"/>
          <w:b/>
          <w:bCs/>
          <w:spacing w:val="-4"/>
          <w:sz w:val="21"/>
          <w:szCs w:val="21"/>
        </w:rPr>
        <w:t>腰椎</w:t>
      </w:r>
      <w:r>
        <w:rPr>
          <w:rFonts w:ascii="PingFang SC" w:hAnsi="PingFang SC" w:eastAsia="PingFang SC" w:cs="PingFang SC"/>
          <w:spacing w:val="10"/>
          <w:sz w:val="21"/>
          <w:szCs w:val="21"/>
        </w:rPr>
        <w:t xml:space="preserve"> </w:t>
      </w:r>
      <w:r>
        <w:rPr>
          <w:rFonts w:ascii="PingFang SC" w:hAnsi="PingFang SC" w:eastAsia="PingFang SC" w:cs="PingFang SC"/>
          <w:b/>
          <w:bCs/>
          <w:spacing w:val="-8"/>
          <w:sz w:val="21"/>
          <w:szCs w:val="21"/>
        </w:rPr>
        <w:t>骨折</w:t>
      </w:r>
      <w:r>
        <w:rPr>
          <w:rFonts w:ascii="PingFang SC" w:hAnsi="PingFang SC" w:eastAsia="PingFang SC" w:cs="PingFang SC"/>
          <w:spacing w:val="-8"/>
          <w:sz w:val="21"/>
          <w:szCs w:val="21"/>
        </w:rPr>
        <w:t>。多运动，</w:t>
      </w:r>
      <w:r>
        <w:rPr>
          <w:rFonts w:ascii="PingFang SC" w:hAnsi="PingFang SC" w:eastAsia="PingFang SC" w:cs="PingFang SC"/>
          <w:spacing w:val="31"/>
          <w:sz w:val="21"/>
          <w:szCs w:val="21"/>
        </w:rPr>
        <w:t xml:space="preserve"> </w:t>
      </w:r>
      <w:r>
        <w:rPr>
          <w:rFonts w:ascii="PingFang SC" w:hAnsi="PingFang SC" w:eastAsia="PingFang SC" w:cs="PingFang SC"/>
          <w:spacing w:val="-8"/>
          <w:sz w:val="21"/>
          <w:szCs w:val="21"/>
        </w:rPr>
        <w:t>补充维生素 D 和钙可以改善骨质。有报道说对有骨折</w:t>
      </w:r>
      <w:r>
        <w:rPr>
          <w:rFonts w:ascii="PingFang SC" w:hAnsi="PingFang SC" w:eastAsia="PingFang SC" w:cs="PingFang SC"/>
          <w:sz w:val="21"/>
          <w:szCs w:val="21"/>
        </w:rPr>
        <w:t xml:space="preserve"> </w:t>
      </w:r>
      <w:r>
        <w:rPr>
          <w:rFonts w:ascii="PingFang SC" w:hAnsi="PingFang SC" w:eastAsia="PingFang SC" w:cs="PingFang SC"/>
          <w:spacing w:val="-1"/>
          <w:sz w:val="21"/>
          <w:szCs w:val="21"/>
        </w:rPr>
        <w:t>风险的患者使用二磷酸盐会有改善。</w:t>
      </w:r>
    </w:p>
    <w:p w14:paraId="085E820C">
      <w:pPr>
        <w:spacing w:before="33" w:line="176" w:lineRule="auto"/>
        <w:ind w:left="38" w:right="19" w:firstLine="422"/>
        <w:rPr>
          <w:rFonts w:ascii="PingFang SC" w:hAnsi="PingFang SC" w:eastAsia="PingFang SC" w:cs="PingFang SC"/>
          <w:sz w:val="21"/>
          <w:szCs w:val="21"/>
        </w:rPr>
      </w:pPr>
      <w:r>
        <w:rPr>
          <w:rFonts w:ascii="PingFang SC" w:hAnsi="PingFang SC" w:eastAsia="PingFang SC" w:cs="PingFang SC"/>
          <w:spacing w:val="-14"/>
          <w:sz w:val="21"/>
          <w:szCs w:val="21"/>
        </w:rPr>
        <w:t>严重泛发性 RDEB 可能会有</w:t>
      </w:r>
      <w:r>
        <w:rPr>
          <w:rFonts w:ascii="PingFang SC" w:hAnsi="PingFang SC" w:eastAsia="PingFang SC" w:cs="PingFang SC"/>
          <w:b/>
          <w:bCs/>
          <w:spacing w:val="-14"/>
          <w:sz w:val="21"/>
          <w:szCs w:val="21"/>
        </w:rPr>
        <w:t>扩张型心肌</w:t>
      </w:r>
      <w:r>
        <w:rPr>
          <w:rFonts w:ascii="PingFang SC" w:hAnsi="PingFang SC" w:eastAsia="PingFang SC" w:cs="PingFang SC"/>
          <w:b/>
          <w:bCs/>
          <w:spacing w:val="-15"/>
          <w:sz w:val="21"/>
          <w:szCs w:val="21"/>
        </w:rPr>
        <w:t>病</w:t>
      </w:r>
      <w:r>
        <w:rPr>
          <w:rFonts w:ascii="PingFang SC" w:hAnsi="PingFang SC" w:eastAsia="PingFang SC" w:cs="PingFang SC"/>
          <w:spacing w:val="-15"/>
          <w:sz w:val="21"/>
          <w:szCs w:val="21"/>
        </w:rPr>
        <w:t>。严重的 JEB 和 RDEB 患</w:t>
      </w:r>
      <w:r>
        <w:rPr>
          <w:rFonts w:ascii="PingFang SC" w:hAnsi="PingFang SC" w:eastAsia="PingFang SC" w:cs="PingFang SC"/>
          <w:sz w:val="21"/>
          <w:szCs w:val="21"/>
        </w:rPr>
        <w:t xml:space="preserve"> </w:t>
      </w:r>
      <w:r>
        <w:rPr>
          <w:rFonts w:ascii="PingFang SC" w:hAnsi="PingFang SC" w:eastAsia="PingFang SC" w:cs="PingFang SC"/>
          <w:spacing w:val="-1"/>
          <w:sz w:val="21"/>
          <w:szCs w:val="21"/>
        </w:rPr>
        <w:t>者也有患</w:t>
      </w:r>
      <w:r>
        <w:rPr>
          <w:rFonts w:ascii="PingFang SC" w:hAnsi="PingFang SC" w:eastAsia="PingFang SC" w:cs="PingFang SC"/>
          <w:b/>
          <w:bCs/>
          <w:spacing w:val="-1"/>
          <w:sz w:val="21"/>
          <w:szCs w:val="21"/>
        </w:rPr>
        <w:t>肾炎</w:t>
      </w:r>
      <w:r>
        <w:rPr>
          <w:rFonts w:ascii="PingFang SC" w:hAnsi="PingFang SC" w:eastAsia="PingFang SC" w:cs="PingFang SC"/>
          <w:spacing w:val="-1"/>
          <w:sz w:val="21"/>
          <w:szCs w:val="21"/>
        </w:rPr>
        <w:t>的风险，特别严重的情况能发展到</w:t>
      </w:r>
      <w:r>
        <w:rPr>
          <w:rFonts w:ascii="PingFang SC" w:hAnsi="PingFang SC" w:eastAsia="PingFang SC" w:cs="PingFang SC"/>
          <w:b/>
          <w:bCs/>
          <w:spacing w:val="-1"/>
          <w:sz w:val="21"/>
          <w:szCs w:val="21"/>
        </w:rPr>
        <w:t>肾衰竭</w:t>
      </w:r>
      <w:r>
        <w:rPr>
          <w:rFonts w:ascii="PingFang SC" w:hAnsi="PingFang SC" w:eastAsia="PingFang SC" w:cs="PingFang SC"/>
          <w:spacing w:val="-1"/>
          <w:sz w:val="21"/>
          <w:szCs w:val="21"/>
        </w:rPr>
        <w:t>。</w:t>
      </w:r>
    </w:p>
    <w:p w14:paraId="51EF617A">
      <w:pPr>
        <w:spacing w:before="43" w:line="178" w:lineRule="auto"/>
        <w:ind w:left="37" w:right="19" w:firstLine="423"/>
        <w:rPr>
          <w:rFonts w:ascii="PingFang SC" w:hAnsi="PingFang SC" w:eastAsia="PingFang SC" w:cs="PingFang SC"/>
          <w:sz w:val="21"/>
          <w:szCs w:val="21"/>
        </w:rPr>
      </w:pPr>
      <w:r>
        <w:rPr>
          <w:rFonts w:ascii="PingFang SC" w:hAnsi="PingFang SC" w:eastAsia="PingFang SC" w:cs="PingFang SC"/>
          <w:spacing w:val="-3"/>
          <w:sz w:val="21"/>
          <w:szCs w:val="21"/>
        </w:rPr>
        <w:t>严重的交界型患者可能会</w:t>
      </w:r>
      <w:r>
        <w:rPr>
          <w:rFonts w:ascii="PingFang SC" w:hAnsi="PingFang SC" w:eastAsia="PingFang SC" w:cs="PingFang SC"/>
          <w:b/>
          <w:bCs/>
          <w:spacing w:val="-3"/>
          <w:sz w:val="21"/>
          <w:szCs w:val="21"/>
        </w:rPr>
        <w:t>累及呼吸道</w:t>
      </w:r>
      <w:r>
        <w:rPr>
          <w:rFonts w:ascii="PingFang SC" w:hAnsi="PingFang SC" w:eastAsia="PingFang SC" w:cs="PingFang SC"/>
          <w:spacing w:val="-3"/>
          <w:sz w:val="21"/>
          <w:szCs w:val="21"/>
        </w:rPr>
        <w:t>。此时经常使用激素缓解症</w:t>
      </w:r>
      <w:r>
        <w:rPr>
          <w:rFonts w:ascii="PingFang SC" w:hAnsi="PingFang SC" w:eastAsia="PingFang SC" w:cs="PingFang SC"/>
          <w:spacing w:val="3"/>
          <w:sz w:val="21"/>
          <w:szCs w:val="21"/>
        </w:rPr>
        <w:t xml:space="preserve"> </w:t>
      </w:r>
      <w:r>
        <w:rPr>
          <w:rFonts w:ascii="PingFang SC" w:hAnsi="PingFang SC" w:eastAsia="PingFang SC" w:cs="PingFang SC"/>
          <w:spacing w:val="-1"/>
          <w:sz w:val="21"/>
          <w:szCs w:val="21"/>
        </w:rPr>
        <w:t>状，但难以有实质性的改善。</w:t>
      </w:r>
    </w:p>
    <w:p w14:paraId="022E509A">
      <w:pPr>
        <w:spacing w:before="38" w:line="191" w:lineRule="auto"/>
        <w:ind w:left="461"/>
        <w:rPr>
          <w:rFonts w:ascii="PingFang SC" w:hAnsi="PingFang SC" w:eastAsia="PingFang SC" w:cs="PingFang SC"/>
          <w:sz w:val="21"/>
          <w:szCs w:val="21"/>
        </w:rPr>
      </w:pPr>
      <w:r>
        <w:rPr>
          <w:rFonts w:ascii="PingFang SC" w:hAnsi="PingFang SC" w:eastAsia="PingFang SC" w:cs="PingFang SC"/>
          <w:spacing w:val="-1"/>
          <w:sz w:val="21"/>
          <w:szCs w:val="21"/>
        </w:rPr>
        <w:t>伴肌营养不良的单纯型患者经常会有逐渐加重的</w:t>
      </w:r>
      <w:r>
        <w:rPr>
          <w:rFonts w:ascii="PingFang SC" w:hAnsi="PingFang SC" w:eastAsia="PingFang SC" w:cs="PingFang SC"/>
          <w:b/>
          <w:bCs/>
          <w:spacing w:val="-1"/>
          <w:sz w:val="21"/>
          <w:szCs w:val="21"/>
        </w:rPr>
        <w:t>肌营养不良</w:t>
      </w:r>
      <w:r>
        <w:rPr>
          <w:rFonts w:ascii="PingFang SC" w:hAnsi="PingFang SC" w:eastAsia="PingFang SC" w:cs="PingFang SC"/>
          <w:spacing w:val="-1"/>
          <w:sz w:val="21"/>
          <w:szCs w:val="21"/>
        </w:rPr>
        <w:t>。</w:t>
      </w:r>
    </w:p>
    <w:p w14:paraId="7A4284D3">
      <w:pPr>
        <w:spacing w:line="191" w:lineRule="auto"/>
        <w:rPr>
          <w:rFonts w:ascii="PingFang SC" w:hAnsi="PingFang SC" w:eastAsia="PingFang SC" w:cs="PingFang SC"/>
          <w:sz w:val="21"/>
          <w:szCs w:val="21"/>
        </w:rPr>
        <w:sectPr>
          <w:headerReference r:id="rId47" w:type="default"/>
          <w:footerReference r:id="rId48" w:type="default"/>
          <w:pgSz w:w="8391" w:h="11909"/>
          <w:pgMar w:top="883" w:right="1047" w:bottom="937" w:left="1051" w:header="869" w:footer="715" w:gutter="0"/>
          <w:cols w:space="720" w:num="1"/>
        </w:sectPr>
      </w:pPr>
    </w:p>
    <w:p w14:paraId="278D68AF">
      <w:pPr>
        <w:pStyle w:val="2"/>
        <w:spacing w:line="286" w:lineRule="auto"/>
      </w:pPr>
    </w:p>
    <w:p w14:paraId="56E8944F">
      <w:pPr>
        <w:spacing w:before="146" w:line="191" w:lineRule="auto"/>
        <w:ind w:left="38"/>
        <w:outlineLvl w:val="1"/>
        <w:rPr>
          <w:rFonts w:ascii="PingFang SC" w:hAnsi="PingFang SC" w:eastAsia="PingFang SC" w:cs="PingFang SC"/>
          <w:sz w:val="32"/>
          <w:szCs w:val="32"/>
        </w:rPr>
      </w:pPr>
      <w:bookmarkStart w:id="106" w:name="bookmark51"/>
      <w:bookmarkEnd w:id="106"/>
      <w:bookmarkStart w:id="107" w:name="bookmark52"/>
      <w:bookmarkEnd w:id="107"/>
      <w:bookmarkStart w:id="108" w:name="_Toc1108603593"/>
      <w:r>
        <w:rPr>
          <w:rFonts w:ascii="PingFang SC" w:hAnsi="PingFang SC" w:eastAsia="PingFang SC" w:cs="PingFang SC"/>
          <w:spacing w:val="1"/>
          <w:sz w:val="27"/>
          <w:szCs w:val="27"/>
        </w:rPr>
        <w:t>4.17</w:t>
      </w:r>
      <w:r>
        <w:rPr>
          <w:rFonts w:ascii="PingFang SC" w:hAnsi="PingFang SC" w:eastAsia="PingFang SC" w:cs="PingFang SC"/>
          <w:spacing w:val="-51"/>
          <w:sz w:val="27"/>
          <w:szCs w:val="27"/>
        </w:rPr>
        <w:t xml:space="preserve"> </w:t>
      </w:r>
      <w:r>
        <w:rPr>
          <w:rFonts w:ascii="PingFang SC" w:hAnsi="PingFang SC" w:eastAsia="PingFang SC" w:cs="PingFang SC"/>
          <w:b/>
          <w:bCs/>
          <w:spacing w:val="1"/>
          <w:sz w:val="32"/>
          <w:szCs w:val="32"/>
        </w:rPr>
        <w:t>一些症状在各亚型中的分布</w:t>
      </w:r>
      <w:bookmarkEnd w:id="108"/>
    </w:p>
    <w:p w14:paraId="3DDF9397">
      <w:pPr>
        <w:spacing w:line="180" w:lineRule="auto"/>
        <w:ind w:left="43" w:right="113" w:firstLine="422"/>
        <w:rPr>
          <w:rFonts w:ascii="PingFang SC" w:hAnsi="PingFang SC" w:eastAsia="PingFang SC" w:cs="PingFang SC"/>
          <w:sz w:val="21"/>
          <w:szCs w:val="21"/>
        </w:rPr>
      </w:pPr>
      <w:r>
        <w:rPr>
          <w:rFonts w:ascii="PingFang SC" w:hAnsi="PingFang SC" w:eastAsia="PingFang SC" w:cs="PingFang SC"/>
          <w:spacing w:val="-3"/>
          <w:sz w:val="21"/>
          <w:szCs w:val="21"/>
        </w:rPr>
        <w:t>下表中的命名方法仍采用 2008 年的建议。但仍可以用于已知亚</w:t>
      </w:r>
      <w:r>
        <w:rPr>
          <w:rFonts w:ascii="PingFang SC" w:hAnsi="PingFang SC" w:eastAsia="PingFang SC" w:cs="PingFang SC"/>
          <w:spacing w:val="2"/>
          <w:sz w:val="21"/>
          <w:szCs w:val="21"/>
        </w:rPr>
        <w:t xml:space="preserve"> </w:t>
      </w:r>
      <w:r>
        <w:rPr>
          <w:rFonts w:ascii="PingFang SC" w:hAnsi="PingFang SC" w:eastAsia="PingFang SC" w:cs="PingFang SC"/>
          <w:spacing w:val="-1"/>
          <w:sz w:val="21"/>
          <w:szCs w:val="21"/>
        </w:rPr>
        <w:t>型的患者估计可能发生的症状。</w:t>
      </w:r>
    </w:p>
    <w:p w14:paraId="0DDB6641">
      <w:pPr>
        <w:spacing w:before="4" w:line="3899" w:lineRule="exact"/>
        <w:ind w:firstLine="98"/>
        <w:rPr>
          <w:del w:id="320" w:author="零 [2]" w:date="2025-11-12T12:28:14Z"/>
        </w:rPr>
      </w:pPr>
      <w:del w:id="321" w:author="零 [2]" w:date="2025-11-12T12:28:14Z">
        <w:r>
          <w:rPr>
            <w:position w:val="-77"/>
          </w:rPr>
          <w:drawing>
            <wp:inline distT="0" distB="0" distL="0" distR="0">
              <wp:extent cx="3867150" cy="2475865"/>
              <wp:effectExtent l="0" t="0" r="0" b="0"/>
              <wp:docPr id="104" name="IM 104"/>
              <wp:cNvGraphicFramePr/>
              <a:graphic xmlns:a="http://schemas.openxmlformats.org/drawingml/2006/main">
                <a:graphicData uri="http://schemas.openxmlformats.org/drawingml/2006/picture">
                  <pic:pic xmlns:pic="http://schemas.openxmlformats.org/drawingml/2006/picture">
                    <pic:nvPicPr>
                      <pic:cNvPr id="104" name="IM 104"/>
                      <pic:cNvPicPr/>
                    </pic:nvPicPr>
                    <pic:blipFill>
                      <a:blip r:embed="rId189"/>
                      <a:stretch>
                        <a:fillRect/>
                      </a:stretch>
                    </pic:blipFill>
                    <pic:spPr>
                      <a:xfrm>
                        <a:off x="0" y="0"/>
                        <a:ext cx="3867784" cy="2476246"/>
                      </a:xfrm>
                      <a:prstGeom prst="rect">
                        <a:avLst/>
                      </a:prstGeom>
                    </pic:spPr>
                  </pic:pic>
                </a:graphicData>
              </a:graphic>
            </wp:inline>
          </w:drawing>
        </w:r>
      </w:del>
    </w:p>
    <w:p w14:paraId="01CE8C94">
      <w:pPr>
        <w:spacing w:before="90" w:line="163" w:lineRule="auto"/>
        <w:ind w:left="33" w:firstLine="416"/>
        <w:rPr>
          <w:del w:id="323" w:author="零 [2]" w:date="2025-11-12T12:28:14Z"/>
          <w:rFonts w:ascii="PingFang SC" w:hAnsi="PingFang SC" w:eastAsia="PingFang SC" w:cs="PingFang SC"/>
          <w:sz w:val="22"/>
          <w:szCs w:val="22"/>
        </w:rPr>
      </w:pPr>
      <w:del w:id="324" w:author="零 [2]" w:date="2025-11-12T12:28:14Z">
        <w:r>
          <w:rPr>
            <w:rFonts w:ascii="PingFang SC" w:hAnsi="PingFang SC" w:eastAsia="PingFang SC" w:cs="PingFang SC"/>
            <w:i/>
            <w:iCs/>
            <w:spacing w:val="-18"/>
            <w:sz w:val="22"/>
            <w:szCs w:val="22"/>
          </w:rPr>
          <w:delText>注：WC：Weber-Cockayne亚型；DM：Dowl</w:delText>
        </w:r>
      </w:del>
      <w:del w:id="325" w:author="零 [2]" w:date="2025-11-12T12:28:14Z">
        <w:r>
          <w:rPr>
            <w:rFonts w:ascii="PingFang SC" w:hAnsi="PingFang SC" w:eastAsia="PingFang SC" w:cs="PingFang SC"/>
            <w:i/>
            <w:iCs/>
            <w:spacing w:val="-19"/>
            <w:sz w:val="22"/>
            <w:szCs w:val="22"/>
          </w:rPr>
          <w:delText>ing-Meara</w:delText>
        </w:r>
      </w:del>
      <w:del w:id="326" w:author="零 [2]" w:date="2025-11-12T12:28:14Z">
        <w:r>
          <w:rPr>
            <w:rFonts w:ascii="PingFang SC" w:hAnsi="PingFang SC" w:eastAsia="PingFang SC" w:cs="PingFang SC"/>
            <w:spacing w:val="-19"/>
            <w:sz w:val="22"/>
            <w:szCs w:val="22"/>
          </w:rPr>
          <w:delText xml:space="preserve"> </w:delText>
        </w:r>
      </w:del>
      <w:del w:id="327" w:author="零 [2]" w:date="2025-11-12T12:28:14Z">
        <w:r>
          <w:rPr>
            <w:rFonts w:ascii="PingFang SC" w:hAnsi="PingFang SC" w:eastAsia="PingFang SC" w:cs="PingFang SC"/>
            <w:i/>
            <w:iCs/>
            <w:spacing w:val="-19"/>
            <w:sz w:val="22"/>
            <w:szCs w:val="22"/>
          </w:rPr>
          <w:delText>亚型；K：</w:delText>
        </w:r>
      </w:del>
      <w:del w:id="328" w:author="零 [2]" w:date="2025-11-12T12:28:14Z">
        <w:r>
          <w:rPr>
            <w:rFonts w:ascii="PingFang SC" w:hAnsi="PingFang SC" w:eastAsia="PingFang SC" w:cs="PingFang SC"/>
            <w:sz w:val="22"/>
            <w:szCs w:val="22"/>
          </w:rPr>
          <w:delText xml:space="preserve"> </w:delText>
        </w:r>
      </w:del>
      <w:del w:id="329" w:author="零 [2]" w:date="2025-11-12T12:28:14Z">
        <w:r>
          <w:rPr>
            <w:rFonts w:ascii="PingFang SC" w:hAnsi="PingFang SC" w:eastAsia="PingFang SC" w:cs="PingFang SC"/>
            <w:i/>
            <w:iCs/>
            <w:spacing w:val="-8"/>
            <w:sz w:val="22"/>
            <w:szCs w:val="22"/>
          </w:rPr>
          <w:delText>Koebner</w:delText>
        </w:r>
      </w:del>
      <w:del w:id="330" w:author="零 [2]" w:date="2025-11-12T12:28:14Z">
        <w:r>
          <w:rPr>
            <w:rFonts w:ascii="PingFang SC" w:hAnsi="PingFang SC" w:eastAsia="PingFang SC" w:cs="PingFang SC"/>
            <w:spacing w:val="-28"/>
            <w:sz w:val="22"/>
            <w:szCs w:val="22"/>
          </w:rPr>
          <w:delText xml:space="preserve"> </w:delText>
        </w:r>
      </w:del>
      <w:del w:id="331" w:author="零 [2]" w:date="2025-11-12T12:28:14Z">
        <w:r>
          <w:rPr>
            <w:rFonts w:ascii="PingFang SC" w:hAnsi="PingFang SC" w:eastAsia="PingFang SC" w:cs="PingFang SC"/>
            <w:i/>
            <w:iCs/>
            <w:spacing w:val="-8"/>
            <w:sz w:val="22"/>
            <w:szCs w:val="22"/>
          </w:rPr>
          <w:delText>亚型；O：其它亚型；H：He</w:delText>
        </w:r>
      </w:del>
      <w:del w:id="332" w:author="零 [2]" w:date="2025-11-12T12:28:14Z">
        <w:r>
          <w:rPr>
            <w:rFonts w:ascii="PingFang SC" w:hAnsi="PingFang SC" w:eastAsia="PingFang SC" w:cs="PingFang SC"/>
            <w:i/>
            <w:iCs/>
            <w:spacing w:val="-9"/>
            <w:sz w:val="22"/>
            <w:szCs w:val="22"/>
          </w:rPr>
          <w:delText>rlitz</w:delText>
        </w:r>
      </w:del>
      <w:del w:id="333" w:author="零 [2]" w:date="2025-11-12T12:28:14Z">
        <w:r>
          <w:rPr>
            <w:rFonts w:ascii="PingFang SC" w:hAnsi="PingFang SC" w:eastAsia="PingFang SC" w:cs="PingFang SC"/>
            <w:spacing w:val="-33"/>
            <w:sz w:val="22"/>
            <w:szCs w:val="22"/>
          </w:rPr>
          <w:delText xml:space="preserve"> </w:delText>
        </w:r>
      </w:del>
      <w:del w:id="334" w:author="零 [2]" w:date="2025-11-12T12:28:14Z">
        <w:r>
          <w:rPr>
            <w:rFonts w:ascii="PingFang SC" w:hAnsi="PingFang SC" w:eastAsia="PingFang SC" w:cs="PingFang SC"/>
            <w:i/>
            <w:iCs/>
            <w:spacing w:val="-9"/>
            <w:sz w:val="22"/>
            <w:szCs w:val="22"/>
          </w:rPr>
          <w:delText>亚型；nH：non-Herlitz亚</w:delText>
        </w:r>
      </w:del>
      <w:del w:id="335" w:author="零 [2]" w:date="2025-11-12T12:28:14Z">
        <w:r>
          <w:rPr>
            <w:rFonts w:ascii="PingFang SC" w:hAnsi="PingFang SC" w:eastAsia="PingFang SC" w:cs="PingFang SC"/>
            <w:sz w:val="22"/>
            <w:szCs w:val="22"/>
          </w:rPr>
          <w:delText xml:space="preserve">  </w:delText>
        </w:r>
      </w:del>
      <w:del w:id="336" w:author="零 [2]" w:date="2025-11-12T12:28:14Z">
        <w:r>
          <w:rPr>
            <w:rFonts w:ascii="PingFang SC" w:hAnsi="PingFang SC" w:eastAsia="PingFang SC" w:cs="PingFang SC"/>
            <w:i/>
            <w:iCs/>
            <w:spacing w:val="-15"/>
            <w:sz w:val="22"/>
            <w:szCs w:val="22"/>
          </w:rPr>
          <w:delText>型；DD：显性遗传营养不良型；RD：隐性遗传营</w:delText>
        </w:r>
      </w:del>
      <w:del w:id="337" w:author="零 [2]" w:date="2025-11-12T12:28:14Z">
        <w:r>
          <w:rPr>
            <w:rFonts w:ascii="PingFang SC" w:hAnsi="PingFang SC" w:eastAsia="PingFang SC" w:cs="PingFang SC"/>
            <w:i/>
            <w:iCs/>
            <w:spacing w:val="-16"/>
            <w:sz w:val="22"/>
            <w:szCs w:val="22"/>
          </w:rPr>
          <w:delText>养不良型；HS：</w:delText>
        </w:r>
      </w:del>
    </w:p>
    <w:p w14:paraId="41E11744">
      <w:pPr>
        <w:spacing w:before="1" w:line="174" w:lineRule="auto"/>
        <w:ind w:left="27" w:right="100" w:firstLine="5"/>
        <w:rPr>
          <w:del w:id="338" w:author="零 [2]" w:date="2025-11-12T12:28:14Z"/>
          <w:rFonts w:ascii="PingFang SC" w:hAnsi="PingFang SC" w:eastAsia="PingFang SC" w:cs="PingFang SC"/>
          <w:sz w:val="22"/>
          <w:szCs w:val="22"/>
        </w:rPr>
      </w:pPr>
      <w:del w:id="339" w:author="零 [2]" w:date="2025-11-12T12:28:14Z">
        <w:r>
          <w:rPr>
            <w:rFonts w:ascii="PingFang SC" w:hAnsi="PingFang SC" w:eastAsia="PingFang SC" w:cs="PingFang SC"/>
            <w:i/>
            <w:iCs/>
            <w:spacing w:val="-14"/>
            <w:sz w:val="22"/>
            <w:szCs w:val="22"/>
          </w:rPr>
          <w:delText>Hallopeau-Siemens</w:delText>
        </w:r>
      </w:del>
      <w:del w:id="340" w:author="零 [2]" w:date="2025-11-12T12:28:14Z">
        <w:r>
          <w:rPr>
            <w:rFonts w:ascii="PingFang SC" w:hAnsi="PingFang SC" w:eastAsia="PingFang SC" w:cs="PingFang SC"/>
            <w:spacing w:val="-32"/>
            <w:sz w:val="22"/>
            <w:szCs w:val="22"/>
          </w:rPr>
          <w:delText xml:space="preserve"> </w:delText>
        </w:r>
      </w:del>
      <w:del w:id="341" w:author="零 [2]" w:date="2025-11-12T12:28:14Z">
        <w:r>
          <w:rPr>
            <w:rFonts w:ascii="PingFang SC" w:hAnsi="PingFang SC" w:eastAsia="PingFang SC" w:cs="PingFang SC"/>
            <w:i/>
            <w:iCs/>
            <w:spacing w:val="-14"/>
            <w:sz w:val="22"/>
            <w:szCs w:val="22"/>
          </w:rPr>
          <w:delText>亚型；nHS：non</w:delText>
        </w:r>
      </w:del>
      <w:del w:id="342" w:author="零 [2]" w:date="2025-11-12T12:28:14Z">
        <w:r>
          <w:rPr>
            <w:rFonts w:ascii="PingFang SC" w:hAnsi="PingFang SC" w:eastAsia="PingFang SC" w:cs="PingFang SC"/>
            <w:spacing w:val="-21"/>
            <w:sz w:val="22"/>
            <w:szCs w:val="22"/>
          </w:rPr>
          <w:delText xml:space="preserve"> </w:delText>
        </w:r>
      </w:del>
      <w:del w:id="343" w:author="零 [2]" w:date="2025-11-12T12:28:14Z">
        <w:r>
          <w:rPr>
            <w:rFonts w:ascii="PingFang SC" w:hAnsi="PingFang SC" w:eastAsia="PingFang SC" w:cs="PingFang SC"/>
            <w:i/>
            <w:iCs/>
            <w:spacing w:val="-14"/>
            <w:sz w:val="22"/>
            <w:szCs w:val="22"/>
          </w:rPr>
          <w:delText>–Hallopeau-Siemens</w:delText>
        </w:r>
      </w:del>
      <w:del w:id="344" w:author="零 [2]" w:date="2025-11-12T12:28:14Z">
        <w:r>
          <w:rPr>
            <w:rFonts w:ascii="PingFang SC" w:hAnsi="PingFang SC" w:eastAsia="PingFang SC" w:cs="PingFang SC"/>
            <w:spacing w:val="-14"/>
            <w:sz w:val="22"/>
            <w:szCs w:val="22"/>
          </w:rPr>
          <w:delText xml:space="preserve"> </w:delText>
        </w:r>
      </w:del>
      <w:del w:id="345" w:author="零 [2]" w:date="2025-11-12T12:28:14Z">
        <w:r>
          <w:rPr>
            <w:rFonts w:ascii="PingFang SC" w:hAnsi="PingFang SC" w:eastAsia="PingFang SC" w:cs="PingFang SC"/>
            <w:i/>
            <w:iCs/>
            <w:spacing w:val="-14"/>
            <w:sz w:val="22"/>
            <w:szCs w:val="22"/>
          </w:rPr>
          <w:delText>亚</w:delText>
        </w:r>
      </w:del>
      <w:del w:id="346" w:author="零 [2]" w:date="2025-11-12T12:28:14Z">
        <w:r>
          <w:rPr>
            <w:rFonts w:ascii="PingFang SC" w:hAnsi="PingFang SC" w:eastAsia="PingFang SC" w:cs="PingFang SC"/>
            <w:i/>
            <w:iCs/>
            <w:spacing w:val="-15"/>
            <w:sz w:val="22"/>
            <w:szCs w:val="22"/>
          </w:rPr>
          <w:delText>型；I：</w:delText>
        </w:r>
      </w:del>
      <w:del w:id="347" w:author="零 [2]" w:date="2025-11-12T12:28:14Z">
        <w:r>
          <w:rPr>
            <w:rFonts w:ascii="PingFang SC" w:hAnsi="PingFang SC" w:eastAsia="PingFang SC" w:cs="PingFang SC"/>
            <w:sz w:val="22"/>
            <w:szCs w:val="22"/>
          </w:rPr>
          <w:delText xml:space="preserve"> </w:delText>
        </w:r>
      </w:del>
      <w:del w:id="348" w:author="零 [2]" w:date="2025-11-12T12:28:14Z">
        <w:r>
          <w:rPr>
            <w:rFonts w:ascii="PingFang SC" w:hAnsi="PingFang SC" w:eastAsia="PingFang SC" w:cs="PingFang SC"/>
            <w:i/>
            <w:iCs/>
            <w:spacing w:val="-11"/>
            <w:sz w:val="22"/>
            <w:szCs w:val="22"/>
          </w:rPr>
          <w:delText>反转型；AD：常染色体显性遗传；</w:delText>
        </w:r>
      </w:del>
      <w:del w:id="349" w:author="零 [2]" w:date="2025-11-12T12:28:14Z">
        <w:r>
          <w:rPr>
            <w:rFonts w:ascii="PingFang SC" w:hAnsi="PingFang SC" w:eastAsia="PingFang SC" w:cs="PingFang SC"/>
            <w:spacing w:val="-18"/>
            <w:sz w:val="22"/>
            <w:szCs w:val="22"/>
          </w:rPr>
          <w:delText xml:space="preserve"> </w:delText>
        </w:r>
      </w:del>
      <w:del w:id="350" w:author="零 [2]" w:date="2025-11-12T12:28:14Z">
        <w:r>
          <w:rPr>
            <w:rFonts w:ascii="PingFang SC" w:hAnsi="PingFang SC" w:eastAsia="PingFang SC" w:cs="PingFang SC"/>
            <w:i/>
            <w:iCs/>
            <w:spacing w:val="-11"/>
            <w:sz w:val="22"/>
            <w:szCs w:val="22"/>
          </w:rPr>
          <w:delText>AR：常染色体隐性遗传。</w:delText>
        </w:r>
      </w:del>
    </w:p>
    <w:p w14:paraId="6F09731D">
      <w:pPr>
        <w:spacing w:before="28" w:line="185" w:lineRule="auto"/>
        <w:ind w:left="449"/>
        <w:rPr>
          <w:del w:id="351" w:author="零 [2]" w:date="2025-11-12T12:28:14Z"/>
          <w:rFonts w:ascii="PingFang SC" w:hAnsi="PingFang SC" w:eastAsia="PingFang SC" w:cs="PingFang SC"/>
          <w:sz w:val="22"/>
          <w:szCs w:val="22"/>
        </w:rPr>
      </w:pPr>
      <w:del w:id="352" w:author="零 [2]" w:date="2025-11-12T12:28:14Z">
        <w:r>
          <w:rPr>
            <w:rFonts w:ascii="PingFang SC" w:hAnsi="PingFang SC" w:eastAsia="PingFang SC" w:cs="PingFang SC"/>
            <w:i/>
            <w:iCs/>
            <w:spacing w:val="-7"/>
            <w:sz w:val="22"/>
            <w:szCs w:val="22"/>
          </w:rPr>
          <w:delText>*：包括幽门闭锁型交界型大疱性表皮松解症。</w:delText>
        </w:r>
      </w:del>
    </w:p>
    <w:p w14:paraId="17F28760">
      <w:pPr>
        <w:spacing w:before="23" w:line="185" w:lineRule="auto"/>
        <w:ind w:left="450"/>
        <w:rPr>
          <w:del w:id="353" w:author="零 [2]" w:date="2025-11-12T12:28:14Z"/>
          <w:rFonts w:ascii="PingFang SC" w:hAnsi="PingFang SC" w:eastAsia="PingFang SC" w:cs="PingFang SC"/>
          <w:sz w:val="22"/>
          <w:szCs w:val="22"/>
        </w:rPr>
      </w:pPr>
      <w:del w:id="354" w:author="零 [2]" w:date="2025-11-12T12:28:14Z">
        <w:r>
          <w:rPr>
            <w:rFonts w:ascii="PingFang SC" w:hAnsi="PingFang SC" w:eastAsia="PingFang SC" w:cs="PingFang SC"/>
            <w:i/>
            <w:iCs/>
            <w:spacing w:val="-13"/>
            <w:sz w:val="22"/>
            <w:szCs w:val="22"/>
          </w:rPr>
          <w:delText>+：身体对擦部位对称性的皮损（腋窝和腹股沟）。</w:delText>
        </w:r>
      </w:del>
    </w:p>
    <w:p w14:paraId="58344272">
      <w:pPr>
        <w:spacing w:before="29" w:line="174" w:lineRule="auto"/>
        <w:ind w:left="26" w:right="56" w:firstLine="423"/>
        <w:rPr>
          <w:del w:id="355" w:author="零 [2]" w:date="2025-11-12T12:28:14Z"/>
          <w:rFonts w:ascii="PingFang SC" w:hAnsi="PingFang SC" w:eastAsia="PingFang SC" w:cs="PingFang SC"/>
          <w:sz w:val="22"/>
          <w:szCs w:val="22"/>
        </w:rPr>
      </w:pPr>
      <w:del w:id="356" w:author="零 [2]" w:date="2025-11-12T12:28:14Z">
        <w:r>
          <w:rPr>
            <w:rFonts w:ascii="PingFang SC" w:hAnsi="PingFang SC" w:eastAsia="PingFang SC" w:cs="PingFang SC"/>
            <w:i/>
            <w:iCs/>
            <w:spacing w:val="-8"/>
            <w:sz w:val="22"/>
            <w:szCs w:val="22"/>
          </w:rPr>
          <w:delText>注</w:delText>
        </w:r>
      </w:del>
      <w:del w:id="357" w:author="零 [2]" w:date="2025-11-12T12:28:14Z">
        <w:r>
          <w:rPr>
            <w:rFonts w:ascii="PingFang SC" w:hAnsi="PingFang SC" w:eastAsia="PingFang SC" w:cs="PingFang SC"/>
            <w:spacing w:val="-8"/>
            <w:sz w:val="22"/>
            <w:szCs w:val="22"/>
          </w:rPr>
          <w:delText xml:space="preserve"> </w:delText>
        </w:r>
      </w:del>
      <w:del w:id="358" w:author="零 [2]" w:date="2025-11-12T12:28:14Z">
        <w:r>
          <w:rPr>
            <w:rFonts w:ascii="PingFang SC" w:hAnsi="PingFang SC" w:eastAsia="PingFang SC" w:cs="PingFang SC"/>
            <w:i/>
            <w:iCs/>
            <w:spacing w:val="-8"/>
            <w:sz w:val="22"/>
            <w:szCs w:val="22"/>
          </w:rPr>
          <w:delText>1：弓形聚集的水疱（疱疹样</w:delText>
        </w:r>
      </w:del>
      <w:del w:id="359" w:author="零 [2]" w:date="2025-11-12T12:28:14Z">
        <w:r>
          <w:rPr>
            <w:rFonts w:ascii="PingFang SC" w:hAnsi="PingFang SC" w:eastAsia="PingFang SC" w:cs="PingFang SC"/>
            <w:i/>
            <w:iCs/>
            <w:spacing w:val="-5"/>
            <w:sz w:val="22"/>
            <w:szCs w:val="22"/>
          </w:rPr>
          <w:delText>）；</w:delText>
        </w:r>
      </w:del>
      <w:del w:id="360" w:author="零 [2]" w:date="2025-11-12T12:28:14Z">
        <w:r>
          <w:rPr>
            <w:rFonts w:ascii="PingFang SC" w:hAnsi="PingFang SC" w:eastAsia="PingFang SC" w:cs="PingFang SC"/>
            <w:i/>
            <w:iCs/>
            <w:spacing w:val="-8"/>
            <w:sz w:val="22"/>
            <w:szCs w:val="22"/>
          </w:rPr>
          <w:delText>手掌和脚掌上汇合的角化过</w:delText>
        </w:r>
      </w:del>
      <w:del w:id="361" w:author="零 [2]" w:date="2025-11-12T12:28:14Z">
        <w:r>
          <w:rPr>
            <w:rFonts w:ascii="PingFang SC" w:hAnsi="PingFang SC" w:eastAsia="PingFang SC" w:cs="PingFang SC"/>
            <w:spacing w:val="1"/>
            <w:sz w:val="22"/>
            <w:szCs w:val="22"/>
          </w:rPr>
          <w:delText xml:space="preserve"> </w:delText>
        </w:r>
      </w:del>
      <w:del w:id="362" w:author="零 [2]" w:date="2025-11-12T12:28:14Z">
        <w:r>
          <w:rPr>
            <w:rFonts w:ascii="PingFang SC" w:hAnsi="PingFang SC" w:eastAsia="PingFang SC" w:cs="PingFang SC"/>
            <w:i/>
            <w:iCs/>
            <w:spacing w:val="10"/>
            <w:sz w:val="22"/>
            <w:szCs w:val="22"/>
          </w:rPr>
          <w:delText>度。</w:delText>
        </w:r>
      </w:del>
    </w:p>
    <w:p w14:paraId="72BE2519">
      <w:pPr>
        <w:spacing w:before="23" w:line="185" w:lineRule="auto"/>
        <w:ind w:left="449"/>
        <w:rPr>
          <w:del w:id="363" w:author="零 [2]" w:date="2025-11-12T12:28:14Z"/>
          <w:rFonts w:ascii="PingFang SC" w:hAnsi="PingFang SC" w:eastAsia="PingFang SC" w:cs="PingFang SC"/>
          <w:sz w:val="22"/>
          <w:szCs w:val="22"/>
        </w:rPr>
      </w:pPr>
      <w:del w:id="364" w:author="零 [2]" w:date="2025-11-12T12:28:14Z">
        <w:r>
          <w:rPr>
            <w:rFonts w:ascii="PingFang SC" w:hAnsi="PingFang SC" w:eastAsia="PingFang SC" w:cs="PingFang SC"/>
            <w:i/>
            <w:iCs/>
            <w:spacing w:val="-11"/>
            <w:sz w:val="22"/>
            <w:szCs w:val="22"/>
          </w:rPr>
          <w:delText>注2：肉芽组织增生（特别是口周）。</w:delText>
        </w:r>
      </w:del>
    </w:p>
    <w:p w14:paraId="0152D01A">
      <w:pPr>
        <w:spacing w:line="185" w:lineRule="auto"/>
        <w:rPr>
          <w:del w:id="365" w:author="零 [2]" w:date="2025-11-12T12:28:14Z"/>
          <w:rFonts w:ascii="PingFang SC" w:hAnsi="PingFang SC" w:eastAsia="PingFang SC" w:cs="PingFang SC"/>
          <w:sz w:val="22"/>
          <w:szCs w:val="22"/>
        </w:rPr>
        <w:sectPr>
          <w:headerReference r:id="rId49" w:type="default"/>
          <w:footerReference r:id="rId50" w:type="default"/>
          <w:pgSz w:w="8391" w:h="11909"/>
          <w:pgMar w:top="883" w:right="954" w:bottom="937" w:left="1051" w:header="869" w:footer="716" w:gutter="0"/>
          <w:cols w:space="720" w:num="1"/>
        </w:sectPr>
      </w:pPr>
    </w:p>
    <w:p w14:paraId="667D7A2C">
      <w:pPr>
        <w:pStyle w:val="2"/>
        <w:spacing w:line="431" w:lineRule="auto"/>
      </w:pPr>
    </w:p>
    <w:p w14:paraId="6F8BAC6C">
      <w:pPr>
        <w:spacing w:before="164" w:line="186" w:lineRule="auto"/>
        <w:ind w:left="50"/>
        <w:outlineLvl w:val="2"/>
        <w:rPr>
          <w:rFonts w:ascii="PingFang SC" w:hAnsi="PingFang SC" w:eastAsia="PingFang SC" w:cs="PingFang SC"/>
          <w:sz w:val="36"/>
          <w:szCs w:val="36"/>
        </w:rPr>
      </w:pPr>
      <w:bookmarkStart w:id="109" w:name="bookmark54"/>
      <w:bookmarkEnd w:id="109"/>
      <w:bookmarkStart w:id="110" w:name="bookmark53"/>
      <w:bookmarkEnd w:id="110"/>
      <w:bookmarkStart w:id="111" w:name="_Toc732466179"/>
      <w:r>
        <w:rPr>
          <w:rFonts w:ascii="PingFang SC" w:hAnsi="PingFang SC" w:eastAsia="PingFang SC" w:cs="PingFang SC"/>
          <w:b/>
          <w:bCs/>
          <w:spacing w:val="-12"/>
          <w:sz w:val="36"/>
          <w:szCs w:val="36"/>
        </w:rPr>
        <w:t>5</w:t>
      </w:r>
      <w:r>
        <w:rPr>
          <w:rFonts w:ascii="PingFang SC" w:hAnsi="PingFang SC" w:eastAsia="PingFang SC" w:cs="PingFang SC"/>
          <w:spacing w:val="18"/>
          <w:sz w:val="36"/>
          <w:szCs w:val="36"/>
        </w:rPr>
        <w:t xml:space="preserve">  </w:t>
      </w:r>
      <w:r>
        <w:rPr>
          <w:rFonts w:ascii="PingFang SC" w:hAnsi="PingFang SC" w:eastAsia="PingFang SC" w:cs="PingFang SC"/>
          <w:b/>
          <w:bCs/>
          <w:spacing w:val="-12"/>
          <w:sz w:val="36"/>
          <w:szCs w:val="36"/>
        </w:rPr>
        <w:t>婴幼儿的日常护理</w:t>
      </w:r>
      <w:bookmarkEnd w:id="111"/>
    </w:p>
    <w:p w14:paraId="2F17A898">
      <w:pPr>
        <w:spacing w:before="1" w:line="190" w:lineRule="auto"/>
        <w:ind w:left="461"/>
        <w:rPr>
          <w:rFonts w:ascii="PingFang SC" w:hAnsi="PingFang SC" w:eastAsia="PingFang SC" w:cs="PingFang SC"/>
          <w:sz w:val="21"/>
          <w:szCs w:val="21"/>
        </w:rPr>
      </w:pPr>
      <w:r>
        <w:rPr>
          <w:rFonts w:ascii="PingFang SC" w:hAnsi="PingFang SC" w:eastAsia="PingFang SC" w:cs="PingFang SC"/>
          <w:spacing w:val="-5"/>
          <w:sz w:val="21"/>
          <w:szCs w:val="21"/>
        </w:rPr>
        <w:t>现在还没有针对 EB 的特效疗法。当前的治疗和护理主要关注：</w:t>
      </w:r>
    </w:p>
    <w:p w14:paraId="3A2BEFE6">
      <w:pPr>
        <w:spacing w:before="28" w:line="191" w:lineRule="auto"/>
        <w:ind w:left="469"/>
        <w:rPr>
          <w:rFonts w:ascii="PingFang SC" w:hAnsi="PingFang SC" w:eastAsia="PingFang SC" w:cs="PingFang SC"/>
          <w:sz w:val="21"/>
          <w:szCs w:val="21"/>
        </w:rPr>
      </w:pPr>
      <w:r>
        <w:rPr>
          <w:rFonts w:ascii="PingFang SC" w:hAnsi="PingFang SC" w:eastAsia="PingFang SC" w:cs="PingFang SC"/>
          <w:position w:val="1"/>
          <w:sz w:val="21"/>
          <w:szCs w:val="21"/>
        </w:rPr>
        <w:drawing>
          <wp:inline distT="0" distB="0" distL="0" distR="0">
            <wp:extent cx="88900" cy="78740"/>
            <wp:effectExtent l="0" t="0" r="0" b="0"/>
            <wp:docPr id="106" name="IM 106"/>
            <wp:cNvGraphicFramePr/>
            <a:graphic xmlns:a="http://schemas.openxmlformats.org/drawingml/2006/main">
              <a:graphicData uri="http://schemas.openxmlformats.org/drawingml/2006/picture">
                <pic:pic xmlns:pic="http://schemas.openxmlformats.org/drawingml/2006/picture">
                  <pic:nvPicPr>
                    <pic:cNvPr id="106" name="IM 106"/>
                    <pic:cNvPicPr/>
                  </pic:nvPicPr>
                  <pic:blipFill>
                    <a:blip r:embed="rId190"/>
                    <a:stretch>
                      <a:fillRect/>
                    </a:stretch>
                  </pic:blipFill>
                  <pic:spPr>
                    <a:xfrm>
                      <a:off x="0" y="0"/>
                      <a:ext cx="88916" cy="78857"/>
                    </a:xfrm>
                    <a:prstGeom prst="rect">
                      <a:avLst/>
                    </a:prstGeom>
                  </pic:spPr>
                </pic:pic>
              </a:graphicData>
            </a:graphic>
          </wp:inline>
        </w:drawing>
      </w:r>
      <w:r>
        <w:rPr>
          <w:rFonts w:ascii="PingFang SC" w:hAnsi="PingFang SC" w:eastAsia="PingFang SC" w:cs="PingFang SC"/>
          <w:spacing w:val="19"/>
          <w:sz w:val="21"/>
          <w:szCs w:val="21"/>
        </w:rPr>
        <w:t xml:space="preserve">   </w:t>
      </w:r>
      <w:r>
        <w:rPr>
          <w:rFonts w:ascii="PingFang SC" w:hAnsi="PingFang SC" w:eastAsia="PingFang SC" w:cs="PingFang SC"/>
          <w:spacing w:val="-1"/>
          <w:sz w:val="21"/>
          <w:szCs w:val="21"/>
        </w:rPr>
        <w:t>避免皮肤磨擦</w:t>
      </w:r>
    </w:p>
    <w:p w14:paraId="67B1432F">
      <w:pPr>
        <w:spacing w:before="30" w:line="192" w:lineRule="auto"/>
        <w:ind w:left="469"/>
        <w:rPr>
          <w:rFonts w:ascii="PingFang SC" w:hAnsi="PingFang SC" w:eastAsia="PingFang SC" w:cs="PingFang SC"/>
          <w:sz w:val="21"/>
          <w:szCs w:val="21"/>
        </w:rPr>
      </w:pPr>
      <w:r>
        <w:rPr>
          <w:rFonts w:ascii="PingFang SC" w:hAnsi="PingFang SC" w:eastAsia="PingFang SC" w:cs="PingFang SC"/>
          <w:position w:val="1"/>
          <w:sz w:val="21"/>
          <w:szCs w:val="21"/>
        </w:rPr>
        <w:drawing>
          <wp:inline distT="0" distB="0" distL="0" distR="0">
            <wp:extent cx="88900" cy="78740"/>
            <wp:effectExtent l="0" t="0" r="0" b="0"/>
            <wp:docPr id="108" name="IM 108"/>
            <wp:cNvGraphicFramePr/>
            <a:graphic xmlns:a="http://schemas.openxmlformats.org/drawingml/2006/main">
              <a:graphicData uri="http://schemas.openxmlformats.org/drawingml/2006/picture">
                <pic:pic xmlns:pic="http://schemas.openxmlformats.org/drawingml/2006/picture">
                  <pic:nvPicPr>
                    <pic:cNvPr id="108" name="IM 108"/>
                    <pic:cNvPicPr/>
                  </pic:nvPicPr>
                  <pic:blipFill>
                    <a:blip r:embed="rId190"/>
                    <a:stretch>
                      <a:fillRect/>
                    </a:stretch>
                  </pic:blipFill>
                  <pic:spPr>
                    <a:xfrm>
                      <a:off x="0" y="0"/>
                      <a:ext cx="88916" cy="78857"/>
                    </a:xfrm>
                    <a:prstGeom prst="rect">
                      <a:avLst/>
                    </a:prstGeom>
                  </pic:spPr>
                </pic:pic>
              </a:graphicData>
            </a:graphic>
          </wp:inline>
        </w:drawing>
      </w:r>
      <w:r>
        <w:rPr>
          <w:rFonts w:ascii="PingFang SC" w:hAnsi="PingFang SC" w:eastAsia="PingFang SC" w:cs="PingFang SC"/>
          <w:spacing w:val="19"/>
          <w:sz w:val="21"/>
          <w:szCs w:val="21"/>
        </w:rPr>
        <w:t xml:space="preserve">   </w:t>
      </w:r>
      <w:r>
        <w:rPr>
          <w:rFonts w:ascii="PingFang SC" w:hAnsi="PingFang SC" w:eastAsia="PingFang SC" w:cs="PingFang SC"/>
          <w:spacing w:val="-1"/>
          <w:sz w:val="21"/>
          <w:szCs w:val="21"/>
        </w:rPr>
        <w:t>避免感染</w:t>
      </w:r>
    </w:p>
    <w:p w14:paraId="07C83030">
      <w:pPr>
        <w:spacing w:before="30" w:line="191" w:lineRule="auto"/>
        <w:ind w:left="469"/>
        <w:rPr>
          <w:rFonts w:ascii="PingFang SC" w:hAnsi="PingFang SC" w:eastAsia="PingFang SC" w:cs="PingFang SC"/>
          <w:sz w:val="21"/>
          <w:szCs w:val="21"/>
        </w:rPr>
      </w:pPr>
      <w:r>
        <w:rPr>
          <w:rFonts w:ascii="PingFang SC" w:hAnsi="PingFang SC" w:eastAsia="PingFang SC" w:cs="PingFang SC"/>
          <w:position w:val="1"/>
          <w:sz w:val="21"/>
          <w:szCs w:val="21"/>
        </w:rPr>
        <w:drawing>
          <wp:inline distT="0" distB="0" distL="0" distR="0">
            <wp:extent cx="88900" cy="78740"/>
            <wp:effectExtent l="0" t="0" r="0" b="0"/>
            <wp:docPr id="110" name="IM 110"/>
            <wp:cNvGraphicFramePr/>
            <a:graphic xmlns:a="http://schemas.openxmlformats.org/drawingml/2006/main">
              <a:graphicData uri="http://schemas.openxmlformats.org/drawingml/2006/picture">
                <pic:pic xmlns:pic="http://schemas.openxmlformats.org/drawingml/2006/picture">
                  <pic:nvPicPr>
                    <pic:cNvPr id="110" name="IM 110"/>
                    <pic:cNvPicPr/>
                  </pic:nvPicPr>
                  <pic:blipFill>
                    <a:blip r:embed="rId190"/>
                    <a:stretch>
                      <a:fillRect/>
                    </a:stretch>
                  </pic:blipFill>
                  <pic:spPr>
                    <a:xfrm>
                      <a:off x="0" y="0"/>
                      <a:ext cx="88916" cy="78857"/>
                    </a:xfrm>
                    <a:prstGeom prst="rect">
                      <a:avLst/>
                    </a:prstGeom>
                  </pic:spPr>
                </pic:pic>
              </a:graphicData>
            </a:graphic>
          </wp:inline>
        </w:drawing>
      </w:r>
      <w:r>
        <w:rPr>
          <w:rFonts w:ascii="PingFang SC" w:hAnsi="PingFang SC" w:eastAsia="PingFang SC" w:cs="PingFang SC"/>
          <w:spacing w:val="22"/>
          <w:sz w:val="21"/>
          <w:szCs w:val="21"/>
        </w:rPr>
        <w:t xml:space="preserve">   </w:t>
      </w:r>
      <w:r>
        <w:rPr>
          <w:rFonts w:ascii="PingFang SC" w:hAnsi="PingFang SC" w:eastAsia="PingFang SC" w:cs="PingFang SC"/>
          <w:spacing w:val="-2"/>
          <w:sz w:val="21"/>
          <w:szCs w:val="21"/>
        </w:rPr>
        <w:t>治疗并发症。</w:t>
      </w:r>
    </w:p>
    <w:p w14:paraId="3E0B01F5">
      <w:pPr>
        <w:spacing w:before="26" w:line="178" w:lineRule="auto"/>
        <w:ind w:left="38" w:right="20" w:firstLine="422"/>
        <w:rPr>
          <w:rFonts w:ascii="PingFang SC" w:hAnsi="PingFang SC" w:eastAsia="PingFang SC" w:cs="PingFang SC"/>
          <w:sz w:val="21"/>
          <w:szCs w:val="21"/>
        </w:rPr>
      </w:pPr>
      <w:r>
        <w:rPr>
          <w:rFonts w:ascii="PingFang SC" w:hAnsi="PingFang SC" w:eastAsia="PingFang SC" w:cs="PingFang SC"/>
          <w:spacing w:val="-3"/>
          <w:sz w:val="21"/>
          <w:szCs w:val="21"/>
        </w:rPr>
        <w:t>您很快就能学会怎样护理患儿而不损伤皮肤。但是再怎么努力也</w:t>
      </w:r>
      <w:r>
        <w:rPr>
          <w:rFonts w:ascii="PingFang SC" w:hAnsi="PingFang SC" w:eastAsia="PingFang SC" w:cs="PingFang SC"/>
          <w:spacing w:val="12"/>
          <w:sz w:val="21"/>
          <w:szCs w:val="21"/>
        </w:rPr>
        <w:t xml:space="preserve"> </w:t>
      </w:r>
      <w:r>
        <w:rPr>
          <w:rFonts w:ascii="PingFang SC" w:hAnsi="PingFang SC" w:eastAsia="PingFang SC" w:cs="PingFang SC"/>
          <w:spacing w:val="-5"/>
          <w:sz w:val="21"/>
          <w:szCs w:val="21"/>
        </w:rPr>
        <w:t>无法完全避免水疱，EB 的护理是一场持久战。</w:t>
      </w:r>
    </w:p>
    <w:p w14:paraId="774DBA48">
      <w:pPr>
        <w:spacing w:before="58" w:line="195" w:lineRule="auto"/>
        <w:ind w:left="40"/>
        <w:rPr>
          <w:rFonts w:ascii="PingFang SC" w:hAnsi="PingFang SC" w:eastAsia="PingFang SC" w:cs="PingFang SC"/>
          <w:sz w:val="27"/>
          <w:szCs w:val="27"/>
        </w:rPr>
      </w:pPr>
      <w:r>
        <w:rPr>
          <w:rFonts w:ascii="PingFang SC" w:hAnsi="PingFang SC" w:eastAsia="PingFang SC" w:cs="PingFang SC"/>
          <w:b/>
          <w:bCs/>
          <w:spacing w:val="5"/>
          <w:sz w:val="27"/>
          <w:szCs w:val="27"/>
        </w:rPr>
        <w:t>新生儿住院</w:t>
      </w:r>
    </w:p>
    <w:p w14:paraId="1D2A95E6">
      <w:pPr>
        <w:spacing w:before="14" w:line="175" w:lineRule="auto"/>
        <w:ind w:left="37" w:right="19" w:firstLine="427"/>
        <w:jc w:val="both"/>
        <w:rPr>
          <w:rFonts w:ascii="PingFang SC" w:hAnsi="PingFang SC" w:eastAsia="PingFang SC" w:cs="PingFang SC"/>
          <w:sz w:val="21"/>
          <w:szCs w:val="21"/>
        </w:rPr>
      </w:pPr>
      <w:r>
        <w:rPr>
          <w:rFonts w:ascii="PingFang SC" w:hAnsi="PingFang SC" w:eastAsia="PingFang SC" w:cs="PingFang SC"/>
          <w:spacing w:val="-3"/>
          <w:sz w:val="21"/>
          <w:szCs w:val="21"/>
        </w:rPr>
        <w:t>先天性皮损的婴儿通常会从产房直接送到儿童医院。在身上有伤</w:t>
      </w:r>
      <w:r>
        <w:rPr>
          <w:rFonts w:ascii="PingFang SC" w:hAnsi="PingFang SC" w:eastAsia="PingFang SC" w:cs="PingFang SC"/>
          <w:spacing w:val="10"/>
          <w:sz w:val="21"/>
          <w:szCs w:val="21"/>
        </w:rPr>
        <w:t xml:space="preserve"> </w:t>
      </w:r>
      <w:r>
        <w:rPr>
          <w:rFonts w:ascii="PingFang SC" w:hAnsi="PingFang SC" w:eastAsia="PingFang SC" w:cs="PingFang SC"/>
          <w:spacing w:val="-3"/>
          <w:sz w:val="21"/>
          <w:szCs w:val="21"/>
        </w:rPr>
        <w:t>的情况下，新生儿的最初几天会比较危险，病房里的环境和医生护士</w:t>
      </w:r>
      <w:r>
        <w:rPr>
          <w:rFonts w:ascii="PingFang SC" w:hAnsi="PingFang SC" w:eastAsia="PingFang SC" w:cs="PingFang SC"/>
          <w:spacing w:val="17"/>
          <w:sz w:val="21"/>
          <w:szCs w:val="21"/>
        </w:rPr>
        <w:t xml:space="preserve"> </w:t>
      </w:r>
      <w:r>
        <w:rPr>
          <w:rFonts w:ascii="PingFang SC" w:hAnsi="PingFang SC" w:eastAsia="PingFang SC" w:cs="PingFang SC"/>
          <w:spacing w:val="-3"/>
          <w:sz w:val="21"/>
          <w:szCs w:val="21"/>
        </w:rPr>
        <w:t>们的监控，有助于新生儿度过危险的阶段。医生也会在这段时间里判</w:t>
      </w:r>
      <w:r>
        <w:rPr>
          <w:rFonts w:ascii="PingFang SC" w:hAnsi="PingFang SC" w:eastAsia="PingFang SC" w:cs="PingFang SC"/>
          <w:spacing w:val="16"/>
          <w:sz w:val="21"/>
          <w:szCs w:val="21"/>
        </w:rPr>
        <w:t xml:space="preserve"> </w:t>
      </w:r>
      <w:r>
        <w:rPr>
          <w:rFonts w:ascii="PingFang SC" w:hAnsi="PingFang SC" w:eastAsia="PingFang SC" w:cs="PingFang SC"/>
          <w:spacing w:val="-3"/>
          <w:sz w:val="21"/>
          <w:szCs w:val="21"/>
        </w:rPr>
        <w:t>断孩子的疾病原因。</w:t>
      </w:r>
    </w:p>
    <w:p w14:paraId="31179A5B">
      <w:pPr>
        <w:spacing w:before="36" w:line="173" w:lineRule="auto"/>
        <w:ind w:left="36" w:right="20" w:firstLine="427"/>
        <w:jc w:val="both"/>
        <w:rPr>
          <w:rFonts w:ascii="PingFang SC" w:hAnsi="PingFang SC" w:eastAsia="PingFang SC" w:cs="PingFang SC"/>
          <w:sz w:val="21"/>
          <w:szCs w:val="21"/>
        </w:rPr>
      </w:pPr>
      <w:r>
        <w:rPr>
          <w:rFonts w:ascii="PingFang SC" w:hAnsi="PingFang SC" w:eastAsia="PingFang SC" w:cs="PingFang SC"/>
          <w:spacing w:val="-5"/>
          <w:sz w:val="21"/>
          <w:szCs w:val="21"/>
        </w:rPr>
        <w:t>如果确诊为 EB</w:t>
      </w:r>
      <w:r>
        <w:rPr>
          <w:rFonts w:ascii="PingFang SC" w:hAnsi="PingFang SC" w:eastAsia="PingFang SC" w:cs="PingFang SC"/>
          <w:spacing w:val="75"/>
          <w:sz w:val="21"/>
          <w:szCs w:val="21"/>
        </w:rPr>
        <w:t xml:space="preserve"> </w:t>
      </w:r>
      <w:r>
        <w:rPr>
          <w:rFonts w:ascii="PingFang SC" w:hAnsi="PingFang SC" w:eastAsia="PingFang SC" w:cs="PingFang SC"/>
          <w:spacing w:val="-5"/>
          <w:sz w:val="21"/>
          <w:szCs w:val="21"/>
        </w:rPr>
        <w:t>的话，建议足月新生儿住院的时间应该尽量控制</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在一个月之内。</w:t>
      </w:r>
      <w:del w:id="366" w:author="零 [2]" w:date="2025-11-12T11:55:48Z">
        <w:r>
          <w:rPr>
            <w:rFonts w:ascii="PingFang SC" w:hAnsi="PingFang SC" w:eastAsia="PingFang SC" w:cs="PingFang SC"/>
            <w:spacing w:val="-3"/>
            <w:sz w:val="21"/>
            <w:szCs w:val="21"/>
          </w:rPr>
          <w:delText>住院时间太长，可能会带来手指粘连等问题。家长应</w:delText>
        </w:r>
      </w:del>
      <w:del w:id="367" w:author="零 [2]" w:date="2025-11-12T11:55:48Z">
        <w:r>
          <w:rPr>
            <w:rFonts w:ascii="PingFang SC" w:hAnsi="PingFang SC" w:eastAsia="PingFang SC" w:cs="PingFang SC"/>
            <w:spacing w:val="16"/>
            <w:sz w:val="21"/>
            <w:szCs w:val="21"/>
          </w:rPr>
          <w:delText xml:space="preserve"> </w:delText>
        </w:r>
      </w:del>
      <w:del w:id="368" w:author="零 [2]" w:date="2025-11-12T11:55:48Z">
        <w:r>
          <w:rPr>
            <w:rFonts w:ascii="PingFang SC" w:hAnsi="PingFang SC" w:eastAsia="PingFang SC" w:cs="PingFang SC"/>
            <w:spacing w:val="-2"/>
            <w:sz w:val="21"/>
            <w:szCs w:val="21"/>
          </w:rPr>
          <w:delText>利用新生儿住院的时间，学习护理方法，尽早</w:delText>
        </w:r>
      </w:del>
      <w:del w:id="369" w:author="零 [2]" w:date="2025-11-12T11:55:48Z">
        <w:r>
          <w:rPr>
            <w:rFonts w:ascii="PingFang SC" w:hAnsi="PingFang SC" w:eastAsia="PingFang SC" w:cs="PingFang SC"/>
            <w:spacing w:val="-3"/>
            <w:sz w:val="21"/>
            <w:szCs w:val="21"/>
          </w:rPr>
          <w:delText>开始自己照顾。如果医</w:delText>
        </w:r>
      </w:del>
      <w:del w:id="370" w:author="零 [2]" w:date="2025-11-12T11:55:48Z">
        <w:r>
          <w:rPr>
            <w:rFonts w:ascii="PingFang SC" w:hAnsi="PingFang SC" w:eastAsia="PingFang SC" w:cs="PingFang SC"/>
            <w:sz w:val="21"/>
            <w:szCs w:val="21"/>
          </w:rPr>
          <w:delText xml:space="preserve"> </w:delText>
        </w:r>
      </w:del>
      <w:del w:id="371" w:author="零 [2]" w:date="2025-11-12T11:55:48Z">
        <w:r>
          <w:rPr>
            <w:rFonts w:ascii="PingFang SC" w:hAnsi="PingFang SC" w:eastAsia="PingFang SC" w:cs="PingFang SC"/>
            <w:spacing w:val="-3"/>
            <w:sz w:val="21"/>
            <w:szCs w:val="21"/>
          </w:rPr>
          <w:delText>生护士对 EB</w:delText>
        </w:r>
      </w:del>
      <w:del w:id="372" w:author="零 [2]" w:date="2025-11-12T11:55:48Z">
        <w:r>
          <w:rPr>
            <w:rFonts w:ascii="PingFang SC" w:hAnsi="PingFang SC" w:eastAsia="PingFang SC" w:cs="PingFang SC"/>
            <w:spacing w:val="30"/>
            <w:sz w:val="21"/>
            <w:szCs w:val="21"/>
          </w:rPr>
          <w:delText xml:space="preserve"> </w:delText>
        </w:r>
      </w:del>
      <w:del w:id="373" w:author="零 [2]" w:date="2025-11-12T11:55:48Z">
        <w:r>
          <w:rPr>
            <w:rFonts w:ascii="PingFang SC" w:hAnsi="PingFang SC" w:eastAsia="PingFang SC" w:cs="PingFang SC"/>
            <w:spacing w:val="-3"/>
            <w:sz w:val="21"/>
            <w:szCs w:val="21"/>
          </w:rPr>
          <w:delText>了解不多，还应该告诉他们护理过程中的注意事</w:delText>
        </w:r>
      </w:del>
      <w:del w:id="374" w:author="零 [2]" w:date="2025-11-12T11:55:48Z">
        <w:r>
          <w:rPr>
            <w:rFonts w:ascii="PingFang SC" w:hAnsi="PingFang SC" w:eastAsia="PingFang SC" w:cs="PingFang SC"/>
            <w:spacing w:val="-4"/>
            <w:sz w:val="21"/>
            <w:szCs w:val="21"/>
          </w:rPr>
          <w:delText>项。但</w:delText>
        </w:r>
      </w:del>
      <w:del w:id="375" w:author="零 [2]" w:date="2025-11-12T11:55:48Z">
        <w:r>
          <w:rPr>
            <w:rFonts w:ascii="PingFang SC" w:hAnsi="PingFang SC" w:eastAsia="PingFang SC" w:cs="PingFang SC"/>
            <w:sz w:val="21"/>
            <w:szCs w:val="21"/>
          </w:rPr>
          <w:delText xml:space="preserve"> </w:delText>
        </w:r>
      </w:del>
      <w:del w:id="376" w:author="零 [2]" w:date="2025-11-12T11:55:48Z">
        <w:r>
          <w:rPr>
            <w:rFonts w:ascii="PingFang SC" w:hAnsi="PingFang SC" w:eastAsia="PingFang SC" w:cs="PingFang SC"/>
            <w:spacing w:val="-2"/>
            <w:sz w:val="21"/>
            <w:szCs w:val="21"/>
          </w:rPr>
          <w:delText>就算医生和护士已经有经验，也不建议住院</w:delText>
        </w:r>
      </w:del>
      <w:del w:id="377" w:author="零 [2]" w:date="2025-11-12T11:55:48Z">
        <w:r>
          <w:rPr>
            <w:rFonts w:ascii="PingFang SC" w:hAnsi="PingFang SC" w:eastAsia="PingFang SC" w:cs="PingFang SC"/>
            <w:spacing w:val="-3"/>
            <w:sz w:val="21"/>
            <w:szCs w:val="21"/>
          </w:rPr>
          <w:delText>太长时间，他们要照顾很</w:delText>
        </w:r>
      </w:del>
      <w:del w:id="378" w:author="零 [2]" w:date="2025-11-12T11:55:48Z">
        <w:r>
          <w:rPr>
            <w:rFonts w:ascii="PingFang SC" w:hAnsi="PingFang SC" w:eastAsia="PingFang SC" w:cs="PingFang SC"/>
            <w:sz w:val="21"/>
            <w:szCs w:val="21"/>
          </w:rPr>
          <w:delText xml:space="preserve"> </w:delText>
        </w:r>
      </w:del>
      <w:del w:id="379" w:author="零 [2]" w:date="2025-11-12T11:55:48Z">
        <w:r>
          <w:rPr>
            <w:rFonts w:ascii="PingFang SC" w:hAnsi="PingFang SC" w:eastAsia="PingFang SC" w:cs="PingFang SC"/>
            <w:spacing w:val="-2"/>
            <w:sz w:val="21"/>
            <w:szCs w:val="21"/>
          </w:rPr>
          <w:delText>多病人，不可能像家人一样细致周到。</w:delText>
        </w:r>
      </w:del>
    </w:p>
    <w:p w14:paraId="00D52F1D">
      <w:pPr>
        <w:spacing w:before="36" w:line="177" w:lineRule="auto"/>
        <w:ind w:left="36" w:right="22" w:firstLine="422"/>
        <w:jc w:val="both"/>
        <w:rPr>
          <w:del w:id="380" w:author="零 [2]" w:date="2025-11-12T11:55:57Z"/>
          <w:rFonts w:ascii="PingFang SC" w:hAnsi="PingFang SC" w:eastAsia="PingFang SC" w:cs="PingFang SC"/>
          <w:sz w:val="21"/>
          <w:szCs w:val="21"/>
        </w:rPr>
      </w:pPr>
      <w:del w:id="381" w:author="零 [2]" w:date="2025-11-12T11:55:57Z">
        <w:r>
          <w:rPr>
            <w:rFonts w:ascii="PingFang SC" w:hAnsi="PingFang SC" w:eastAsia="PingFang SC" w:cs="PingFang SC"/>
            <w:spacing w:val="-3"/>
            <w:sz w:val="21"/>
            <w:szCs w:val="21"/>
          </w:rPr>
          <w:delText>但完全不住院，直接在家里护理也比较困难。因为多数家长一开</w:delText>
        </w:r>
      </w:del>
      <w:del w:id="382" w:author="零 [2]" w:date="2025-11-12T11:55:57Z">
        <w:r>
          <w:rPr>
            <w:rFonts w:ascii="PingFang SC" w:hAnsi="PingFang SC" w:eastAsia="PingFang SC" w:cs="PingFang SC"/>
            <w:spacing w:val="13"/>
            <w:sz w:val="21"/>
            <w:szCs w:val="21"/>
          </w:rPr>
          <w:delText xml:space="preserve"> </w:delText>
        </w:r>
      </w:del>
      <w:del w:id="383" w:author="零 [2]" w:date="2025-11-12T11:55:57Z">
        <w:r>
          <w:rPr>
            <w:rFonts w:ascii="PingFang SC" w:hAnsi="PingFang SC" w:eastAsia="PingFang SC" w:cs="PingFang SC"/>
            <w:spacing w:val="-3"/>
            <w:sz w:val="21"/>
            <w:szCs w:val="21"/>
          </w:rPr>
          <w:delText>始不知道怎样护理。短期住院，在住院的时间里家长应该尽力学习疾</w:delText>
        </w:r>
      </w:del>
      <w:del w:id="384" w:author="零 [2]" w:date="2025-11-12T11:55:57Z">
        <w:r>
          <w:rPr>
            <w:rFonts w:ascii="PingFang SC" w:hAnsi="PingFang SC" w:eastAsia="PingFang SC" w:cs="PingFang SC"/>
            <w:spacing w:val="16"/>
            <w:sz w:val="21"/>
            <w:szCs w:val="21"/>
          </w:rPr>
          <w:delText xml:space="preserve"> </w:delText>
        </w:r>
      </w:del>
      <w:del w:id="385" w:author="零 [2]" w:date="2025-11-12T11:55:57Z">
        <w:r>
          <w:rPr>
            <w:rFonts w:ascii="PingFang SC" w:hAnsi="PingFang SC" w:eastAsia="PingFang SC" w:cs="PingFang SC"/>
            <w:spacing w:val="-3"/>
            <w:sz w:val="21"/>
            <w:szCs w:val="21"/>
          </w:rPr>
          <w:delText>病和护理知识，然后和医生护士交流相应的知识。同时家长要利用这</w:delText>
        </w:r>
      </w:del>
      <w:del w:id="386" w:author="零 [2]" w:date="2025-11-12T11:55:57Z">
        <w:r>
          <w:rPr>
            <w:rFonts w:ascii="PingFang SC" w:hAnsi="PingFang SC" w:eastAsia="PingFang SC" w:cs="PingFang SC"/>
            <w:spacing w:val="16"/>
            <w:sz w:val="21"/>
            <w:szCs w:val="21"/>
          </w:rPr>
          <w:delText xml:space="preserve"> </w:delText>
        </w:r>
      </w:del>
      <w:del w:id="387" w:author="零 [2]" w:date="2025-11-12T11:55:57Z">
        <w:r>
          <w:rPr>
            <w:rFonts w:ascii="PingFang SC" w:hAnsi="PingFang SC" w:eastAsia="PingFang SC" w:cs="PingFang SC"/>
            <w:spacing w:val="-2"/>
            <w:sz w:val="21"/>
            <w:szCs w:val="21"/>
          </w:rPr>
          <w:delText>段时间在家里置备护理用品。</w:delText>
        </w:r>
      </w:del>
    </w:p>
    <w:p w14:paraId="370890B9">
      <w:pPr>
        <w:spacing w:before="29" w:line="181" w:lineRule="auto"/>
        <w:ind w:left="39" w:right="19" w:firstLine="424"/>
        <w:rPr>
          <w:rFonts w:ascii="PingFang SC" w:hAnsi="PingFang SC" w:eastAsia="PingFang SC" w:cs="PingFang SC"/>
          <w:sz w:val="21"/>
          <w:szCs w:val="21"/>
        </w:rPr>
      </w:pPr>
      <w:r>
        <w:rPr>
          <w:rFonts w:ascii="PingFang SC" w:hAnsi="PingFang SC" w:eastAsia="PingFang SC" w:cs="PingFang SC"/>
          <w:spacing w:val="-3"/>
          <w:sz w:val="21"/>
          <w:szCs w:val="21"/>
        </w:rPr>
        <w:t>学习的最好方式是面对面交流。新生儿的家长应该积极寻找去蝴</w:t>
      </w:r>
      <w:r>
        <w:rPr>
          <w:rFonts w:ascii="PingFang SC" w:hAnsi="PingFang SC" w:eastAsia="PingFang SC" w:cs="PingFang SC"/>
          <w:spacing w:val="10"/>
          <w:sz w:val="21"/>
          <w:szCs w:val="21"/>
        </w:rPr>
        <w:t xml:space="preserve"> </w:t>
      </w:r>
      <w:r>
        <w:rPr>
          <w:rFonts w:ascii="PingFang SC" w:hAnsi="PingFang SC" w:eastAsia="PingFang SC" w:cs="PingFang SC"/>
          <w:sz w:val="21"/>
          <w:szCs w:val="21"/>
        </w:rPr>
        <w:t>蝶宝贝关爱中心推荐的机构或其他患者家里观摩护理</w:t>
      </w:r>
      <w:r>
        <w:rPr>
          <w:rFonts w:ascii="PingFang SC" w:hAnsi="PingFang SC" w:eastAsia="PingFang SC" w:cs="PingFang SC"/>
          <w:spacing w:val="-1"/>
          <w:sz w:val="21"/>
          <w:szCs w:val="21"/>
        </w:rPr>
        <w:t>过程的机会</w:t>
      </w:r>
      <w:ins w:id="388" w:author="零 [2]" w:date="2025-11-12T13:41:26Z">
        <w:r>
          <w:rPr>
            <w:rFonts w:hint="eastAsia" w:ascii="PingFang SC" w:hAnsi="PingFang SC" w:eastAsia="PingFang SC" w:cs="PingFang SC"/>
            <w:spacing w:val="-1"/>
            <w:sz w:val="21"/>
            <w:szCs w:val="21"/>
            <w:lang w:eastAsia="zh-CN"/>
          </w:rPr>
          <w:t>，</w:t>
        </w:r>
      </w:ins>
      <w:ins w:id="389" w:author="零 [2]" w:date="2025-11-12T13:41:27Z">
        <w:r>
          <w:rPr>
            <w:rFonts w:hint="eastAsia" w:ascii="PingFang SC" w:hAnsi="PingFang SC" w:eastAsia="PingFang SC" w:cs="PingFang SC"/>
            <w:spacing w:val="-1"/>
            <w:sz w:val="21"/>
            <w:szCs w:val="21"/>
            <w:lang w:val="en-US" w:eastAsia="zh-CN"/>
          </w:rPr>
          <w:t>早期</w:t>
        </w:r>
      </w:ins>
      <w:ins w:id="390" w:author="零 [2]" w:date="2025-11-12T13:41:28Z">
        <w:r>
          <w:rPr>
            <w:rFonts w:hint="eastAsia" w:ascii="PingFang SC" w:hAnsi="PingFang SC" w:eastAsia="PingFang SC" w:cs="PingFang SC"/>
            <w:spacing w:val="-1"/>
            <w:sz w:val="21"/>
            <w:szCs w:val="21"/>
            <w:lang w:val="en-US" w:eastAsia="zh-CN"/>
          </w:rPr>
          <w:t>学会</w:t>
        </w:r>
      </w:ins>
      <w:ins w:id="391" w:author="零 [2]" w:date="2025-11-12T13:41:29Z">
        <w:r>
          <w:rPr>
            <w:rFonts w:hint="eastAsia" w:ascii="PingFang SC" w:hAnsi="PingFang SC" w:eastAsia="PingFang SC" w:cs="PingFang SC"/>
            <w:spacing w:val="-1"/>
            <w:sz w:val="21"/>
            <w:szCs w:val="21"/>
            <w:lang w:val="en-US" w:eastAsia="zh-CN"/>
          </w:rPr>
          <w:t>居家</w:t>
        </w:r>
      </w:ins>
      <w:ins w:id="392" w:author="零 [2]" w:date="2025-11-12T13:41:31Z">
        <w:r>
          <w:rPr>
            <w:rFonts w:hint="eastAsia" w:ascii="PingFang SC" w:hAnsi="PingFang SC" w:eastAsia="PingFang SC" w:cs="PingFang SC"/>
            <w:spacing w:val="-1"/>
            <w:sz w:val="21"/>
            <w:szCs w:val="21"/>
            <w:lang w:val="en-US" w:eastAsia="zh-CN"/>
          </w:rPr>
          <w:t>自我</w:t>
        </w:r>
      </w:ins>
      <w:ins w:id="393" w:author="零 [2]" w:date="2025-11-12T13:41:34Z">
        <w:r>
          <w:rPr>
            <w:rFonts w:hint="eastAsia" w:ascii="PingFang SC" w:hAnsi="PingFang SC" w:eastAsia="PingFang SC" w:cs="PingFang SC"/>
            <w:spacing w:val="-1"/>
            <w:sz w:val="21"/>
            <w:szCs w:val="21"/>
            <w:lang w:val="en-US" w:eastAsia="zh-CN"/>
          </w:rPr>
          <w:t>照护</w:t>
        </w:r>
      </w:ins>
      <w:ins w:id="394" w:author="零 [2]" w:date="2025-11-12T13:41:41Z">
        <w:r>
          <w:rPr>
            <w:rFonts w:hint="eastAsia" w:ascii="PingFang SC" w:hAnsi="PingFang SC" w:eastAsia="PingFang SC" w:cs="PingFang SC"/>
            <w:spacing w:val="-1"/>
            <w:sz w:val="21"/>
            <w:szCs w:val="21"/>
            <w:lang w:val="en-US" w:eastAsia="zh-CN"/>
          </w:rPr>
          <w:t>宝贝</w:t>
        </w:r>
      </w:ins>
      <w:ins w:id="395" w:author="零 [2]" w:date="2025-11-12T13:41:42Z">
        <w:r>
          <w:rPr>
            <w:rFonts w:hint="eastAsia" w:ascii="PingFang SC" w:hAnsi="PingFang SC" w:eastAsia="PingFang SC" w:cs="PingFang SC"/>
            <w:spacing w:val="-1"/>
            <w:sz w:val="21"/>
            <w:szCs w:val="21"/>
            <w:lang w:val="en-US" w:eastAsia="zh-CN"/>
          </w:rPr>
          <w:t>。</w:t>
        </w:r>
      </w:ins>
      <w:del w:id="396" w:author="零 [2]" w:date="2025-11-12T13:41:25Z">
        <w:r>
          <w:rPr>
            <w:rFonts w:ascii="PingFang SC" w:hAnsi="PingFang SC" w:eastAsia="PingFang SC" w:cs="PingFang SC"/>
            <w:spacing w:val="-1"/>
            <w:sz w:val="21"/>
            <w:szCs w:val="21"/>
          </w:rPr>
          <w:delText>。</w:delText>
        </w:r>
      </w:del>
    </w:p>
    <w:p w14:paraId="1FCB58CA">
      <w:pPr>
        <w:spacing w:before="46" w:line="195" w:lineRule="auto"/>
        <w:ind w:left="41"/>
        <w:rPr>
          <w:rFonts w:ascii="PingFang SC" w:hAnsi="PingFang SC" w:eastAsia="PingFang SC" w:cs="PingFang SC"/>
          <w:sz w:val="27"/>
          <w:szCs w:val="27"/>
        </w:rPr>
      </w:pPr>
      <w:r>
        <w:rPr>
          <w:rFonts w:ascii="PingFang SC" w:hAnsi="PingFang SC" w:eastAsia="PingFang SC" w:cs="PingFang SC"/>
          <w:b/>
          <w:bCs/>
          <w:spacing w:val="4"/>
          <w:sz w:val="27"/>
          <w:szCs w:val="27"/>
        </w:rPr>
        <w:t>预防水疱</w:t>
      </w:r>
    </w:p>
    <w:p w14:paraId="3943C5FC">
      <w:pPr>
        <w:spacing w:before="17" w:line="173" w:lineRule="auto"/>
        <w:ind w:left="37" w:right="19" w:firstLine="423"/>
        <w:rPr>
          <w:rFonts w:ascii="PingFang SC" w:hAnsi="PingFang SC" w:eastAsia="PingFang SC" w:cs="PingFang SC"/>
          <w:sz w:val="21"/>
          <w:szCs w:val="21"/>
        </w:rPr>
      </w:pPr>
      <w:r>
        <w:rPr>
          <w:rFonts w:ascii="PingFang SC" w:hAnsi="PingFang SC" w:eastAsia="PingFang SC" w:cs="PingFang SC"/>
          <w:b/>
          <w:bCs/>
          <w:spacing w:val="-4"/>
          <w:sz w:val="21"/>
          <w:szCs w:val="21"/>
        </w:rPr>
        <w:t>轻柔地接触</w:t>
      </w:r>
      <w:r>
        <w:rPr>
          <w:rFonts w:ascii="PingFang SC" w:hAnsi="PingFang SC" w:eastAsia="PingFang SC" w:cs="PingFang SC"/>
          <w:spacing w:val="-4"/>
          <w:sz w:val="21"/>
          <w:szCs w:val="21"/>
        </w:rPr>
        <w:t>：</w:t>
      </w:r>
      <w:r>
        <w:rPr>
          <w:rFonts w:ascii="PingFang SC" w:hAnsi="PingFang SC" w:eastAsia="PingFang SC" w:cs="PingFang SC"/>
          <w:b/>
          <w:bCs/>
          <w:spacing w:val="-4"/>
          <w:sz w:val="21"/>
          <w:szCs w:val="21"/>
        </w:rPr>
        <w:t>不要从腋下叉着小孩儿的胳膊往上抱</w:t>
      </w:r>
      <w:r>
        <w:rPr>
          <w:rFonts w:ascii="PingFang SC" w:hAnsi="PingFang SC" w:eastAsia="PingFang SC" w:cs="PingFang SC"/>
          <w:spacing w:val="-4"/>
          <w:sz w:val="21"/>
          <w:szCs w:val="21"/>
        </w:rPr>
        <w:t>，这</w:t>
      </w:r>
      <w:r>
        <w:rPr>
          <w:rFonts w:ascii="PingFang SC" w:hAnsi="PingFang SC" w:eastAsia="PingFang SC" w:cs="PingFang SC"/>
          <w:spacing w:val="-5"/>
          <w:sz w:val="21"/>
          <w:szCs w:val="21"/>
        </w:rPr>
        <w:t>样很容易</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把腋下的皮肤搓破（有些较轻的孩子这样做没问题）。抱起小孩儿的</w:t>
      </w:r>
      <w:r>
        <w:rPr>
          <w:rFonts w:ascii="PingFang SC" w:hAnsi="PingFang SC" w:eastAsia="PingFang SC" w:cs="PingFang SC"/>
          <w:spacing w:val="14"/>
          <w:sz w:val="21"/>
          <w:szCs w:val="21"/>
        </w:rPr>
        <w:t xml:space="preserve"> </w:t>
      </w:r>
      <w:r>
        <w:rPr>
          <w:rFonts w:ascii="PingFang SC" w:hAnsi="PingFang SC" w:eastAsia="PingFang SC" w:cs="PingFang SC"/>
          <w:spacing w:val="-6"/>
          <w:sz w:val="21"/>
          <w:szCs w:val="21"/>
        </w:rPr>
        <w:t>时候先把他/她翻到侧身，一只手托住屁股，另一只手托在脖子后面，</w:t>
      </w:r>
      <w:r>
        <w:rPr>
          <w:rFonts w:ascii="PingFang SC" w:hAnsi="PingFang SC" w:eastAsia="PingFang SC" w:cs="PingFang SC"/>
          <w:spacing w:val="10"/>
          <w:sz w:val="21"/>
          <w:szCs w:val="21"/>
        </w:rPr>
        <w:t xml:space="preserve"> </w:t>
      </w:r>
      <w:r>
        <w:rPr>
          <w:rFonts w:ascii="PingFang SC" w:hAnsi="PingFang SC" w:eastAsia="PingFang SC" w:cs="PingFang SC"/>
          <w:spacing w:val="-3"/>
          <w:sz w:val="21"/>
          <w:szCs w:val="21"/>
        </w:rPr>
        <w:t>再把小孩儿翻过来躺到大人手上，然后再抱起。抱小孩儿的时候可以</w:t>
      </w:r>
    </w:p>
    <w:p w14:paraId="65E7EFFC">
      <w:pPr>
        <w:spacing w:line="173" w:lineRule="auto"/>
        <w:rPr>
          <w:rFonts w:ascii="PingFang SC" w:hAnsi="PingFang SC" w:eastAsia="PingFang SC" w:cs="PingFang SC"/>
          <w:sz w:val="21"/>
          <w:szCs w:val="21"/>
        </w:rPr>
        <w:sectPr>
          <w:headerReference r:id="rId51" w:type="default"/>
          <w:footerReference r:id="rId52" w:type="default"/>
          <w:pgSz w:w="8391" w:h="11909"/>
          <w:pgMar w:top="883" w:right="1047" w:bottom="937" w:left="1051" w:header="869" w:footer="716" w:gutter="0"/>
          <w:cols w:space="720" w:num="1"/>
        </w:sectPr>
      </w:pPr>
    </w:p>
    <w:p w14:paraId="600FFB67">
      <w:pPr>
        <w:pStyle w:val="2"/>
        <w:spacing w:line="320" w:lineRule="auto"/>
      </w:pPr>
    </w:p>
    <w:p w14:paraId="09907BA1">
      <w:pPr>
        <w:spacing w:before="96" w:line="191" w:lineRule="auto"/>
        <w:ind w:left="36"/>
        <w:rPr>
          <w:rFonts w:ascii="PingFang SC" w:hAnsi="PingFang SC" w:eastAsia="PingFang SC" w:cs="PingFang SC"/>
          <w:sz w:val="21"/>
          <w:szCs w:val="21"/>
        </w:rPr>
      </w:pPr>
      <w:r>
        <w:rPr>
          <w:rFonts w:ascii="PingFang SC" w:hAnsi="PingFang SC" w:eastAsia="PingFang SC" w:cs="PingFang SC"/>
          <w:sz w:val="21"/>
          <w:szCs w:val="21"/>
        </w:rPr>
        <w:t>在小孩儿身下垫一个枕头、海绵垫或软羊皮来减小对皮肤</w:t>
      </w:r>
      <w:r>
        <w:rPr>
          <w:rFonts w:ascii="PingFang SC" w:hAnsi="PingFang SC" w:eastAsia="PingFang SC" w:cs="PingFang SC"/>
          <w:spacing w:val="-1"/>
          <w:sz w:val="21"/>
          <w:szCs w:val="21"/>
        </w:rPr>
        <w:t>的磨擦。</w:t>
      </w:r>
    </w:p>
    <w:p w14:paraId="0E54CE41">
      <w:pPr>
        <w:spacing w:before="4" w:line="4265" w:lineRule="exact"/>
        <w:ind w:firstLine="569"/>
      </w:pPr>
      <w:r>
        <w:rPr>
          <w:position w:val="-85"/>
        </w:rPr>
        <w:drawing>
          <wp:inline distT="0" distB="0" distL="0" distR="0">
            <wp:extent cx="3268345" cy="2707640"/>
            <wp:effectExtent l="0" t="0" r="0" b="0"/>
            <wp:docPr id="114" name="IM 114"/>
            <wp:cNvGraphicFramePr/>
            <a:graphic xmlns:a="http://schemas.openxmlformats.org/drawingml/2006/main">
              <a:graphicData uri="http://schemas.openxmlformats.org/drawingml/2006/picture">
                <pic:pic xmlns:pic="http://schemas.openxmlformats.org/drawingml/2006/picture">
                  <pic:nvPicPr>
                    <pic:cNvPr id="114" name="IM 114"/>
                    <pic:cNvPicPr/>
                  </pic:nvPicPr>
                  <pic:blipFill>
                    <a:blip r:embed="rId191"/>
                    <a:stretch>
                      <a:fillRect/>
                    </a:stretch>
                  </pic:blipFill>
                  <pic:spPr>
                    <a:xfrm>
                      <a:off x="0" y="0"/>
                      <a:ext cx="3268852" cy="2708148"/>
                    </a:xfrm>
                    <a:prstGeom prst="rect">
                      <a:avLst/>
                    </a:prstGeom>
                  </pic:spPr>
                </pic:pic>
              </a:graphicData>
            </a:graphic>
          </wp:inline>
        </w:drawing>
      </w:r>
    </w:p>
    <w:p w14:paraId="0F9AF81D">
      <w:pPr>
        <w:spacing w:before="90" w:line="191" w:lineRule="auto"/>
        <w:ind w:left="1524"/>
        <w:rPr>
          <w:rFonts w:ascii="PingFang SC" w:hAnsi="PingFang SC" w:eastAsia="PingFang SC" w:cs="PingFang SC"/>
          <w:sz w:val="21"/>
          <w:szCs w:val="21"/>
        </w:rPr>
      </w:pPr>
      <w:r>
        <w:rPr>
          <w:rFonts w:ascii="PingFang SC" w:hAnsi="PingFang SC" w:eastAsia="PingFang SC" w:cs="PingFang SC"/>
          <w:spacing w:val="-6"/>
          <w:sz w:val="21"/>
          <w:szCs w:val="21"/>
        </w:rPr>
        <w:t>抱起 EB 宝贝的时候托住颈后和屁股</w:t>
      </w:r>
    </w:p>
    <w:p w14:paraId="65BF84D2">
      <w:pPr>
        <w:spacing w:before="32" w:line="177" w:lineRule="auto"/>
        <w:ind w:left="38" w:right="75" w:firstLine="423"/>
        <w:jc w:val="both"/>
        <w:rPr>
          <w:rFonts w:ascii="PingFang SC" w:hAnsi="PingFang SC" w:eastAsia="PingFang SC" w:cs="PingFang SC"/>
          <w:sz w:val="21"/>
          <w:szCs w:val="21"/>
        </w:rPr>
      </w:pPr>
      <w:r>
        <w:rPr>
          <w:rFonts w:ascii="PingFang SC" w:hAnsi="PingFang SC" w:eastAsia="PingFang SC" w:cs="PingFang SC"/>
          <w:spacing w:val="-3"/>
          <w:sz w:val="21"/>
          <w:szCs w:val="21"/>
        </w:rPr>
        <w:t>为了避免引起水疱，有时候护理人员和父母会尽量少接触 EB 幼</w:t>
      </w:r>
      <w:r>
        <w:rPr>
          <w:rFonts w:ascii="PingFang SC" w:hAnsi="PingFang SC" w:eastAsia="PingFang SC" w:cs="PingFang SC"/>
          <w:spacing w:val="18"/>
          <w:sz w:val="21"/>
          <w:szCs w:val="21"/>
        </w:rPr>
        <w:t xml:space="preserve"> </w:t>
      </w:r>
      <w:r>
        <w:rPr>
          <w:rFonts w:ascii="PingFang SC" w:hAnsi="PingFang SC" w:eastAsia="PingFang SC" w:cs="PingFang SC"/>
          <w:spacing w:val="-2"/>
          <w:sz w:val="21"/>
          <w:szCs w:val="21"/>
        </w:rPr>
        <w:t>儿。掌握了正确的抱小孩儿方法后，护理人员就会增强信心，给</w:t>
      </w:r>
      <w:del w:id="397" w:author="零 [2]" w:date="2025-11-12T13:33:02Z">
        <w:r>
          <w:rPr>
            <w:rFonts w:ascii="PingFang SC" w:hAnsi="PingFang SC" w:eastAsia="PingFang SC" w:cs="PingFang SC"/>
            <w:spacing w:val="56"/>
            <w:w w:val="101"/>
            <w:sz w:val="21"/>
            <w:szCs w:val="21"/>
          </w:rPr>
          <w:delText xml:space="preserve"> </w:delText>
        </w:r>
      </w:del>
      <w:r>
        <w:rPr>
          <w:rFonts w:ascii="PingFang SC" w:hAnsi="PingFang SC" w:eastAsia="PingFang SC" w:cs="PingFang SC"/>
          <w:spacing w:val="-2"/>
          <w:sz w:val="21"/>
          <w:szCs w:val="21"/>
        </w:rPr>
        <w:t>EB</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幼儿更多的爱抚和感情支持。</w:t>
      </w:r>
    </w:p>
    <w:p w14:paraId="19290B81">
      <w:pPr>
        <w:spacing w:before="33" w:line="177" w:lineRule="auto"/>
        <w:ind w:left="36" w:firstLine="427"/>
        <w:jc w:val="both"/>
        <w:rPr>
          <w:rFonts w:hint="default" w:ascii="PingFang SC" w:hAnsi="PingFang SC" w:eastAsia="PingFang SC" w:cs="PingFang SC"/>
          <w:sz w:val="21"/>
          <w:szCs w:val="21"/>
          <w:lang w:val="en-US" w:eastAsia="zh-CN"/>
        </w:rPr>
      </w:pPr>
      <w:r>
        <w:rPr>
          <w:rFonts w:ascii="PingFang SC" w:hAnsi="PingFang SC" w:eastAsia="PingFang SC" w:cs="PingFang SC"/>
          <w:b/>
          <w:bCs/>
          <w:spacing w:val="-1"/>
          <w:sz w:val="21"/>
          <w:szCs w:val="21"/>
        </w:rPr>
        <w:t>不要擦皮肤</w:t>
      </w:r>
      <w:r>
        <w:rPr>
          <w:rFonts w:ascii="PingFang SC" w:hAnsi="PingFang SC" w:eastAsia="PingFang SC" w:cs="PingFang SC"/>
          <w:spacing w:val="-1"/>
          <w:sz w:val="21"/>
          <w:szCs w:val="21"/>
        </w:rPr>
        <w:t>：</w:t>
      </w:r>
      <w:r>
        <w:rPr>
          <w:rFonts w:ascii="PingFang SC" w:hAnsi="PingFang SC" w:eastAsia="PingFang SC" w:cs="PingFang SC"/>
          <w:spacing w:val="-49"/>
          <w:sz w:val="21"/>
          <w:szCs w:val="21"/>
        </w:rPr>
        <w:t xml:space="preserve"> </w:t>
      </w:r>
      <w:r>
        <w:rPr>
          <w:rFonts w:ascii="PingFang SC" w:hAnsi="PingFang SC" w:eastAsia="PingFang SC" w:cs="PingFang SC"/>
          <w:spacing w:val="-1"/>
          <w:sz w:val="21"/>
          <w:szCs w:val="21"/>
        </w:rPr>
        <w:t>磨擦可以引起水疱，所以应该轻拍皮</w:t>
      </w:r>
      <w:r>
        <w:rPr>
          <w:rFonts w:ascii="PingFang SC" w:hAnsi="PingFang SC" w:eastAsia="PingFang SC" w:cs="PingFang SC"/>
          <w:spacing w:val="-2"/>
          <w:sz w:val="21"/>
          <w:szCs w:val="21"/>
        </w:rPr>
        <w:t>肤，不能擦。</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验血或打针的时候可以用酒精棉球在皮肤上轻</w:t>
      </w:r>
      <w:r>
        <w:rPr>
          <w:rFonts w:ascii="PingFang SC" w:hAnsi="PingFang SC" w:eastAsia="PingFang SC" w:cs="PingFang SC"/>
          <w:spacing w:val="-3"/>
          <w:sz w:val="21"/>
          <w:szCs w:val="21"/>
        </w:rPr>
        <w:t>轻的按几下。垂直压力</w:t>
      </w:r>
      <w:r>
        <w:rPr>
          <w:rFonts w:ascii="PingFang SC" w:hAnsi="PingFang SC" w:eastAsia="PingFang SC" w:cs="PingFang SC"/>
          <w:sz w:val="21"/>
          <w:szCs w:val="21"/>
        </w:rPr>
        <w:t xml:space="preserve">  </w:t>
      </w:r>
      <w:r>
        <w:rPr>
          <w:rFonts w:ascii="PingFang SC" w:hAnsi="PingFang SC" w:eastAsia="PingFang SC" w:cs="PingFang SC"/>
          <w:spacing w:val="-1"/>
          <w:sz w:val="21"/>
          <w:szCs w:val="21"/>
        </w:rPr>
        <w:t>不会造成伤害。</w:t>
      </w:r>
    </w:p>
    <w:p w14:paraId="69A464CA">
      <w:pPr>
        <w:spacing w:before="31" w:line="175" w:lineRule="auto"/>
        <w:ind w:left="40" w:right="72" w:firstLine="427"/>
        <w:jc w:val="both"/>
        <w:rPr>
          <w:rFonts w:ascii="PingFang SC" w:hAnsi="PingFang SC" w:eastAsia="PingFang SC" w:cs="PingFang SC"/>
          <w:sz w:val="21"/>
          <w:szCs w:val="21"/>
        </w:rPr>
      </w:pPr>
      <w:r>
        <w:rPr>
          <w:rFonts w:ascii="PingFang SC" w:hAnsi="PingFang SC" w:eastAsia="PingFang SC" w:cs="PingFang SC"/>
          <w:b/>
          <w:bCs/>
          <w:spacing w:val="-4"/>
          <w:sz w:val="21"/>
          <w:szCs w:val="21"/>
        </w:rPr>
        <w:t>穿宽松柔软的衣服</w:t>
      </w:r>
      <w:r>
        <w:rPr>
          <w:rFonts w:ascii="PingFang SC" w:hAnsi="PingFang SC" w:eastAsia="PingFang SC" w:cs="PingFang SC"/>
          <w:spacing w:val="-4"/>
          <w:sz w:val="21"/>
          <w:szCs w:val="21"/>
        </w:rPr>
        <w:t>：衣服磨擦皮肤也会产生水疱。</w:t>
      </w:r>
      <w:ins w:id="398" w:author="零 [2]" w:date="2025-11-12T15:39:19Z">
        <w:r>
          <w:rPr>
            <w:rFonts w:hint="eastAsia" w:ascii="PingFang SC" w:hAnsi="PingFang SC" w:eastAsia="PingFang SC" w:cs="PingFang SC"/>
            <w:spacing w:val="-4"/>
            <w:sz w:val="21"/>
            <w:szCs w:val="21"/>
            <w:lang w:val="en-US" w:eastAsia="zh-CN"/>
          </w:rPr>
          <w:t>具体为避免选择毛料衣物及含麻材质的衣物，应选择棉质或者丝质，柔软、无松紧带、扣子、商标、</w:t>
        </w:r>
      </w:ins>
      <w:ins w:id="399" w:author="零 [2]" w:date="2025-11-12T15:39:37Z">
        <w:r>
          <w:rPr>
            <w:rFonts w:hint="eastAsia" w:ascii="PingFang SC" w:hAnsi="PingFang SC" w:eastAsia="PingFang SC" w:cs="PingFang SC"/>
            <w:spacing w:val="-4"/>
            <w:sz w:val="21"/>
            <w:szCs w:val="21"/>
            <w:lang w:val="en-US" w:eastAsia="zh-CN"/>
          </w:rPr>
          <w:t>拉链</w:t>
        </w:r>
      </w:ins>
      <w:ins w:id="400" w:author="零 [2]" w:date="2025-11-12T15:39:39Z">
        <w:r>
          <w:rPr>
            <w:rFonts w:hint="eastAsia" w:ascii="PingFang SC" w:hAnsi="PingFang SC" w:eastAsia="PingFang SC" w:cs="PingFang SC"/>
            <w:spacing w:val="-4"/>
            <w:sz w:val="21"/>
            <w:szCs w:val="21"/>
            <w:lang w:val="en-US" w:eastAsia="zh-CN"/>
          </w:rPr>
          <w:t>、</w:t>
        </w:r>
      </w:ins>
      <w:ins w:id="401" w:author="零 [2]" w:date="2025-11-12T15:39:19Z">
        <w:r>
          <w:rPr>
            <w:rFonts w:hint="eastAsia" w:ascii="PingFang SC" w:hAnsi="PingFang SC" w:eastAsia="PingFang SC" w:cs="PingFang SC"/>
            <w:spacing w:val="-4"/>
            <w:sz w:val="21"/>
            <w:szCs w:val="21"/>
            <w:lang w:val="en-US" w:eastAsia="zh-CN"/>
          </w:rPr>
          <w:t>接缝处无隆起的宽松衣物；将衣服反穿，剪除衣物标签，</w:t>
        </w:r>
      </w:ins>
      <w:del w:id="402" w:author="零 [2]" w:date="2025-11-12T15:39:47Z">
        <w:r>
          <w:rPr>
            <w:rFonts w:ascii="PingFang SC" w:hAnsi="PingFang SC" w:eastAsia="PingFang SC" w:cs="PingFang SC"/>
            <w:spacing w:val="-4"/>
            <w:sz w:val="21"/>
            <w:szCs w:val="21"/>
          </w:rPr>
          <w:delText>不要穿有松紧</w:delText>
        </w:r>
      </w:del>
      <w:del w:id="403" w:author="零 [2]" w:date="2025-11-12T15:39:47Z">
        <w:r>
          <w:rPr>
            <w:rFonts w:ascii="PingFang SC" w:hAnsi="PingFang SC" w:eastAsia="PingFang SC" w:cs="PingFang SC"/>
            <w:spacing w:val="15"/>
            <w:sz w:val="21"/>
            <w:szCs w:val="21"/>
          </w:rPr>
          <w:delText xml:space="preserve"> </w:delText>
        </w:r>
      </w:del>
      <w:del w:id="404" w:author="零 [2]" w:date="2025-11-12T15:39:47Z">
        <w:r>
          <w:rPr>
            <w:rFonts w:ascii="PingFang SC" w:hAnsi="PingFang SC" w:eastAsia="PingFang SC" w:cs="PingFang SC"/>
            <w:spacing w:val="-3"/>
            <w:sz w:val="21"/>
            <w:szCs w:val="21"/>
          </w:rPr>
          <w:delText>带的衣服。衣服上不要有粗糙的扣子，商标或拉链。选择接缝处没有</w:delText>
        </w:r>
      </w:del>
      <w:del w:id="405" w:author="零 [2]" w:date="2025-11-12T15:39:47Z">
        <w:r>
          <w:rPr/>
          <w:commentReference w:id="10"/>
        </w:r>
      </w:del>
      <w:del w:id="406" w:author="零 [2]" w:date="2025-11-12T15:39:47Z">
        <w:r>
          <w:rPr>
            <w:rFonts w:ascii="PingFang SC" w:hAnsi="PingFang SC" w:eastAsia="PingFang SC" w:cs="PingFang SC"/>
            <w:spacing w:val="12"/>
            <w:sz w:val="21"/>
            <w:szCs w:val="21"/>
          </w:rPr>
          <w:delText xml:space="preserve"> </w:delText>
        </w:r>
      </w:del>
      <w:del w:id="407" w:author="零 [2]" w:date="2025-11-12T15:39:47Z">
        <w:r>
          <w:rPr>
            <w:rFonts w:ascii="PingFang SC" w:hAnsi="PingFang SC" w:eastAsia="PingFang SC" w:cs="PingFang SC"/>
            <w:spacing w:val="-1"/>
            <w:sz w:val="21"/>
            <w:szCs w:val="21"/>
          </w:rPr>
          <w:delText>隆起的衣服或把衣服反穿，</w:delText>
        </w:r>
      </w:del>
      <w:r>
        <w:rPr>
          <w:rFonts w:ascii="PingFang SC" w:hAnsi="PingFang SC" w:eastAsia="PingFang SC" w:cs="PingFang SC"/>
          <w:spacing w:val="-1"/>
          <w:sz w:val="21"/>
          <w:szCs w:val="21"/>
        </w:rPr>
        <w:t>避免磨擦。</w:t>
      </w:r>
    </w:p>
    <w:p w14:paraId="23E04CA9">
      <w:pPr>
        <w:spacing w:before="44" w:line="177" w:lineRule="auto"/>
        <w:ind w:left="37" w:right="89" w:firstLine="420"/>
        <w:rPr>
          <w:rFonts w:ascii="PingFang SC" w:hAnsi="PingFang SC" w:eastAsia="PingFang SC" w:cs="PingFang SC"/>
          <w:sz w:val="21"/>
          <w:szCs w:val="21"/>
        </w:rPr>
      </w:pPr>
      <w:r>
        <w:rPr>
          <w:rFonts w:ascii="PingFang SC" w:hAnsi="PingFang SC" w:eastAsia="PingFang SC" w:cs="PingFang SC"/>
          <w:b/>
          <w:bCs/>
          <w:spacing w:val="-4"/>
          <w:sz w:val="21"/>
          <w:szCs w:val="21"/>
        </w:rPr>
        <w:t>避免过热</w:t>
      </w:r>
      <w:r>
        <w:rPr>
          <w:rFonts w:ascii="PingFang SC" w:hAnsi="PingFang SC" w:eastAsia="PingFang SC" w:cs="PingFang SC"/>
          <w:spacing w:val="-4"/>
          <w:sz w:val="21"/>
          <w:szCs w:val="21"/>
        </w:rPr>
        <w:t>：高温使皮肤更脆弱。保持合适的环境温度，不要穿的</w:t>
      </w:r>
      <w:r>
        <w:rPr>
          <w:rFonts w:ascii="PingFang SC" w:hAnsi="PingFang SC" w:eastAsia="PingFang SC" w:cs="PingFang SC"/>
          <w:spacing w:val="16"/>
          <w:sz w:val="21"/>
          <w:szCs w:val="21"/>
        </w:rPr>
        <w:t xml:space="preserve"> </w:t>
      </w:r>
      <w:r>
        <w:rPr>
          <w:rFonts w:ascii="PingFang SC" w:hAnsi="PingFang SC" w:eastAsia="PingFang SC" w:cs="PingFang SC"/>
          <w:spacing w:val="-10"/>
          <w:sz w:val="21"/>
          <w:szCs w:val="21"/>
        </w:rPr>
        <w:t>过多。气温高时开空调，温度可设置在 24-27℃。冬天有暖气的地方，</w:t>
      </w:r>
      <w:r>
        <w:rPr>
          <w:rFonts w:ascii="PingFang SC" w:hAnsi="PingFang SC" w:eastAsia="PingFang SC" w:cs="PingFang SC"/>
          <w:sz w:val="21"/>
          <w:szCs w:val="21"/>
        </w:rPr>
        <w:t xml:space="preserve"> </w:t>
      </w:r>
      <w:r>
        <w:rPr>
          <w:rFonts w:ascii="PingFang SC" w:hAnsi="PingFang SC" w:eastAsia="PingFang SC" w:cs="PingFang SC"/>
          <w:spacing w:val="-1"/>
          <w:sz w:val="21"/>
          <w:szCs w:val="21"/>
        </w:rPr>
        <w:t>不要让室内温度过高。</w:t>
      </w:r>
    </w:p>
    <w:p w14:paraId="382E9646">
      <w:pPr>
        <w:spacing w:before="33" w:line="178" w:lineRule="auto"/>
        <w:ind w:left="36" w:right="17" w:firstLine="427"/>
        <w:jc w:val="both"/>
        <w:rPr>
          <w:rFonts w:ascii="PingFang SC" w:hAnsi="PingFang SC" w:eastAsia="PingFang SC" w:cs="PingFang SC"/>
          <w:sz w:val="21"/>
          <w:szCs w:val="21"/>
        </w:rPr>
      </w:pPr>
      <w:r>
        <w:rPr>
          <w:rFonts w:ascii="PingFang SC" w:hAnsi="PingFang SC" w:eastAsia="PingFang SC" w:cs="PingFang SC"/>
          <w:b/>
          <w:bCs/>
          <w:spacing w:val="-3"/>
          <w:sz w:val="21"/>
          <w:szCs w:val="21"/>
        </w:rPr>
        <w:t>不要往皮肤上贴东西</w:t>
      </w:r>
      <w:r>
        <w:rPr>
          <w:rFonts w:ascii="PingFang SC" w:hAnsi="PingFang SC" w:eastAsia="PingFang SC" w:cs="PingFang SC"/>
          <w:spacing w:val="-26"/>
          <w:sz w:val="21"/>
          <w:szCs w:val="21"/>
        </w:rPr>
        <w:t xml:space="preserve"> </w:t>
      </w:r>
      <w:r>
        <w:rPr>
          <w:rFonts w:ascii="PingFang SC" w:hAnsi="PingFang SC" w:eastAsia="PingFang SC" w:cs="PingFang SC"/>
          <w:spacing w:val="-3"/>
          <w:sz w:val="21"/>
          <w:szCs w:val="21"/>
        </w:rPr>
        <w:t>：医用胶带或创可贴不要直接贴到皮肤上，</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会引起水疱。需要用胶带的时候要先缠一圈儿纱布，把胶带贴在纱布</w:t>
      </w:r>
      <w:r>
        <w:rPr>
          <w:rFonts w:ascii="PingFang SC" w:hAnsi="PingFang SC" w:eastAsia="PingFang SC" w:cs="PingFang SC"/>
          <w:spacing w:val="8"/>
          <w:sz w:val="21"/>
          <w:szCs w:val="21"/>
        </w:rPr>
        <w:t xml:space="preserve">  </w:t>
      </w:r>
      <w:r>
        <w:rPr>
          <w:rFonts w:ascii="PingFang SC" w:hAnsi="PingFang SC" w:eastAsia="PingFang SC" w:cs="PingFang SC"/>
          <w:spacing w:val="-2"/>
          <w:sz w:val="21"/>
          <w:szCs w:val="21"/>
        </w:rPr>
        <w:t>上。或者可以使用美皮康、美皮贴等材料。如</w:t>
      </w:r>
      <w:r>
        <w:rPr>
          <w:rFonts w:ascii="PingFang SC" w:hAnsi="PingFang SC" w:eastAsia="PingFang SC" w:cs="PingFang SC"/>
          <w:spacing w:val="-3"/>
          <w:sz w:val="21"/>
          <w:szCs w:val="21"/>
        </w:rPr>
        <w:t>果不慎把胶布贴到了皮</w:t>
      </w:r>
    </w:p>
    <w:p w14:paraId="7558FB14">
      <w:pPr>
        <w:spacing w:line="178" w:lineRule="auto"/>
        <w:rPr>
          <w:rFonts w:ascii="PingFang SC" w:hAnsi="PingFang SC" w:eastAsia="PingFang SC" w:cs="PingFang SC"/>
          <w:sz w:val="21"/>
          <w:szCs w:val="21"/>
        </w:rPr>
        <w:sectPr>
          <w:headerReference r:id="rId53" w:type="default"/>
          <w:footerReference r:id="rId54" w:type="default"/>
          <w:pgSz w:w="8391" w:h="11909"/>
          <w:pgMar w:top="883" w:right="996" w:bottom="937" w:left="1051" w:header="869" w:footer="714" w:gutter="0"/>
          <w:cols w:space="720" w:num="1"/>
        </w:sectPr>
      </w:pPr>
    </w:p>
    <w:p w14:paraId="7FC4E183">
      <w:pPr>
        <w:pStyle w:val="2"/>
        <w:spacing w:line="321" w:lineRule="auto"/>
      </w:pPr>
    </w:p>
    <w:p w14:paraId="761A18A3">
      <w:pPr>
        <w:spacing w:before="96" w:line="181" w:lineRule="auto"/>
        <w:ind w:left="38" w:right="179" w:hanging="2"/>
        <w:rPr>
          <w:rFonts w:ascii="PingFang SC" w:hAnsi="PingFang SC" w:eastAsia="PingFang SC" w:cs="PingFang SC"/>
          <w:sz w:val="21"/>
          <w:szCs w:val="21"/>
        </w:rPr>
      </w:pPr>
      <w:r>
        <w:rPr>
          <w:rFonts w:ascii="PingFang SC" w:hAnsi="PingFang SC" w:eastAsia="PingFang SC" w:cs="PingFang SC"/>
          <w:spacing w:val="-2"/>
          <w:sz w:val="21"/>
          <w:szCs w:val="21"/>
        </w:rPr>
        <w:t>肤上，不要马上撕下来，应该用油浸湿后慢</w:t>
      </w:r>
      <w:r>
        <w:commentReference w:id="11"/>
      </w:r>
      <w:r>
        <w:rPr>
          <w:rFonts w:ascii="PingFang SC" w:hAnsi="PingFang SC" w:eastAsia="PingFang SC" w:cs="PingFang SC"/>
          <w:spacing w:val="-3"/>
          <w:sz w:val="21"/>
          <w:szCs w:val="21"/>
        </w:rPr>
        <w:t>慢揭开，或索性保留几天</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等它自己脱落。</w:t>
      </w:r>
    </w:p>
    <w:p w14:paraId="057F8AFF">
      <w:pPr>
        <w:spacing w:before="33" w:line="177" w:lineRule="auto"/>
        <w:ind w:left="36" w:right="0" w:firstLine="427"/>
        <w:jc w:val="both"/>
        <w:rPr>
          <w:rFonts w:ascii="PingFang SC" w:hAnsi="PingFang SC" w:eastAsia="PingFang SC" w:cs="PingFang SC"/>
          <w:sz w:val="21"/>
          <w:szCs w:val="21"/>
        </w:rPr>
        <w:pPrChange w:id="408" w:author="零 [2]" w:date="2025-11-12T13:47:00Z">
          <w:pPr>
            <w:spacing w:before="28" w:line="178" w:lineRule="auto"/>
            <w:ind w:left="37" w:right="182" w:firstLine="426"/>
            <w:jc w:val="both"/>
          </w:pPr>
        </w:pPrChange>
      </w:pPr>
      <w:r>
        <w:rPr>
          <w:rFonts w:ascii="PingFang SC" w:hAnsi="PingFang SC" w:eastAsia="PingFang SC" w:cs="PingFang SC"/>
          <w:b/>
          <w:bCs/>
          <w:spacing w:val="-4"/>
          <w:sz w:val="21"/>
          <w:szCs w:val="21"/>
        </w:rPr>
        <w:t>不要直接扎止血带</w:t>
      </w:r>
      <w:r>
        <w:rPr>
          <w:rFonts w:ascii="PingFang SC" w:hAnsi="PingFang SC" w:eastAsia="PingFang SC" w:cs="PingFang SC"/>
          <w:spacing w:val="-4"/>
          <w:sz w:val="21"/>
          <w:szCs w:val="21"/>
        </w:rPr>
        <w:t>：</w:t>
      </w:r>
      <w:ins w:id="409" w:author="零 [2]" w:date="2025-11-12T13:46:58Z">
        <w:r>
          <w:rPr>
            <w:rFonts w:hint="default" w:ascii="PingFang SC" w:hAnsi="PingFang SC" w:eastAsia="PingFang SC" w:cs="PingFang SC"/>
            <w:spacing w:val="-1"/>
            <w:sz w:val="21"/>
            <w:szCs w:val="21"/>
            <w:lang w:val="en-US"/>
          </w:rPr>
          <w:t>EB</w:t>
        </w:r>
      </w:ins>
      <w:ins w:id="410" w:author="零 [2]" w:date="2025-11-12T13:46:58Z">
        <w:r>
          <w:rPr>
            <w:rFonts w:hint="eastAsia" w:ascii="PingFang SC" w:hAnsi="PingFang SC" w:eastAsia="PingFang SC" w:cs="PingFang SC"/>
            <w:spacing w:val="-1"/>
            <w:sz w:val="21"/>
            <w:szCs w:val="21"/>
            <w:lang w:val="en-US" w:eastAsia="zh-CN"/>
          </w:rPr>
          <w:t>宝贝不应该在出生时接受足跟点刺采血，以减少对脚后跟的摩擦并避免脱套伤，应改为静脉穿刺采血</w:t>
        </w:r>
      </w:ins>
      <w:ins w:id="411" w:author="零 [2]" w:date="2025-11-12T13:47:02Z">
        <w:r>
          <w:rPr>
            <w:rFonts w:hint="eastAsia" w:ascii="PingFang SC" w:hAnsi="PingFang SC" w:eastAsia="PingFang SC" w:cs="PingFang SC"/>
            <w:spacing w:val="-1"/>
            <w:sz w:val="21"/>
            <w:szCs w:val="21"/>
            <w:lang w:val="en-US" w:eastAsia="zh-CN"/>
          </w:rPr>
          <w:t>；</w:t>
        </w:r>
      </w:ins>
      <w:r>
        <w:rPr>
          <w:rFonts w:ascii="PingFang SC" w:hAnsi="PingFang SC" w:eastAsia="PingFang SC" w:cs="PingFang SC"/>
          <w:spacing w:val="-4"/>
          <w:sz w:val="21"/>
          <w:szCs w:val="21"/>
        </w:rPr>
        <w:t>在输液或抽血时，经常会使用止血带让静脉</w:t>
      </w:r>
      <w:r>
        <w:rPr>
          <w:rFonts w:ascii="PingFang SC" w:hAnsi="PingFang SC" w:eastAsia="PingFang SC" w:cs="PingFang SC"/>
          <w:spacing w:val="13"/>
          <w:sz w:val="21"/>
          <w:szCs w:val="21"/>
        </w:rPr>
        <w:t xml:space="preserve"> </w:t>
      </w:r>
      <w:r>
        <w:rPr>
          <w:rFonts w:ascii="PingFang SC" w:hAnsi="PingFang SC" w:eastAsia="PingFang SC" w:cs="PingFang SC"/>
          <w:spacing w:val="-3"/>
          <w:sz w:val="21"/>
          <w:szCs w:val="21"/>
        </w:rPr>
        <w:t>暴露出来。需要扎止血带的时候，在带子下面垫上纱布，还可以抹一</w:t>
      </w:r>
      <w:r>
        <w:rPr>
          <w:rFonts w:ascii="PingFang SC" w:hAnsi="PingFang SC" w:eastAsia="PingFang SC" w:cs="PingFang SC"/>
          <w:spacing w:val="15"/>
          <w:sz w:val="21"/>
          <w:szCs w:val="21"/>
        </w:rPr>
        <w:t xml:space="preserve"> </w:t>
      </w:r>
      <w:r>
        <w:rPr>
          <w:rFonts w:ascii="PingFang SC" w:hAnsi="PingFang SC" w:eastAsia="PingFang SC" w:cs="PingFang SC"/>
          <w:sz w:val="21"/>
          <w:szCs w:val="21"/>
        </w:rPr>
        <w:t>些凡士林。或者把止血带扎在袖子外面。或者直接用手按压</w:t>
      </w:r>
      <w:ins w:id="412" w:author="零 [2]" w:date="2025-11-12T13:46:38Z">
        <w:r>
          <w:rPr>
            <w:rFonts w:hint="eastAsia" w:ascii="PingFang SC" w:hAnsi="PingFang SC" w:eastAsia="PingFang SC" w:cs="PingFang SC"/>
            <w:sz w:val="21"/>
            <w:szCs w:val="21"/>
            <w:lang w:val="en-US" w:eastAsia="zh-CN"/>
          </w:rPr>
          <w:t>血管</w:t>
        </w:r>
      </w:ins>
      <w:del w:id="413" w:author="零 [2]" w:date="2025-11-12T13:46:34Z">
        <w:r>
          <w:rPr>
            <w:rFonts w:ascii="PingFang SC" w:hAnsi="PingFang SC" w:eastAsia="PingFang SC" w:cs="PingFang SC"/>
            <w:spacing w:val="-1"/>
            <w:sz w:val="21"/>
            <w:szCs w:val="21"/>
          </w:rPr>
          <w:delText>经脉</w:delText>
        </w:r>
      </w:del>
      <w:r>
        <w:rPr>
          <w:rFonts w:ascii="PingFang SC" w:hAnsi="PingFang SC" w:eastAsia="PingFang SC" w:cs="PingFang SC"/>
          <w:spacing w:val="-1"/>
          <w:sz w:val="21"/>
          <w:szCs w:val="21"/>
        </w:rPr>
        <w:t>。</w:t>
      </w:r>
    </w:p>
    <w:p w14:paraId="7027DD08">
      <w:pPr>
        <w:spacing w:before="28" w:line="178" w:lineRule="auto"/>
        <w:ind w:left="37" w:right="182" w:firstLine="426"/>
        <w:jc w:val="both"/>
        <w:rPr>
          <w:ins w:id="415" w:author="零 [2]" w:date="2025-11-12T11:58:58Z"/>
          <w:rFonts w:hint="default" w:ascii="PingFang SC" w:hAnsi="PingFang SC" w:eastAsia="PingFang SC" w:cs="PingFang SC"/>
          <w:b w:val="0"/>
          <w:bCs w:val="0"/>
          <w:spacing w:val="-4"/>
          <w:sz w:val="21"/>
          <w:szCs w:val="21"/>
          <w:lang w:val="en-US" w:eastAsia="zh-CN"/>
          <w:rPrChange w:id="416" w:author="零 [2]" w:date="2025-11-12T13:34:17Z">
            <w:rPr>
              <w:ins w:id="417" w:author="零 [2]" w:date="2025-11-12T11:58:58Z"/>
              <w:rFonts w:hint="default" w:ascii="PingFang SC" w:hAnsi="PingFang SC" w:eastAsia="PingFang SC" w:cs="PingFang SC"/>
              <w:spacing w:val="-2"/>
              <w:sz w:val="21"/>
              <w:szCs w:val="21"/>
              <w:lang w:val="en-US" w:eastAsia="zh-CN"/>
            </w:rPr>
          </w:rPrChange>
        </w:rPr>
        <w:pPrChange w:id="414" w:author="零 [2]" w:date="2025-11-12T13:34:14Z">
          <w:pPr>
            <w:spacing w:before="27" w:line="184" w:lineRule="auto"/>
            <w:ind w:left="461"/>
          </w:pPr>
        </w:pPrChange>
      </w:pPr>
      <w:r>
        <w:rPr>
          <w:rFonts w:ascii="PingFang SC" w:hAnsi="PingFang SC" w:eastAsia="PingFang SC" w:cs="PingFang SC"/>
          <w:b/>
          <w:bCs/>
          <w:spacing w:val="-4"/>
          <w:sz w:val="21"/>
          <w:szCs w:val="21"/>
          <w:rPrChange w:id="418" w:author="零 [2]" w:date="2025-11-12T13:34:14Z">
            <w:rPr>
              <w:rFonts w:ascii="PingFang SC" w:hAnsi="PingFang SC" w:eastAsia="PingFang SC" w:cs="PingFang SC"/>
              <w:b/>
              <w:bCs/>
              <w:spacing w:val="-2"/>
              <w:sz w:val="21"/>
              <w:szCs w:val="21"/>
            </w:rPr>
          </w:rPrChange>
        </w:rPr>
        <w:t>润滑皮肤</w:t>
      </w:r>
      <w:r>
        <w:rPr>
          <w:rFonts w:ascii="PingFang SC" w:hAnsi="PingFang SC" w:eastAsia="PingFang SC" w:cs="PingFang SC"/>
          <w:b/>
          <w:bCs/>
          <w:spacing w:val="-4"/>
          <w:sz w:val="21"/>
          <w:szCs w:val="21"/>
          <w:rPrChange w:id="419" w:author="零 [2]" w:date="2025-11-12T13:34:14Z">
            <w:rPr>
              <w:rFonts w:ascii="PingFang SC" w:hAnsi="PingFang SC" w:eastAsia="PingFang SC" w:cs="PingFang SC"/>
              <w:spacing w:val="-2"/>
              <w:sz w:val="21"/>
              <w:szCs w:val="21"/>
            </w:rPr>
          </w:rPrChange>
        </w:rPr>
        <w:t>：</w:t>
      </w:r>
      <w:r>
        <w:rPr>
          <w:rFonts w:ascii="PingFang SC" w:hAnsi="PingFang SC" w:eastAsia="PingFang SC" w:cs="PingFang SC"/>
          <w:b w:val="0"/>
          <w:bCs w:val="0"/>
          <w:spacing w:val="-4"/>
          <w:sz w:val="21"/>
          <w:szCs w:val="21"/>
          <w:rPrChange w:id="420" w:author="零 [2]" w:date="2025-11-12T13:34:17Z">
            <w:rPr>
              <w:rFonts w:ascii="PingFang SC" w:hAnsi="PingFang SC" w:eastAsia="PingFang SC" w:cs="PingFang SC"/>
              <w:spacing w:val="73"/>
              <w:sz w:val="21"/>
              <w:szCs w:val="21"/>
            </w:rPr>
          </w:rPrChange>
        </w:rPr>
        <w:t xml:space="preserve"> </w:t>
      </w:r>
      <w:r>
        <w:rPr>
          <w:rFonts w:ascii="PingFang SC" w:hAnsi="PingFang SC" w:eastAsia="PingFang SC" w:cs="PingFang SC"/>
          <w:b w:val="0"/>
          <w:bCs w:val="0"/>
          <w:spacing w:val="-4"/>
          <w:sz w:val="21"/>
          <w:szCs w:val="21"/>
          <w:rPrChange w:id="421" w:author="零 [2]" w:date="2025-11-12T13:34:17Z">
            <w:rPr>
              <w:rFonts w:ascii="PingFang SC" w:hAnsi="PingFang SC" w:eastAsia="PingFang SC" w:cs="PingFang SC"/>
              <w:spacing w:val="-2"/>
              <w:sz w:val="21"/>
              <w:szCs w:val="21"/>
            </w:rPr>
          </w:rPrChange>
        </w:rPr>
        <w:t>可以用凡士林或婴儿油润滑皮肤，减小磨擦</w:t>
      </w:r>
      <w:ins w:id="422" w:author="零 [2]" w:date="2025-11-12T11:58:59Z">
        <w:r>
          <w:rPr>
            <w:rFonts w:hint="default" w:ascii="PingFang SC" w:hAnsi="PingFang SC" w:eastAsia="PingFang SC" w:cs="PingFang SC"/>
            <w:b w:val="0"/>
            <w:bCs w:val="0"/>
            <w:spacing w:val="-4"/>
            <w:sz w:val="21"/>
            <w:szCs w:val="21"/>
            <w:lang w:eastAsia="zh-CN"/>
            <w:rPrChange w:id="423" w:author="零 [2]" w:date="2025-11-12T13:34:17Z">
              <w:rPr>
                <w:rFonts w:hint="eastAsia" w:ascii="PingFang SC" w:hAnsi="PingFang SC" w:eastAsia="PingFang SC" w:cs="PingFang SC"/>
                <w:spacing w:val="-2"/>
                <w:sz w:val="21"/>
                <w:szCs w:val="21"/>
                <w:lang w:eastAsia="zh-CN"/>
              </w:rPr>
            </w:rPrChange>
          </w:rPr>
          <w:t>，</w:t>
        </w:r>
      </w:ins>
      <w:ins w:id="425" w:author="零 [2]" w:date="2025-11-12T11:59:01Z">
        <w:r>
          <w:rPr>
            <w:rFonts w:hint="default" w:ascii="PingFang SC" w:hAnsi="PingFang SC" w:eastAsia="PingFang SC" w:cs="PingFang SC"/>
            <w:b w:val="0"/>
            <w:bCs w:val="0"/>
            <w:spacing w:val="-4"/>
            <w:sz w:val="21"/>
            <w:szCs w:val="21"/>
            <w:lang w:val="en-US" w:eastAsia="zh-CN"/>
            <w:rPrChange w:id="426" w:author="零 [2]" w:date="2025-11-12T13:34:17Z">
              <w:rPr>
                <w:rFonts w:hint="eastAsia" w:ascii="PingFang SC" w:hAnsi="PingFang SC" w:eastAsia="PingFang SC" w:cs="PingFang SC"/>
                <w:spacing w:val="-2"/>
                <w:sz w:val="21"/>
                <w:szCs w:val="21"/>
                <w:lang w:val="en-US" w:eastAsia="zh-CN"/>
              </w:rPr>
            </w:rPrChange>
          </w:rPr>
          <w:t>涂抹</w:t>
        </w:r>
      </w:ins>
      <w:ins w:id="428" w:author="零 [2]" w:date="2025-11-12T11:59:03Z">
        <w:r>
          <w:rPr>
            <w:rFonts w:hint="default" w:ascii="PingFang SC" w:hAnsi="PingFang SC" w:eastAsia="PingFang SC" w:cs="PingFang SC"/>
            <w:b w:val="0"/>
            <w:bCs w:val="0"/>
            <w:spacing w:val="-4"/>
            <w:sz w:val="21"/>
            <w:szCs w:val="21"/>
            <w:lang w:val="en-US" w:eastAsia="zh-CN"/>
            <w:rPrChange w:id="429" w:author="零 [2]" w:date="2025-11-12T13:34:17Z">
              <w:rPr>
                <w:rFonts w:hint="eastAsia" w:ascii="PingFang SC" w:hAnsi="PingFang SC" w:eastAsia="PingFang SC" w:cs="PingFang SC"/>
                <w:spacing w:val="-2"/>
                <w:sz w:val="21"/>
                <w:szCs w:val="21"/>
                <w:lang w:val="en-US" w:eastAsia="zh-CN"/>
              </w:rPr>
            </w:rPrChange>
          </w:rPr>
          <w:t>润肤露</w:t>
        </w:r>
      </w:ins>
      <w:ins w:id="431" w:author="零 [2]" w:date="2025-11-12T11:59:04Z">
        <w:r>
          <w:rPr>
            <w:rFonts w:hint="default" w:ascii="PingFang SC" w:hAnsi="PingFang SC" w:eastAsia="PingFang SC" w:cs="PingFang SC"/>
            <w:b w:val="0"/>
            <w:bCs w:val="0"/>
            <w:spacing w:val="-4"/>
            <w:sz w:val="21"/>
            <w:szCs w:val="21"/>
            <w:lang w:val="en-US" w:eastAsia="zh-CN"/>
            <w:rPrChange w:id="432" w:author="零 [2]" w:date="2025-11-12T13:34:17Z">
              <w:rPr>
                <w:rFonts w:hint="eastAsia" w:ascii="PingFang SC" w:hAnsi="PingFang SC" w:eastAsia="PingFang SC" w:cs="PingFang SC"/>
                <w:spacing w:val="-2"/>
                <w:sz w:val="21"/>
                <w:szCs w:val="21"/>
                <w:lang w:val="en-US" w:eastAsia="zh-CN"/>
              </w:rPr>
            </w:rPrChange>
          </w:rPr>
          <w:t>时</w:t>
        </w:r>
      </w:ins>
      <w:ins w:id="434" w:author="零 [2]" w:date="2025-11-12T11:59:06Z">
        <w:r>
          <w:rPr>
            <w:rFonts w:hint="default" w:ascii="PingFang SC" w:hAnsi="PingFang SC" w:eastAsia="PingFang SC" w:cs="PingFang SC"/>
            <w:b w:val="0"/>
            <w:bCs w:val="0"/>
            <w:spacing w:val="-4"/>
            <w:sz w:val="21"/>
            <w:szCs w:val="21"/>
            <w:lang w:val="en-US" w:eastAsia="zh-CN"/>
            <w:rPrChange w:id="435" w:author="零 [2]" w:date="2025-11-12T13:34:17Z">
              <w:rPr>
                <w:rFonts w:hint="eastAsia" w:ascii="PingFang SC" w:hAnsi="PingFang SC" w:eastAsia="PingFang SC" w:cs="PingFang SC"/>
                <w:spacing w:val="-2"/>
                <w:sz w:val="21"/>
                <w:szCs w:val="21"/>
                <w:lang w:val="en-US" w:eastAsia="zh-CN"/>
              </w:rPr>
            </w:rPrChange>
          </w:rPr>
          <w:t>应</w:t>
        </w:r>
      </w:ins>
      <w:ins w:id="437" w:author="零 [2]" w:date="2025-11-12T11:59:08Z">
        <w:r>
          <w:rPr>
            <w:rFonts w:hint="default" w:ascii="PingFang SC" w:hAnsi="PingFang SC" w:eastAsia="PingFang SC" w:cs="PingFang SC"/>
            <w:b w:val="0"/>
            <w:bCs w:val="0"/>
            <w:spacing w:val="-4"/>
            <w:sz w:val="21"/>
            <w:szCs w:val="21"/>
            <w:lang w:val="en-US" w:eastAsia="zh-CN"/>
            <w:rPrChange w:id="438" w:author="零 [2]" w:date="2025-11-12T13:34:17Z">
              <w:rPr>
                <w:rFonts w:hint="eastAsia" w:ascii="PingFang SC" w:hAnsi="PingFang SC" w:eastAsia="PingFang SC" w:cs="PingFang SC"/>
                <w:spacing w:val="-2"/>
                <w:sz w:val="21"/>
                <w:szCs w:val="21"/>
                <w:lang w:val="en-US" w:eastAsia="zh-CN"/>
              </w:rPr>
            </w:rPrChange>
          </w:rPr>
          <w:t>沿着</w:t>
        </w:r>
      </w:ins>
      <w:ins w:id="440" w:author="零 [2]" w:date="2025-11-12T11:59:11Z">
        <w:r>
          <w:rPr>
            <w:rFonts w:hint="default" w:ascii="PingFang SC" w:hAnsi="PingFang SC" w:eastAsia="PingFang SC" w:cs="PingFang SC"/>
            <w:b w:val="0"/>
            <w:bCs w:val="0"/>
            <w:spacing w:val="-4"/>
            <w:sz w:val="21"/>
            <w:szCs w:val="21"/>
            <w:lang w:val="en-US" w:eastAsia="zh-CN"/>
            <w:rPrChange w:id="441" w:author="零 [2]" w:date="2025-11-12T13:34:17Z">
              <w:rPr>
                <w:rFonts w:hint="eastAsia" w:ascii="PingFang SC" w:hAnsi="PingFang SC" w:eastAsia="PingFang SC" w:cs="PingFang SC"/>
                <w:spacing w:val="-2"/>
                <w:sz w:val="21"/>
                <w:szCs w:val="21"/>
                <w:lang w:val="en-US" w:eastAsia="zh-CN"/>
              </w:rPr>
            </w:rPrChange>
          </w:rPr>
          <w:t>同一个</w:t>
        </w:r>
      </w:ins>
      <w:ins w:id="443" w:author="零 [2]" w:date="2025-11-12T11:59:13Z">
        <w:r>
          <w:rPr>
            <w:rFonts w:hint="default" w:ascii="PingFang SC" w:hAnsi="PingFang SC" w:eastAsia="PingFang SC" w:cs="PingFang SC"/>
            <w:b w:val="0"/>
            <w:bCs w:val="0"/>
            <w:spacing w:val="-4"/>
            <w:sz w:val="21"/>
            <w:szCs w:val="21"/>
            <w:lang w:val="en-US" w:eastAsia="zh-CN"/>
            <w:rPrChange w:id="444" w:author="零 [2]" w:date="2025-11-12T13:34:17Z">
              <w:rPr>
                <w:rFonts w:hint="eastAsia" w:ascii="PingFang SC" w:hAnsi="PingFang SC" w:eastAsia="PingFang SC" w:cs="PingFang SC"/>
                <w:spacing w:val="-2"/>
                <w:sz w:val="21"/>
                <w:szCs w:val="21"/>
                <w:lang w:val="en-US" w:eastAsia="zh-CN"/>
              </w:rPr>
            </w:rPrChange>
          </w:rPr>
          <w:t>方向</w:t>
        </w:r>
      </w:ins>
      <w:ins w:id="446" w:author="零 [2]" w:date="2025-11-12T15:34:33Z">
        <w:r>
          <w:rPr>
            <w:rFonts w:hint="eastAsia" w:ascii="PingFang SC" w:hAnsi="PingFang SC" w:eastAsia="PingFang SC" w:cs="PingFang SC"/>
            <w:b w:val="0"/>
            <w:bCs w:val="0"/>
            <w:spacing w:val="-4"/>
            <w:sz w:val="21"/>
            <w:szCs w:val="21"/>
            <w:lang w:val="en-US" w:eastAsia="zh-CN"/>
          </w:rPr>
          <w:t>平滑</w:t>
        </w:r>
      </w:ins>
      <w:ins w:id="447" w:author="零 [2]" w:date="2025-11-12T11:59:16Z">
        <w:r>
          <w:rPr>
            <w:rFonts w:hint="default" w:ascii="PingFang SC" w:hAnsi="PingFang SC" w:eastAsia="PingFang SC" w:cs="PingFang SC"/>
            <w:b w:val="0"/>
            <w:bCs w:val="0"/>
            <w:spacing w:val="-4"/>
            <w:sz w:val="21"/>
            <w:szCs w:val="21"/>
            <w:lang w:val="en-US" w:eastAsia="zh-CN"/>
            <w:rPrChange w:id="448" w:author="零 [2]" w:date="2025-11-12T13:34:17Z">
              <w:rPr>
                <w:rFonts w:hint="eastAsia" w:ascii="PingFang SC" w:hAnsi="PingFang SC" w:eastAsia="PingFang SC" w:cs="PingFang SC"/>
                <w:spacing w:val="-2"/>
                <w:sz w:val="21"/>
                <w:szCs w:val="21"/>
                <w:lang w:val="en-US" w:eastAsia="zh-CN"/>
              </w:rPr>
            </w:rPrChange>
          </w:rPr>
          <w:t>涂抹</w:t>
        </w:r>
      </w:ins>
      <w:ins w:id="450" w:author="零 [2]" w:date="2025-11-12T15:34:39Z">
        <w:r>
          <w:rPr>
            <w:rFonts w:hint="eastAsia" w:ascii="PingFang SC" w:hAnsi="PingFang SC" w:eastAsia="PingFang SC" w:cs="PingFang SC"/>
            <w:b w:val="0"/>
            <w:bCs w:val="0"/>
            <w:spacing w:val="-4"/>
            <w:sz w:val="21"/>
            <w:szCs w:val="21"/>
            <w:lang w:val="en-US" w:eastAsia="zh-CN"/>
          </w:rPr>
          <w:t>，</w:t>
        </w:r>
      </w:ins>
      <w:ins w:id="451" w:author="零 [2]" w:date="2025-11-12T15:34:42Z">
        <w:r>
          <w:rPr>
            <w:rFonts w:hint="eastAsia" w:ascii="PingFang SC" w:hAnsi="PingFang SC" w:eastAsia="PingFang SC" w:cs="PingFang SC"/>
            <w:b w:val="0"/>
            <w:bCs w:val="0"/>
            <w:spacing w:val="-4"/>
            <w:sz w:val="21"/>
            <w:szCs w:val="21"/>
            <w:lang w:val="en-US" w:eastAsia="zh-CN"/>
          </w:rPr>
          <w:t>避免</w:t>
        </w:r>
      </w:ins>
      <w:ins w:id="452" w:author="零 [2]" w:date="2025-11-12T15:34:45Z">
        <w:r>
          <w:rPr>
            <w:rFonts w:hint="eastAsia" w:ascii="PingFang SC" w:hAnsi="PingFang SC" w:eastAsia="PingFang SC" w:cs="PingFang SC"/>
            <w:b w:val="0"/>
            <w:bCs w:val="0"/>
            <w:spacing w:val="-4"/>
            <w:sz w:val="21"/>
            <w:szCs w:val="21"/>
            <w:lang w:val="en-US" w:eastAsia="zh-CN"/>
          </w:rPr>
          <w:t>抹</w:t>
        </w:r>
      </w:ins>
      <w:ins w:id="453" w:author="零 [2]" w:date="2025-11-12T15:34:46Z">
        <w:r>
          <w:rPr>
            <w:rFonts w:hint="eastAsia" w:ascii="PingFang SC" w:hAnsi="PingFang SC" w:eastAsia="PingFang SC" w:cs="PingFang SC"/>
            <w:b w:val="0"/>
            <w:bCs w:val="0"/>
            <w:spacing w:val="-4"/>
            <w:sz w:val="21"/>
            <w:szCs w:val="21"/>
            <w:lang w:val="en-US" w:eastAsia="zh-CN"/>
          </w:rPr>
          <w:t>在</w:t>
        </w:r>
      </w:ins>
      <w:ins w:id="454" w:author="零 [2]" w:date="2025-11-12T15:34:48Z">
        <w:r>
          <w:rPr>
            <w:rFonts w:hint="eastAsia" w:ascii="PingFang SC" w:hAnsi="PingFang SC" w:eastAsia="PingFang SC" w:cs="PingFang SC"/>
            <w:b w:val="0"/>
            <w:bCs w:val="0"/>
            <w:spacing w:val="-4"/>
            <w:sz w:val="21"/>
            <w:szCs w:val="21"/>
            <w:lang w:val="en-US" w:eastAsia="zh-CN"/>
          </w:rPr>
          <w:t>开放性</w:t>
        </w:r>
      </w:ins>
      <w:ins w:id="455" w:author="零 [2]" w:date="2025-11-12T15:34:49Z">
        <w:r>
          <w:rPr>
            <w:rFonts w:hint="eastAsia" w:ascii="PingFang SC" w:hAnsi="PingFang SC" w:eastAsia="PingFang SC" w:cs="PingFang SC"/>
            <w:b w:val="0"/>
            <w:bCs w:val="0"/>
            <w:spacing w:val="-4"/>
            <w:sz w:val="21"/>
            <w:szCs w:val="21"/>
            <w:lang w:val="en-US" w:eastAsia="zh-CN"/>
          </w:rPr>
          <w:t>伤口</w:t>
        </w:r>
      </w:ins>
      <w:ins w:id="456" w:author="零 [2]" w:date="2025-11-12T15:34:50Z">
        <w:r>
          <w:rPr>
            <w:rFonts w:hint="eastAsia" w:ascii="PingFang SC" w:hAnsi="PingFang SC" w:eastAsia="PingFang SC" w:cs="PingFang SC"/>
            <w:b w:val="0"/>
            <w:bCs w:val="0"/>
            <w:spacing w:val="-4"/>
            <w:sz w:val="21"/>
            <w:szCs w:val="21"/>
            <w:lang w:val="en-US" w:eastAsia="zh-CN"/>
          </w:rPr>
          <w:t>上</w:t>
        </w:r>
      </w:ins>
      <w:ins w:id="457" w:author="零 [2]" w:date="2025-11-12T15:34:51Z">
        <w:r>
          <w:rPr>
            <w:rFonts w:hint="eastAsia" w:ascii="PingFang SC" w:hAnsi="PingFang SC" w:eastAsia="PingFang SC" w:cs="PingFang SC"/>
            <w:b w:val="0"/>
            <w:bCs w:val="0"/>
            <w:spacing w:val="-4"/>
            <w:sz w:val="21"/>
            <w:szCs w:val="21"/>
            <w:lang w:val="en-US" w:eastAsia="zh-CN"/>
          </w:rPr>
          <w:t>。</w:t>
        </w:r>
      </w:ins>
      <w:ins w:id="458" w:author="零 [2]" w:date="2025-11-12T15:34:55Z">
        <w:r>
          <w:rPr>
            <w:rFonts w:hint="eastAsia" w:ascii="PingFang SC" w:hAnsi="PingFang SC" w:eastAsia="PingFang SC" w:cs="PingFang SC"/>
            <w:b w:val="0"/>
            <w:bCs w:val="0"/>
            <w:spacing w:val="-4"/>
            <w:sz w:val="21"/>
            <w:szCs w:val="21"/>
            <w:lang w:val="en-US" w:eastAsia="zh-CN"/>
          </w:rPr>
          <w:t>不建议</w:t>
        </w:r>
      </w:ins>
      <w:ins w:id="459" w:author="零 [2]" w:date="2025-11-12T15:34:56Z">
        <w:r>
          <w:rPr>
            <w:rFonts w:hint="eastAsia" w:ascii="PingFang SC" w:hAnsi="PingFang SC" w:eastAsia="PingFang SC" w:cs="PingFang SC"/>
            <w:b w:val="0"/>
            <w:bCs w:val="0"/>
            <w:spacing w:val="-4"/>
            <w:sz w:val="21"/>
            <w:szCs w:val="21"/>
            <w:lang w:val="en-US" w:eastAsia="zh-CN"/>
          </w:rPr>
          <w:t>使用</w:t>
        </w:r>
      </w:ins>
      <w:ins w:id="460" w:author="零 [2]" w:date="2025-11-12T15:35:04Z">
        <w:r>
          <w:rPr>
            <w:rFonts w:hint="eastAsia" w:ascii="PingFang SC" w:hAnsi="PingFang SC" w:eastAsia="PingFang SC" w:cs="PingFang SC"/>
            <w:b w:val="0"/>
            <w:bCs w:val="0"/>
            <w:spacing w:val="-4"/>
            <w:sz w:val="21"/>
            <w:szCs w:val="21"/>
            <w:lang w:val="en-US" w:eastAsia="zh-CN"/>
          </w:rPr>
          <w:t>刺激性表面活性剂（如十二烷基硫酸钠）成分的保湿霜</w:t>
        </w:r>
      </w:ins>
      <w:ins w:id="461" w:author="零 [2]" w:date="2025-11-12T15:35:06Z">
        <w:r>
          <w:rPr>
            <w:rFonts w:hint="eastAsia" w:ascii="PingFang SC" w:hAnsi="PingFang SC" w:eastAsia="PingFang SC" w:cs="PingFang SC"/>
            <w:b w:val="0"/>
            <w:bCs w:val="0"/>
            <w:spacing w:val="-4"/>
            <w:sz w:val="21"/>
            <w:szCs w:val="21"/>
            <w:lang w:val="en-US" w:eastAsia="zh-CN"/>
          </w:rPr>
          <w:t>。</w:t>
        </w:r>
      </w:ins>
    </w:p>
    <w:p w14:paraId="680682DA">
      <w:pPr>
        <w:spacing w:before="28" w:line="178" w:lineRule="auto"/>
        <w:ind w:left="37" w:right="182" w:firstLine="426"/>
        <w:jc w:val="both"/>
        <w:rPr>
          <w:del w:id="463" w:author="零 [2]" w:date="2025-11-12T11:58:57Z"/>
          <w:rFonts w:ascii="PingFang SC" w:hAnsi="PingFang SC" w:eastAsia="PingFang SC" w:cs="PingFang SC"/>
          <w:b/>
          <w:bCs/>
          <w:spacing w:val="-4"/>
          <w:sz w:val="21"/>
          <w:szCs w:val="21"/>
          <w:rPrChange w:id="464" w:author="零 [2]" w:date="2025-11-12T13:34:14Z">
            <w:rPr>
              <w:del w:id="465" w:author="零 [2]" w:date="2025-11-12T11:58:57Z"/>
              <w:rFonts w:ascii="PingFang SC" w:hAnsi="PingFang SC" w:eastAsia="PingFang SC" w:cs="PingFang SC"/>
              <w:sz w:val="21"/>
              <w:szCs w:val="21"/>
            </w:rPr>
          </w:rPrChange>
        </w:rPr>
        <w:pPrChange w:id="462" w:author="零 [2]" w:date="2025-11-12T13:34:14Z">
          <w:pPr>
            <w:spacing w:before="27" w:line="184" w:lineRule="auto"/>
            <w:ind w:left="461"/>
          </w:pPr>
        </w:pPrChange>
      </w:pPr>
      <w:del w:id="466" w:author="零 [2]" w:date="2025-11-12T11:58:57Z">
        <w:r>
          <w:rPr>
            <w:rFonts w:ascii="PingFang SC" w:hAnsi="PingFang SC" w:eastAsia="PingFang SC" w:cs="PingFang SC"/>
            <w:b/>
            <w:bCs/>
            <w:spacing w:val="-4"/>
            <w:sz w:val="21"/>
            <w:szCs w:val="21"/>
            <w:rPrChange w:id="467" w:author="零 [2]" w:date="2025-11-12T13:34:14Z">
              <w:rPr>
                <w:rFonts w:ascii="PingFang SC" w:hAnsi="PingFang SC" w:eastAsia="PingFang SC" w:cs="PingFang SC"/>
                <w:spacing w:val="-2"/>
                <w:sz w:val="21"/>
                <w:szCs w:val="21"/>
              </w:rPr>
            </w:rPrChange>
          </w:rPr>
          <w:delText>。</w:delText>
        </w:r>
      </w:del>
    </w:p>
    <w:p w14:paraId="680682DA">
      <w:pPr>
        <w:spacing w:before="28" w:line="178" w:lineRule="auto"/>
        <w:ind w:left="37" w:right="182" w:firstLine="426"/>
        <w:jc w:val="both"/>
        <w:rPr>
          <w:rFonts w:ascii="PingFang SC" w:hAnsi="PingFang SC" w:eastAsia="PingFang SC" w:cs="PingFang SC"/>
          <w:b w:val="0"/>
          <w:bCs w:val="0"/>
          <w:spacing w:val="-4"/>
          <w:sz w:val="21"/>
          <w:szCs w:val="21"/>
          <w:rPrChange w:id="470" w:author="零 [2]" w:date="2025-11-12T13:34:21Z">
            <w:rPr>
              <w:rFonts w:ascii="PingFang SC" w:hAnsi="PingFang SC" w:eastAsia="PingFang SC" w:cs="PingFang SC"/>
              <w:sz w:val="21"/>
              <w:szCs w:val="21"/>
            </w:rPr>
          </w:rPrChange>
        </w:rPr>
        <w:pPrChange w:id="469" w:author="零 [2]" w:date="2025-11-12T13:34:14Z">
          <w:pPr>
            <w:spacing w:before="44" w:line="177" w:lineRule="auto"/>
            <w:ind w:left="36" w:right="179" w:firstLine="422"/>
            <w:jc w:val="both"/>
          </w:pPr>
        </w:pPrChange>
      </w:pPr>
      <w:r>
        <w:rPr>
          <w:rFonts w:ascii="PingFang SC" w:hAnsi="PingFang SC" w:eastAsia="PingFang SC" w:cs="PingFang SC"/>
          <w:b/>
          <w:bCs/>
          <w:spacing w:val="-4"/>
          <w:sz w:val="21"/>
          <w:szCs w:val="21"/>
        </w:rPr>
        <w:t>骨头突出的地方垫一下</w:t>
      </w:r>
      <w:r>
        <w:rPr>
          <w:rFonts w:ascii="PingFang SC" w:hAnsi="PingFang SC" w:eastAsia="PingFang SC" w:cs="PingFang SC"/>
          <w:b/>
          <w:bCs/>
          <w:spacing w:val="-4"/>
          <w:sz w:val="21"/>
          <w:szCs w:val="21"/>
          <w:rPrChange w:id="471" w:author="零 [2]" w:date="2025-11-12T13:34:14Z">
            <w:rPr>
              <w:rFonts w:ascii="PingFang SC" w:hAnsi="PingFang SC" w:eastAsia="PingFang SC" w:cs="PingFang SC"/>
              <w:spacing w:val="-4"/>
              <w:sz w:val="21"/>
              <w:szCs w:val="21"/>
            </w:rPr>
          </w:rPrChange>
        </w:rPr>
        <w:t>：</w:t>
      </w:r>
      <w:r>
        <w:rPr>
          <w:rFonts w:ascii="PingFang SC" w:hAnsi="PingFang SC" w:eastAsia="PingFang SC" w:cs="PingFang SC"/>
          <w:b w:val="0"/>
          <w:bCs w:val="0"/>
          <w:spacing w:val="-4"/>
          <w:sz w:val="21"/>
          <w:szCs w:val="21"/>
          <w:rPrChange w:id="472" w:author="零 [2]" w:date="2025-11-12T13:34:21Z">
            <w:rPr>
              <w:rFonts w:ascii="PingFang SC" w:hAnsi="PingFang SC" w:eastAsia="PingFang SC" w:cs="PingFang SC"/>
              <w:spacing w:val="-4"/>
              <w:sz w:val="21"/>
              <w:szCs w:val="21"/>
            </w:rPr>
          </w:rPrChange>
        </w:rPr>
        <w:t>如果小孩儿踢自己身体或踢床单造成水</w:t>
      </w:r>
      <w:r>
        <w:rPr>
          <w:rFonts w:ascii="PingFang SC" w:hAnsi="PingFang SC" w:eastAsia="PingFang SC" w:cs="PingFang SC"/>
          <w:b w:val="0"/>
          <w:bCs w:val="0"/>
          <w:spacing w:val="-4"/>
          <w:sz w:val="21"/>
          <w:szCs w:val="21"/>
          <w:rPrChange w:id="473" w:author="零 [2]" w:date="2025-11-12T13:34:21Z">
            <w:rPr>
              <w:rFonts w:ascii="PingFang SC" w:hAnsi="PingFang SC" w:eastAsia="PingFang SC" w:cs="PingFang SC"/>
              <w:spacing w:val="17"/>
              <w:sz w:val="21"/>
              <w:szCs w:val="21"/>
            </w:rPr>
          </w:rPrChange>
        </w:rPr>
        <w:t xml:space="preserve"> </w:t>
      </w:r>
      <w:r>
        <w:rPr>
          <w:rFonts w:ascii="PingFang SC" w:hAnsi="PingFang SC" w:eastAsia="PingFang SC" w:cs="PingFang SC"/>
          <w:b w:val="0"/>
          <w:bCs w:val="0"/>
          <w:spacing w:val="-4"/>
          <w:sz w:val="21"/>
          <w:szCs w:val="21"/>
          <w:rPrChange w:id="474" w:author="零 [2]" w:date="2025-11-12T13:34:21Z">
            <w:rPr>
              <w:rFonts w:ascii="PingFang SC" w:hAnsi="PingFang SC" w:eastAsia="PingFang SC" w:cs="PingFang SC"/>
              <w:spacing w:val="-2"/>
              <w:sz w:val="21"/>
              <w:szCs w:val="21"/>
            </w:rPr>
          </w:rPrChange>
        </w:rPr>
        <w:t>疱，可以用泡沫材料把胳膊肘、脚踝和膝盖包</w:t>
      </w:r>
      <w:r>
        <w:rPr>
          <w:rFonts w:ascii="PingFang SC" w:hAnsi="PingFang SC" w:eastAsia="PingFang SC" w:cs="PingFang SC"/>
          <w:b w:val="0"/>
          <w:bCs w:val="0"/>
          <w:spacing w:val="-4"/>
          <w:sz w:val="21"/>
          <w:szCs w:val="21"/>
          <w:rPrChange w:id="475" w:author="零 [2]" w:date="2025-11-12T13:34:21Z">
            <w:rPr>
              <w:rFonts w:ascii="PingFang SC" w:hAnsi="PingFang SC" w:eastAsia="PingFang SC" w:cs="PingFang SC"/>
              <w:spacing w:val="-3"/>
              <w:sz w:val="21"/>
              <w:szCs w:val="21"/>
            </w:rPr>
          </w:rPrChange>
        </w:rPr>
        <w:t>起来，再用弹性绷带固</w:t>
      </w:r>
      <w:r>
        <w:rPr>
          <w:rFonts w:ascii="PingFang SC" w:hAnsi="PingFang SC" w:eastAsia="PingFang SC" w:cs="PingFang SC"/>
          <w:b w:val="0"/>
          <w:bCs w:val="0"/>
          <w:spacing w:val="-4"/>
          <w:sz w:val="21"/>
          <w:szCs w:val="21"/>
          <w:rPrChange w:id="476" w:author="零 [2]" w:date="2025-11-12T13:34:21Z">
            <w:rPr>
              <w:rFonts w:ascii="PingFang SC" w:hAnsi="PingFang SC" w:eastAsia="PingFang SC" w:cs="PingFang SC"/>
              <w:sz w:val="21"/>
              <w:szCs w:val="21"/>
            </w:rPr>
          </w:rPrChange>
        </w:rPr>
        <w:t xml:space="preserve"> </w:t>
      </w:r>
      <w:r>
        <w:rPr>
          <w:rFonts w:ascii="PingFang SC" w:hAnsi="PingFang SC" w:eastAsia="PingFang SC" w:cs="PingFang SC"/>
          <w:b w:val="0"/>
          <w:bCs w:val="0"/>
          <w:spacing w:val="-4"/>
          <w:sz w:val="21"/>
          <w:szCs w:val="21"/>
          <w:rPrChange w:id="477" w:author="零 [2]" w:date="2025-11-12T13:34:21Z">
            <w:rPr>
              <w:rFonts w:ascii="PingFang SC" w:hAnsi="PingFang SC" w:eastAsia="PingFang SC" w:cs="PingFang SC"/>
              <w:spacing w:val="-1"/>
              <w:sz w:val="21"/>
              <w:szCs w:val="21"/>
            </w:rPr>
          </w:rPrChange>
        </w:rPr>
        <w:t>定。手和脚润滑以后也可以套上柔软的袜子防止水疱。</w:t>
      </w:r>
    </w:p>
    <w:p w14:paraId="6BEA13DC">
      <w:pPr>
        <w:spacing w:before="28" w:line="178" w:lineRule="auto"/>
        <w:ind w:left="37" w:right="182" w:firstLine="426"/>
        <w:jc w:val="both"/>
        <w:rPr>
          <w:del w:id="479" w:author="零 [2]" w:date="2025-11-12T11:59:24Z"/>
          <w:rFonts w:ascii="PingFang SC" w:hAnsi="PingFang SC" w:eastAsia="PingFang SC" w:cs="PingFang SC"/>
          <w:b w:val="0"/>
          <w:bCs w:val="0"/>
          <w:spacing w:val="-4"/>
          <w:sz w:val="21"/>
          <w:szCs w:val="21"/>
          <w:rPrChange w:id="480" w:author="零 [2]" w:date="2025-11-12T13:34:25Z">
            <w:rPr>
              <w:del w:id="481" w:author="零 [2]" w:date="2025-11-12T11:59:24Z"/>
              <w:rFonts w:ascii="PingFang SC" w:hAnsi="PingFang SC" w:eastAsia="PingFang SC" w:cs="PingFang SC"/>
              <w:sz w:val="21"/>
              <w:szCs w:val="21"/>
            </w:rPr>
          </w:rPrChange>
        </w:rPr>
        <w:pPrChange w:id="478" w:author="零 [2]" w:date="2025-11-12T13:34:14Z">
          <w:pPr>
            <w:spacing w:before="33" w:line="178" w:lineRule="auto"/>
            <w:ind w:left="39" w:right="177" w:firstLine="420"/>
            <w:jc w:val="both"/>
          </w:pPr>
        </w:pPrChange>
      </w:pPr>
      <w:r>
        <w:rPr>
          <w:rFonts w:ascii="PingFang SC" w:hAnsi="PingFang SC" w:eastAsia="PingFang SC" w:cs="PingFang SC"/>
          <w:b/>
          <w:bCs/>
          <w:spacing w:val="-4"/>
          <w:sz w:val="21"/>
          <w:szCs w:val="21"/>
          <w:rPrChange w:id="482" w:author="零 [2]" w:date="2025-11-12T13:34:14Z">
            <w:rPr>
              <w:rFonts w:ascii="PingFang SC" w:hAnsi="PingFang SC" w:eastAsia="PingFang SC" w:cs="PingFang SC"/>
              <w:b/>
              <w:bCs/>
              <w:spacing w:val="-3"/>
              <w:sz w:val="21"/>
              <w:szCs w:val="21"/>
            </w:rPr>
          </w:rPrChange>
        </w:rPr>
        <w:t>汽车座椅</w:t>
      </w:r>
      <w:r>
        <w:rPr>
          <w:rFonts w:ascii="PingFang SC" w:hAnsi="PingFang SC" w:eastAsia="PingFang SC" w:cs="PingFang SC"/>
          <w:b/>
          <w:bCs/>
          <w:spacing w:val="-4"/>
          <w:sz w:val="21"/>
          <w:szCs w:val="21"/>
          <w:rPrChange w:id="483" w:author="零 [2]" w:date="2025-11-12T13:34:14Z">
            <w:rPr>
              <w:rFonts w:ascii="PingFang SC" w:hAnsi="PingFang SC" w:eastAsia="PingFang SC" w:cs="PingFang SC"/>
              <w:spacing w:val="-3"/>
              <w:sz w:val="21"/>
              <w:szCs w:val="21"/>
            </w:rPr>
          </w:rPrChange>
        </w:rPr>
        <w:t>：</w:t>
      </w:r>
      <w:r>
        <w:rPr>
          <w:rFonts w:ascii="PingFang SC" w:hAnsi="PingFang SC" w:eastAsia="PingFang SC" w:cs="PingFang SC"/>
          <w:b w:val="0"/>
          <w:bCs w:val="0"/>
          <w:spacing w:val="-4"/>
          <w:sz w:val="21"/>
          <w:szCs w:val="21"/>
          <w:rPrChange w:id="484" w:author="零 [2]" w:date="2025-11-12T13:34:25Z">
            <w:rPr>
              <w:rFonts w:ascii="PingFang SC" w:hAnsi="PingFang SC" w:eastAsia="PingFang SC" w:cs="PingFang SC"/>
              <w:spacing w:val="-3"/>
              <w:sz w:val="21"/>
              <w:szCs w:val="21"/>
            </w:rPr>
          </w:rPrChange>
        </w:rPr>
        <w:t>可以用普通的汽车座椅，但应该在安全带上缠一些柔</w:t>
      </w:r>
      <w:r>
        <w:rPr>
          <w:rFonts w:ascii="PingFang SC" w:hAnsi="PingFang SC" w:eastAsia="PingFang SC" w:cs="PingFang SC"/>
          <w:b w:val="0"/>
          <w:bCs w:val="0"/>
          <w:spacing w:val="-4"/>
          <w:sz w:val="21"/>
          <w:szCs w:val="21"/>
          <w:rPrChange w:id="485" w:author="零 [2]" w:date="2025-11-12T13:34:25Z">
            <w:rPr>
              <w:rFonts w:ascii="PingFang SC" w:hAnsi="PingFang SC" w:eastAsia="PingFang SC" w:cs="PingFang SC"/>
              <w:spacing w:val="3"/>
              <w:sz w:val="21"/>
              <w:szCs w:val="21"/>
            </w:rPr>
          </w:rPrChange>
        </w:rPr>
        <w:t xml:space="preserve"> </w:t>
      </w:r>
      <w:r>
        <w:rPr>
          <w:rFonts w:ascii="PingFang SC" w:hAnsi="PingFang SC" w:eastAsia="PingFang SC" w:cs="PingFang SC"/>
          <w:b w:val="0"/>
          <w:bCs w:val="0"/>
          <w:spacing w:val="-4"/>
          <w:sz w:val="21"/>
          <w:szCs w:val="21"/>
          <w:rPrChange w:id="486" w:author="零 [2]" w:date="2025-11-12T13:34:25Z">
            <w:rPr>
              <w:rFonts w:ascii="PingFang SC" w:hAnsi="PingFang SC" w:eastAsia="PingFang SC" w:cs="PingFang SC"/>
              <w:spacing w:val="-3"/>
              <w:sz w:val="21"/>
              <w:szCs w:val="21"/>
            </w:rPr>
          </w:rPrChange>
        </w:rPr>
        <w:t>软的旧衣服或细棉布，防止擦到脸。婴儿椅和婴儿车的带子可以同样</w:t>
      </w:r>
      <w:r>
        <w:rPr>
          <w:rFonts w:ascii="PingFang SC" w:hAnsi="PingFang SC" w:eastAsia="PingFang SC" w:cs="PingFang SC"/>
          <w:b w:val="0"/>
          <w:bCs w:val="0"/>
          <w:spacing w:val="-4"/>
          <w:sz w:val="21"/>
          <w:szCs w:val="21"/>
          <w:rPrChange w:id="487" w:author="零 [2]" w:date="2025-11-12T13:34:25Z">
            <w:rPr>
              <w:rFonts w:ascii="PingFang SC" w:hAnsi="PingFang SC" w:eastAsia="PingFang SC" w:cs="PingFang SC"/>
              <w:spacing w:val="13"/>
              <w:sz w:val="21"/>
              <w:szCs w:val="21"/>
            </w:rPr>
          </w:rPrChange>
        </w:rPr>
        <w:t xml:space="preserve"> </w:t>
      </w:r>
      <w:r>
        <w:rPr>
          <w:rFonts w:ascii="PingFang SC" w:hAnsi="PingFang SC" w:eastAsia="PingFang SC" w:cs="PingFang SC"/>
          <w:b w:val="0"/>
          <w:bCs w:val="0"/>
          <w:spacing w:val="-4"/>
          <w:sz w:val="21"/>
          <w:szCs w:val="21"/>
          <w:rPrChange w:id="488" w:author="零 [2]" w:date="2025-11-12T13:34:25Z">
            <w:rPr>
              <w:rFonts w:ascii="PingFang SC" w:hAnsi="PingFang SC" w:eastAsia="PingFang SC" w:cs="PingFang SC"/>
              <w:spacing w:val="-9"/>
              <w:sz w:val="21"/>
              <w:szCs w:val="21"/>
            </w:rPr>
          </w:rPrChange>
        </w:rPr>
        <w:t>处理。</w:t>
      </w:r>
    </w:p>
    <w:p w14:paraId="1D81D9EB">
      <w:pPr>
        <w:spacing w:before="28" w:line="178" w:lineRule="auto"/>
        <w:ind w:left="37" w:right="182" w:firstLine="426"/>
        <w:jc w:val="both"/>
        <w:rPr>
          <w:ins w:id="490" w:author="零 [2]" w:date="2025-11-12T11:59:24Z"/>
          <w:rFonts w:ascii="PingFang SC" w:hAnsi="PingFang SC" w:eastAsia="PingFang SC" w:cs="PingFang SC"/>
          <w:b w:val="0"/>
          <w:bCs w:val="0"/>
          <w:spacing w:val="-4"/>
          <w:sz w:val="21"/>
          <w:szCs w:val="21"/>
          <w:rPrChange w:id="491" w:author="零 [2]" w:date="2025-11-12T13:34:25Z">
            <w:rPr>
              <w:ins w:id="492" w:author="零 [2]" w:date="2025-11-12T11:59:24Z"/>
              <w:rFonts w:ascii="PingFang SC" w:hAnsi="PingFang SC" w:eastAsia="PingFang SC" w:cs="PingFang SC"/>
              <w:b/>
              <w:bCs/>
              <w:spacing w:val="-4"/>
              <w:sz w:val="21"/>
              <w:szCs w:val="21"/>
            </w:rPr>
          </w:rPrChange>
        </w:rPr>
        <w:pPrChange w:id="489" w:author="零 [2]" w:date="2025-11-12T13:34:14Z">
          <w:pPr>
            <w:spacing w:before="33" w:line="178" w:lineRule="auto"/>
            <w:ind w:left="39" w:right="177" w:firstLine="420"/>
            <w:jc w:val="both"/>
          </w:pPr>
        </w:pPrChange>
      </w:pPr>
    </w:p>
    <w:p w14:paraId="7AE9A40F">
      <w:pPr>
        <w:spacing w:before="33" w:line="178" w:lineRule="auto"/>
        <w:ind w:left="39" w:right="177" w:firstLine="420"/>
        <w:jc w:val="both"/>
        <w:rPr>
          <w:rFonts w:ascii="PingFang SC" w:hAnsi="PingFang SC" w:eastAsia="PingFang SC" w:cs="PingFang SC"/>
          <w:sz w:val="21"/>
          <w:szCs w:val="21"/>
        </w:rPr>
        <w:pPrChange w:id="493" w:author="零 [2]" w:date="2025-11-12T12:00:26Z">
          <w:pPr>
            <w:spacing w:before="33" w:line="178" w:lineRule="auto"/>
            <w:ind w:left="39" w:right="177" w:firstLine="420"/>
            <w:jc w:val="both"/>
          </w:pPr>
        </w:pPrChange>
      </w:pPr>
      <w:ins w:id="494" w:author="零 [2]" w:date="2025-11-12T11:59:26Z">
        <w:r>
          <w:rPr>
            <w:rFonts w:hint="eastAsia" w:ascii="PingFang SC" w:hAnsi="PingFang SC" w:eastAsia="PingFang SC" w:cs="PingFang SC"/>
            <w:b/>
            <w:bCs/>
            <w:spacing w:val="-4"/>
            <w:sz w:val="21"/>
            <w:szCs w:val="21"/>
            <w:lang w:val="en-US" w:eastAsia="zh-CN"/>
          </w:rPr>
          <w:t>洗澡</w:t>
        </w:r>
      </w:ins>
      <w:ins w:id="495" w:author="零 [2]" w:date="2025-11-12T11:59:28Z">
        <w:r>
          <w:rPr>
            <w:rFonts w:hint="eastAsia" w:ascii="PingFang SC" w:hAnsi="PingFang SC" w:eastAsia="PingFang SC" w:cs="PingFang SC"/>
            <w:b/>
            <w:bCs/>
            <w:spacing w:val="-4"/>
            <w:sz w:val="21"/>
            <w:szCs w:val="21"/>
            <w:lang w:val="en-US" w:eastAsia="zh-CN"/>
          </w:rPr>
          <w:t>：</w:t>
        </w:r>
      </w:ins>
      <w:ins w:id="496" w:author="零 [2]" w:date="2025-11-12T11:59:50Z">
        <w:r>
          <w:rPr>
            <w:rFonts w:hint="eastAsia" w:ascii="PingFang SC" w:hAnsi="PingFang SC" w:eastAsia="PingFang SC" w:cs="PingFang SC"/>
            <w:b w:val="0"/>
            <w:bCs w:val="0"/>
            <w:spacing w:val="-4"/>
            <w:sz w:val="21"/>
            <w:szCs w:val="21"/>
            <w:lang w:val="en-US" w:eastAsia="zh-CN"/>
            <w:rPrChange w:id="497" w:author="零 [2]" w:date="2025-11-12T11:59:54Z">
              <w:rPr>
                <w:rFonts w:hint="eastAsia" w:ascii="PingFang SC" w:hAnsi="PingFang SC" w:eastAsia="PingFang SC" w:cs="PingFang SC"/>
                <w:b/>
                <w:bCs/>
                <w:spacing w:val="-4"/>
                <w:sz w:val="21"/>
                <w:szCs w:val="21"/>
                <w:lang w:val="en-US" w:eastAsia="zh-CN"/>
              </w:rPr>
            </w:rPrChange>
          </w:rPr>
          <w:t>关于是否应教会⽗母/照料者如何在患⼉⼀出⽣就洗澡及更换敷料，还是应等出⽣时就有的⽪损</w:t>
        </w:r>
      </w:ins>
      <w:ins w:id="499" w:author="零 [2]" w:date="2025-11-12T11:59:50Z">
        <w:r>
          <w:rPr>
            <w:rFonts w:hint="eastAsia" w:ascii="PingFang SC" w:hAnsi="PingFang SC" w:eastAsia="PingFang SC" w:cs="PingFang SC"/>
            <w:b w:val="0"/>
            <w:bCs w:val="0"/>
            <w:spacing w:val="-4"/>
            <w:sz w:val="21"/>
            <w:szCs w:val="21"/>
            <w:lang w:val="en-US" w:eastAsia="zh-CN"/>
            <w:rPrChange w:id="500" w:author="零 [2]" w:date="2025-11-12T11:59:54Z">
              <w:rPr>
                <w:rFonts w:hint="eastAsia" w:ascii="PingFang SC" w:hAnsi="PingFang SC" w:eastAsia="PingFang SC" w:cs="PingFang SC"/>
                <w:b/>
                <w:bCs/>
                <w:spacing w:val="-4"/>
                <w:sz w:val="21"/>
                <w:szCs w:val="21"/>
                <w:lang w:val="en-US" w:eastAsia="zh-CN"/>
              </w:rPr>
            </w:rPrChange>
          </w:rPr>
          <w:t xml:space="preserve">愈合后再给患⼉洗澡，⽬前仍有争议。如果延迟这种建⽴情感和培训技能的重要⾏为，有可能会 </w:t>
        </w:r>
      </w:ins>
      <w:ins w:id="502" w:author="零 [2]" w:date="2025-11-12T11:59:50Z">
        <w:r>
          <w:rPr>
            <w:rFonts w:hint="eastAsia" w:ascii="PingFang SC" w:hAnsi="PingFang SC" w:eastAsia="PingFang SC" w:cs="PingFang SC"/>
            <w:b w:val="0"/>
            <w:bCs w:val="0"/>
            <w:spacing w:val="-4"/>
            <w:sz w:val="21"/>
            <w:szCs w:val="21"/>
            <w:lang w:val="en-US" w:eastAsia="zh-CN"/>
            <w:rPrChange w:id="503" w:author="零 [2]" w:date="2025-11-12T11:59:54Z">
              <w:rPr>
                <w:rFonts w:hint="eastAsia" w:ascii="PingFang SC" w:hAnsi="PingFang SC" w:eastAsia="PingFang SC" w:cs="PingFang SC"/>
                <w:b/>
                <w:bCs/>
                <w:spacing w:val="-4"/>
                <w:sz w:val="21"/>
                <w:szCs w:val="21"/>
                <w:lang w:val="en-US" w:eastAsia="zh-CN"/>
              </w:rPr>
            </w:rPrChange>
          </w:rPr>
          <w:t>使患⼉及其⽗母/照料者之后抵触洗澡，然后发展为害怕洗澡，进⽽可能导致感染增加。</w:t>
        </w:r>
      </w:ins>
      <w:ins w:id="505" w:author="零 [2]" w:date="2025-11-12T12:00:07Z">
        <w:r>
          <w:rPr>
            <w:rFonts w:hint="eastAsia" w:ascii="PingFang SC" w:hAnsi="PingFang SC" w:eastAsia="PingFang SC" w:cs="PingFang SC"/>
            <w:b w:val="0"/>
            <w:bCs w:val="0"/>
            <w:spacing w:val="-4"/>
            <w:sz w:val="21"/>
            <w:szCs w:val="21"/>
            <w:lang w:val="en-US" w:eastAsia="zh-CN"/>
          </w:rPr>
          <w:t>可</w:t>
        </w:r>
      </w:ins>
      <w:ins w:id="506" w:author="零 [2]" w:date="2025-11-12T11:59:50Z">
        <w:r>
          <w:rPr>
            <w:rFonts w:hint="eastAsia" w:ascii="PingFang SC" w:hAnsi="PingFang SC" w:eastAsia="PingFang SC" w:cs="PingFang SC"/>
            <w:b w:val="0"/>
            <w:bCs w:val="0"/>
            <w:spacing w:val="-4"/>
            <w:sz w:val="21"/>
            <w:szCs w:val="21"/>
            <w:lang w:val="en-US" w:eastAsia="zh-CN"/>
            <w:rPrChange w:id="507" w:author="零 [2]" w:date="2025-11-12T11:59:54Z">
              <w:rPr>
                <w:rFonts w:hint="eastAsia" w:ascii="PingFang SC" w:hAnsi="PingFang SC" w:eastAsia="PingFang SC" w:cs="PingFang SC"/>
                <w:b/>
                <w:bCs/>
                <w:spacing w:val="-4"/>
                <w:sz w:val="21"/>
                <w:szCs w:val="21"/>
                <w:lang w:val="en-US" w:eastAsia="zh-CN"/>
              </w:rPr>
            </w:rPrChange>
          </w:rPr>
          <w:t>将⽣理</w:t>
        </w:r>
      </w:ins>
      <w:ins w:id="509" w:author="零 [2]" w:date="2025-11-12T11:59:50Z">
        <w:r>
          <w:rPr>
            <w:rFonts w:hint="eastAsia" w:ascii="PingFang SC" w:hAnsi="PingFang SC" w:eastAsia="PingFang SC" w:cs="PingFang SC"/>
            <w:b w:val="0"/>
            <w:bCs w:val="0"/>
            <w:spacing w:val="-4"/>
            <w:sz w:val="21"/>
            <w:szCs w:val="21"/>
            <w:lang w:val="en-US" w:eastAsia="zh-CN"/>
            <w:rPrChange w:id="510" w:author="零 [2]" w:date="2025-11-12T11:59:54Z">
              <w:rPr>
                <w:rFonts w:hint="eastAsia" w:ascii="PingFang SC" w:hAnsi="PingFang SC" w:eastAsia="PingFang SC" w:cs="PingFang SC"/>
                <w:b/>
                <w:bCs/>
                <w:spacing w:val="-4"/>
                <w:sz w:val="21"/>
                <w:szCs w:val="21"/>
                <w:lang w:val="en-US" w:eastAsia="zh-CN"/>
              </w:rPr>
            </w:rPrChange>
          </w:rPr>
          <w:t>盐⽔袋加热后，倒⼊婴⼉浴盆给⼩婴⼉洗澡，这种等张盐⽔可以避免产⽣刺痛感。如果选择</w:t>
        </w:r>
      </w:ins>
      <w:ins w:id="512" w:author="零 [2]" w:date="2025-11-12T11:59:50Z">
        <w:r>
          <w:rPr>
            <w:rFonts w:hint="eastAsia" w:ascii="PingFang SC" w:hAnsi="PingFang SC" w:eastAsia="PingFang SC" w:cs="PingFang SC"/>
            <w:b w:val="0"/>
            <w:bCs w:val="0"/>
            <w:spacing w:val="-4"/>
            <w:sz w:val="21"/>
            <w:szCs w:val="21"/>
            <w:lang w:val="en-US" w:eastAsia="zh-CN"/>
            <w:rPrChange w:id="513" w:author="零 [2]" w:date="2025-11-12T11:59:54Z">
              <w:rPr>
                <w:rFonts w:hint="eastAsia" w:ascii="PingFang SC" w:hAnsi="PingFang SC" w:eastAsia="PingFang SC" w:cs="PingFang SC"/>
                <w:b/>
                <w:bCs/>
                <w:spacing w:val="-4"/>
                <w:sz w:val="21"/>
                <w:szCs w:val="21"/>
                <w:lang w:val="en-US" w:eastAsia="zh-CN"/>
              </w:rPr>
            </w:rPrChange>
          </w:rPr>
          <w:t>延迟洗澡，可⽤⽆菌的温⽣理盐⽔⼩⼼清洗糜烂⾯，并⽤⾮粘连性敷料覆盖。</w:t>
        </w:r>
      </w:ins>
      <w:del w:id="515" w:author="零 [2]" w:date="2025-11-12T15:33:30Z">
        <w:r>
          <w:rPr>
            <w:rFonts w:ascii="PingFang SC" w:hAnsi="PingFang SC" w:eastAsia="PingFang SC" w:cs="PingFang SC"/>
            <w:b/>
            <w:bCs/>
            <w:spacing w:val="-4"/>
            <w:sz w:val="21"/>
            <w:szCs w:val="21"/>
          </w:rPr>
          <w:delText>洗完澡以后用毛巾轻拍把水吸干。</w:delText>
        </w:r>
      </w:del>
    </w:p>
    <w:p w14:paraId="7D54673D">
      <w:pPr>
        <w:spacing w:before="33" w:line="181" w:lineRule="auto"/>
        <w:ind w:left="35" w:right="186" w:firstLine="426"/>
        <w:rPr>
          <w:rFonts w:ascii="PingFang SC" w:hAnsi="PingFang SC" w:eastAsia="PingFang SC" w:cs="PingFang SC"/>
          <w:sz w:val="21"/>
          <w:szCs w:val="21"/>
        </w:rPr>
        <w:pPrChange w:id="516" w:author="零 [2]" w:date="2025-11-12T15:41:33Z">
          <w:pPr>
            <w:spacing w:before="33" w:line="181" w:lineRule="auto"/>
            <w:ind w:left="35" w:right="186" w:firstLine="426"/>
          </w:pPr>
        </w:pPrChange>
      </w:pPr>
      <w:del w:id="517" w:author="零 [2]" w:date="2025-11-12T13:45:17Z">
        <w:r>
          <w:rPr>
            <w:rFonts w:ascii="PingFang SC" w:hAnsi="PingFang SC" w:eastAsia="PingFang SC" w:cs="PingFang SC"/>
            <w:b/>
            <w:bCs/>
            <w:spacing w:val="-3"/>
            <w:sz w:val="21"/>
            <w:szCs w:val="21"/>
          </w:rPr>
          <w:delText>用布尿布</w:delText>
        </w:r>
      </w:del>
      <w:del w:id="518" w:author="零 [2]" w:date="2025-11-12T13:45:17Z">
        <w:r>
          <w:rPr>
            <w:rFonts w:ascii="PingFang SC" w:hAnsi="PingFang SC" w:eastAsia="PingFang SC" w:cs="PingFang SC"/>
            <w:spacing w:val="-3"/>
            <w:sz w:val="21"/>
            <w:szCs w:val="21"/>
          </w:rPr>
          <w:delText>，尽量避免用尿不湿。用尿不湿的时</w:delText>
        </w:r>
      </w:del>
      <w:del w:id="519" w:author="零 [2]" w:date="2025-11-12T13:45:17Z">
        <w:r>
          <w:rPr>
            <w:rFonts w:ascii="PingFang SC" w:hAnsi="PingFang SC" w:eastAsia="PingFang SC" w:cs="PingFang SC"/>
            <w:spacing w:val="-4"/>
            <w:sz w:val="21"/>
            <w:szCs w:val="21"/>
          </w:rPr>
          <w:delText>候可以把扎在大腿</w:delText>
        </w:r>
      </w:del>
      <w:del w:id="520" w:author="零 [2]" w:date="2025-11-12T13:45:17Z">
        <w:r>
          <w:rPr>
            <w:rFonts w:ascii="PingFang SC" w:hAnsi="PingFang SC" w:eastAsia="PingFang SC" w:cs="PingFang SC"/>
            <w:sz w:val="21"/>
            <w:szCs w:val="21"/>
          </w:rPr>
          <w:delText xml:space="preserve"> </w:delText>
        </w:r>
      </w:del>
      <w:del w:id="521" w:author="零 [2]" w:date="2025-11-12T13:45:17Z">
        <w:r>
          <w:rPr>
            <w:rFonts w:ascii="PingFang SC" w:hAnsi="PingFang SC" w:eastAsia="PingFang SC" w:cs="PingFang SC"/>
            <w:spacing w:val="-3"/>
            <w:sz w:val="21"/>
            <w:szCs w:val="21"/>
          </w:rPr>
          <w:delText>跟的松紧带剪断</w:delText>
        </w:r>
      </w:del>
      <w:ins w:id="522" w:author="零 [2]" w:date="2025-11-12T13:42:50Z">
        <w:r>
          <w:rPr>
            <w:rFonts w:hint="eastAsia" w:ascii="PingFang SC Semibold" w:hAnsi="PingFang SC Semibold" w:eastAsia="PingFang SC Semibold" w:cs="PingFang SC Semibold"/>
            <w:b/>
            <w:bCs/>
            <w:spacing w:val="-3"/>
            <w:sz w:val="21"/>
            <w:szCs w:val="21"/>
            <w:lang w:val="en-US" w:eastAsia="zh-CN"/>
            <w:rPrChange w:id="523" w:author="零 [2]" w:date="2025-11-12T13:43:34Z">
              <w:rPr>
                <w:rFonts w:hint="eastAsia" w:ascii="PingFang SC" w:hAnsi="PingFang SC" w:eastAsia="PingFang SC" w:cs="PingFang SC"/>
                <w:spacing w:val="-3"/>
                <w:sz w:val="21"/>
                <w:szCs w:val="21"/>
                <w:lang w:val="en-US" w:eastAsia="zh-CN"/>
              </w:rPr>
            </w:rPrChange>
          </w:rPr>
          <w:t>肛</w:t>
        </w:r>
      </w:ins>
      <w:ins w:id="525" w:author="零 [2]" w:date="2025-11-12T13:42:51Z">
        <w:r>
          <w:rPr>
            <w:rFonts w:hint="eastAsia" w:ascii="PingFang SC Semibold" w:hAnsi="PingFang SC Semibold" w:eastAsia="PingFang SC Semibold" w:cs="PingFang SC Semibold"/>
            <w:b/>
            <w:bCs/>
            <w:spacing w:val="-3"/>
            <w:sz w:val="21"/>
            <w:szCs w:val="21"/>
            <w:lang w:val="en-US" w:eastAsia="zh-CN"/>
            <w:rPrChange w:id="526" w:author="零 [2]" w:date="2025-11-12T13:43:34Z">
              <w:rPr>
                <w:rFonts w:hint="eastAsia" w:ascii="PingFang SC" w:hAnsi="PingFang SC" w:eastAsia="PingFang SC" w:cs="PingFang SC"/>
                <w:spacing w:val="-3"/>
                <w:sz w:val="21"/>
                <w:szCs w:val="21"/>
                <w:lang w:val="en-US" w:eastAsia="zh-CN"/>
              </w:rPr>
            </w:rPrChange>
          </w:rPr>
          <w:t>周</w:t>
        </w:r>
      </w:ins>
      <w:ins w:id="528" w:author="零 [2]" w:date="2025-11-12T13:45:05Z">
        <w:r>
          <w:rPr>
            <w:rFonts w:hint="eastAsia" w:ascii="PingFang SC Semibold" w:hAnsi="PingFang SC Semibold" w:eastAsia="PingFang SC Semibold" w:cs="PingFang SC Semibold"/>
            <w:b/>
            <w:bCs/>
            <w:spacing w:val="-3"/>
            <w:sz w:val="21"/>
            <w:szCs w:val="21"/>
            <w:lang w:val="en-US" w:eastAsia="zh-CN"/>
          </w:rPr>
          <w:t>护理</w:t>
        </w:r>
      </w:ins>
      <w:ins w:id="529" w:author="零 [2]" w:date="2025-11-12T13:42:55Z">
        <w:r>
          <w:rPr>
            <w:rFonts w:hint="eastAsia" w:ascii="PingFang SC Semibold" w:hAnsi="PingFang SC Semibold" w:eastAsia="PingFang SC Semibold" w:cs="PingFang SC Semibold"/>
            <w:b/>
            <w:bCs/>
            <w:spacing w:val="-3"/>
            <w:sz w:val="21"/>
            <w:szCs w:val="21"/>
            <w:lang w:val="en-US" w:eastAsia="zh-CN"/>
            <w:rPrChange w:id="530" w:author="零 [2]" w:date="2025-11-12T13:43:34Z">
              <w:rPr>
                <w:rFonts w:hint="eastAsia" w:ascii="PingFang SC" w:hAnsi="PingFang SC" w:eastAsia="PingFang SC" w:cs="PingFang SC"/>
                <w:spacing w:val="-3"/>
                <w:sz w:val="21"/>
                <w:szCs w:val="21"/>
                <w:lang w:val="en-US" w:eastAsia="zh-CN"/>
              </w:rPr>
            </w:rPrChange>
          </w:rPr>
          <w:t>：</w:t>
        </w:r>
      </w:ins>
      <w:ins w:id="532" w:author="零 [2]" w:date="2025-11-12T13:45:14Z">
        <w:r>
          <w:rPr>
            <w:rFonts w:ascii="PingFang SC" w:hAnsi="PingFang SC" w:eastAsia="PingFang SC" w:cs="PingFang SC"/>
            <w:b w:val="0"/>
            <w:bCs w:val="0"/>
            <w:spacing w:val="-3"/>
            <w:sz w:val="21"/>
            <w:szCs w:val="21"/>
            <w:rPrChange w:id="533" w:author="零 [2]" w:date="2025-11-12T15:03:32Z">
              <w:rPr>
                <w:rFonts w:ascii="PingFang SC" w:hAnsi="PingFang SC" w:eastAsia="PingFang SC" w:cs="PingFang SC"/>
                <w:b/>
                <w:bCs/>
                <w:spacing w:val="-3"/>
                <w:sz w:val="21"/>
                <w:szCs w:val="21"/>
              </w:rPr>
            </w:rPrChange>
          </w:rPr>
          <w:t>用布尿布</w:t>
        </w:r>
      </w:ins>
      <w:ins w:id="535" w:author="零 [2]" w:date="2025-11-12T13:45:14Z">
        <w:r>
          <w:rPr>
            <w:rFonts w:ascii="PingFang SC" w:hAnsi="PingFang SC" w:eastAsia="PingFang SC" w:cs="PingFang SC"/>
            <w:spacing w:val="-3"/>
            <w:sz w:val="21"/>
            <w:szCs w:val="21"/>
          </w:rPr>
          <w:t>，尽量避免用尿不湿。用尿不湿的时</w:t>
        </w:r>
      </w:ins>
      <w:ins w:id="536" w:author="零 [2]" w:date="2025-11-12T13:45:14Z">
        <w:r>
          <w:rPr>
            <w:rFonts w:ascii="PingFang SC" w:hAnsi="PingFang SC" w:eastAsia="PingFang SC" w:cs="PingFang SC"/>
            <w:spacing w:val="-4"/>
            <w:sz w:val="21"/>
            <w:szCs w:val="21"/>
          </w:rPr>
          <w:t>候可以把扎在大腿</w:t>
        </w:r>
      </w:ins>
      <w:ins w:id="537" w:author="零 [2]" w:date="2025-11-12T13:45:14Z">
        <w:r>
          <w:rPr>
            <w:rFonts w:ascii="PingFang SC" w:hAnsi="PingFang SC" w:eastAsia="PingFang SC" w:cs="PingFang SC"/>
            <w:spacing w:val="-3"/>
            <w:sz w:val="21"/>
            <w:szCs w:val="21"/>
          </w:rPr>
          <w:t>跟的松紧带</w:t>
        </w:r>
      </w:ins>
      <w:ins w:id="538" w:author="零 [2]" w:date="2025-11-12T15:35:50Z">
        <w:r>
          <w:rPr>
            <w:rFonts w:hint="eastAsia" w:ascii="PingFang SC" w:hAnsi="PingFang SC" w:eastAsia="PingFang SC" w:cs="PingFang SC"/>
            <w:spacing w:val="-3"/>
            <w:sz w:val="21"/>
            <w:szCs w:val="21"/>
            <w:lang w:val="en-US" w:eastAsia="zh-CN"/>
          </w:rPr>
          <w:t>及</w:t>
        </w:r>
      </w:ins>
      <w:ins w:id="539" w:author="零 [2]" w:date="2025-11-12T15:35:53Z">
        <w:r>
          <w:rPr>
            <w:rFonts w:hint="eastAsia" w:ascii="PingFang SC" w:hAnsi="PingFang SC" w:eastAsia="PingFang SC" w:cs="PingFang SC"/>
            <w:spacing w:val="-3"/>
            <w:sz w:val="21"/>
            <w:szCs w:val="21"/>
            <w:lang w:val="en-US" w:eastAsia="zh-CN"/>
          </w:rPr>
          <w:t>魔术贴</w:t>
        </w:r>
      </w:ins>
      <w:ins w:id="540" w:author="零 [2]" w:date="2025-11-12T13:45:14Z">
        <w:r>
          <w:rPr>
            <w:rFonts w:ascii="PingFang SC" w:hAnsi="PingFang SC" w:eastAsia="PingFang SC" w:cs="PingFang SC"/>
            <w:spacing w:val="-3"/>
            <w:sz w:val="21"/>
            <w:szCs w:val="21"/>
          </w:rPr>
          <w:t>剪断</w:t>
        </w:r>
      </w:ins>
      <w:ins w:id="541" w:author="零 [2]" w:date="2025-11-12T13:45:14Z">
        <w:r>
          <w:rPr>
            <w:rFonts w:hint="eastAsia" w:ascii="PingFang SC" w:hAnsi="PingFang SC" w:eastAsia="PingFang SC" w:cs="PingFang SC"/>
            <w:spacing w:val="-3"/>
            <w:sz w:val="21"/>
            <w:szCs w:val="21"/>
            <w:lang w:eastAsia="zh-CN"/>
          </w:rPr>
          <w:t>，</w:t>
        </w:r>
      </w:ins>
      <w:ins w:id="542" w:author="零 [2]" w:date="2025-11-12T13:45:14Z">
        <w:r>
          <w:rPr>
            <w:rFonts w:hint="eastAsia" w:ascii="PingFang SC" w:hAnsi="PingFang SC" w:eastAsia="PingFang SC" w:cs="PingFang SC"/>
            <w:spacing w:val="-3"/>
            <w:sz w:val="21"/>
            <w:szCs w:val="21"/>
            <w:lang w:val="en-US" w:eastAsia="zh-CN"/>
          </w:rPr>
          <w:t>尿布区域糜烂的皮肤可通过大量涂抹凡士林与液体石蜡的等比例混合物，或涂抹凡士林来保护；也可使用专门的非粘性敷料，如</w:t>
        </w:r>
      </w:ins>
      <w:ins w:id="543" w:author="零 [2]" w:date="2025-11-12T13:45:14Z">
        <w:r>
          <w:rPr>
            <w:rFonts w:hint="default" w:ascii="PingFang SC" w:hAnsi="PingFang SC" w:eastAsia="PingFang SC" w:cs="PingFang SC"/>
            <w:spacing w:val="-3"/>
            <w:sz w:val="21"/>
            <w:szCs w:val="21"/>
            <w:lang w:val="en-US" w:eastAsia="zh-CN"/>
          </w:rPr>
          <w:t>M</w:t>
        </w:r>
      </w:ins>
      <w:ins w:id="544" w:author="零 [2]" w:date="2025-11-12T13:45:14Z">
        <w:r>
          <w:rPr>
            <w:rFonts w:hint="eastAsia" w:ascii="PingFang SC" w:hAnsi="PingFang SC" w:eastAsia="PingFang SC" w:cs="PingFang SC"/>
            <w:spacing w:val="-3"/>
            <w:sz w:val="21"/>
            <w:szCs w:val="21"/>
            <w:lang w:val="en-US" w:eastAsia="zh-CN"/>
          </w:rPr>
          <w:t xml:space="preserve">epilx </w:t>
        </w:r>
      </w:ins>
      <w:ins w:id="545" w:author="零 [2]" w:date="2025-11-12T13:45:14Z">
        <w:r>
          <w:rPr>
            <w:rFonts w:hint="default" w:ascii="PingFang SC" w:hAnsi="PingFang SC" w:eastAsia="PingFang SC" w:cs="PingFang SC"/>
            <w:spacing w:val="-3"/>
            <w:sz w:val="21"/>
            <w:szCs w:val="21"/>
            <w:lang w:val="en-US" w:eastAsia="zh-CN"/>
          </w:rPr>
          <w:t>Transfer</w:t>
        </w:r>
      </w:ins>
      <w:ins w:id="546" w:author="零 [2]" w:date="2025-11-12T13:45:14Z">
        <w:r>
          <w:rPr>
            <w:rFonts w:hint="eastAsia" w:ascii="PingFang SC" w:hAnsi="PingFang SC" w:eastAsia="PingFang SC" w:cs="PingFang SC"/>
            <w:spacing w:val="-3"/>
            <w:sz w:val="21"/>
            <w:szCs w:val="21"/>
            <w:lang w:val="en-US" w:eastAsia="zh-CN"/>
          </w:rPr>
          <w:t>和</w:t>
        </w:r>
      </w:ins>
      <w:ins w:id="547" w:author="零 [2]" w:date="2025-11-12T13:45:14Z">
        <w:r>
          <w:rPr>
            <w:rFonts w:hint="default" w:ascii="PingFang SC" w:hAnsi="PingFang SC" w:eastAsia="PingFang SC" w:cs="PingFang SC"/>
            <w:spacing w:val="-3"/>
            <w:sz w:val="21"/>
            <w:szCs w:val="21"/>
            <w:lang w:val="en-US" w:eastAsia="zh-CN"/>
          </w:rPr>
          <w:t>Mepilex Lite</w:t>
        </w:r>
      </w:ins>
      <w:ins w:id="548" w:author="零 [2]" w:date="2025-11-12T15:41:31Z">
        <w:r>
          <w:rPr>
            <w:rFonts w:hint="eastAsia" w:ascii="PingFang SC" w:hAnsi="PingFang SC" w:eastAsia="PingFang SC" w:cs="PingFang SC"/>
            <w:spacing w:val="-3"/>
            <w:sz w:val="21"/>
            <w:szCs w:val="21"/>
            <w:lang w:val="en-US" w:eastAsia="zh-CN"/>
          </w:rPr>
          <w:t>；</w:t>
        </w:r>
      </w:ins>
      <w:ins w:id="549" w:author="零 [2]" w:date="2025-11-12T13:42:58Z">
        <w:r>
          <w:rPr>
            <w:rFonts w:hint="eastAsia" w:ascii="PingFang SC" w:hAnsi="PingFang SC" w:eastAsia="PingFang SC" w:cs="PingFang SC"/>
            <w:spacing w:val="-3"/>
            <w:sz w:val="21"/>
            <w:szCs w:val="21"/>
            <w:lang w:val="en-US" w:eastAsia="zh-CN"/>
          </w:rPr>
          <w:t>在</w:t>
        </w:r>
      </w:ins>
      <w:ins w:id="550" w:author="零 [2]" w:date="2025-11-12T13:43:00Z">
        <w:r>
          <w:rPr>
            <w:rFonts w:hint="eastAsia" w:ascii="PingFang SC" w:hAnsi="PingFang SC" w:eastAsia="PingFang SC" w:cs="PingFang SC"/>
            <w:spacing w:val="-3"/>
            <w:sz w:val="21"/>
            <w:szCs w:val="21"/>
            <w:lang w:val="en-US" w:eastAsia="zh-CN"/>
          </w:rPr>
          <w:t>肛门</w:t>
        </w:r>
      </w:ins>
      <w:ins w:id="551" w:author="零 [2]" w:date="2025-11-12T13:43:08Z">
        <w:r>
          <w:rPr>
            <w:rFonts w:hint="eastAsia" w:ascii="PingFang SC" w:hAnsi="PingFang SC" w:eastAsia="PingFang SC" w:cs="PingFang SC"/>
            <w:spacing w:val="-3"/>
            <w:sz w:val="21"/>
            <w:szCs w:val="21"/>
            <w:lang w:val="en-US" w:eastAsia="zh-CN"/>
          </w:rPr>
          <w:t>周围</w:t>
        </w:r>
      </w:ins>
      <w:ins w:id="552" w:author="零 [2]" w:date="2025-11-12T13:43:09Z">
        <w:r>
          <w:rPr>
            <w:rFonts w:hint="eastAsia" w:ascii="PingFang SC" w:hAnsi="PingFang SC" w:eastAsia="PingFang SC" w:cs="PingFang SC"/>
            <w:spacing w:val="-3"/>
            <w:sz w:val="21"/>
            <w:szCs w:val="21"/>
            <w:lang w:val="en-US" w:eastAsia="zh-CN"/>
          </w:rPr>
          <w:t>使用</w:t>
        </w:r>
      </w:ins>
      <w:ins w:id="553" w:author="零 [2]" w:date="2025-11-12T13:43:11Z">
        <w:r>
          <w:rPr>
            <w:rFonts w:hint="eastAsia" w:ascii="PingFang SC" w:hAnsi="PingFang SC" w:eastAsia="PingFang SC" w:cs="PingFang SC"/>
            <w:spacing w:val="-3"/>
            <w:sz w:val="21"/>
            <w:szCs w:val="21"/>
            <w:lang w:val="en-US" w:eastAsia="zh-CN"/>
          </w:rPr>
          <w:t>凡士林</w:t>
        </w:r>
      </w:ins>
      <w:ins w:id="554" w:author="零 [2]" w:date="2025-11-12T13:43:15Z">
        <w:r>
          <w:rPr>
            <w:rFonts w:hint="eastAsia" w:ascii="PingFang SC" w:hAnsi="PingFang SC" w:eastAsia="PingFang SC" w:cs="PingFang SC"/>
            <w:spacing w:val="-3"/>
            <w:sz w:val="21"/>
            <w:szCs w:val="21"/>
            <w:lang w:val="en-US" w:eastAsia="zh-CN"/>
          </w:rPr>
          <w:t>等</w:t>
        </w:r>
      </w:ins>
      <w:ins w:id="555" w:author="零 [2]" w:date="2025-11-12T13:43:17Z">
        <w:r>
          <w:rPr>
            <w:rFonts w:hint="eastAsia" w:ascii="PingFang SC" w:hAnsi="PingFang SC" w:eastAsia="PingFang SC" w:cs="PingFang SC"/>
            <w:spacing w:val="-3"/>
            <w:sz w:val="21"/>
            <w:szCs w:val="21"/>
            <w:lang w:val="en-US" w:eastAsia="zh-CN"/>
          </w:rPr>
          <w:t>润滑剂</w:t>
        </w:r>
      </w:ins>
      <w:ins w:id="556" w:author="零 [2]" w:date="2025-11-12T13:43:18Z">
        <w:r>
          <w:rPr>
            <w:rFonts w:hint="eastAsia" w:ascii="PingFang SC" w:hAnsi="PingFang SC" w:eastAsia="PingFang SC" w:cs="PingFang SC"/>
            <w:spacing w:val="-3"/>
            <w:sz w:val="21"/>
            <w:szCs w:val="21"/>
            <w:lang w:val="en-US" w:eastAsia="zh-CN"/>
          </w:rPr>
          <w:t>，</w:t>
        </w:r>
      </w:ins>
      <w:ins w:id="557" w:author="零 [2]" w:date="2025-11-12T13:43:19Z">
        <w:r>
          <w:rPr>
            <w:rFonts w:hint="eastAsia" w:ascii="PingFang SC" w:hAnsi="PingFang SC" w:eastAsia="PingFang SC" w:cs="PingFang SC"/>
            <w:spacing w:val="-3"/>
            <w:sz w:val="21"/>
            <w:szCs w:val="21"/>
            <w:lang w:val="en-US" w:eastAsia="zh-CN"/>
          </w:rPr>
          <w:t>以</w:t>
        </w:r>
      </w:ins>
      <w:ins w:id="558" w:author="零 [2]" w:date="2025-11-12T13:43:20Z">
        <w:r>
          <w:rPr>
            <w:rFonts w:hint="eastAsia" w:ascii="PingFang SC" w:hAnsi="PingFang SC" w:eastAsia="PingFang SC" w:cs="PingFang SC"/>
            <w:spacing w:val="-3"/>
            <w:sz w:val="21"/>
            <w:szCs w:val="21"/>
            <w:lang w:val="en-US" w:eastAsia="zh-CN"/>
          </w:rPr>
          <w:t>减少</w:t>
        </w:r>
      </w:ins>
      <w:ins w:id="559" w:author="零 [2]" w:date="2025-11-12T13:43:23Z">
        <w:r>
          <w:rPr>
            <w:rFonts w:hint="eastAsia" w:ascii="PingFang SC" w:hAnsi="PingFang SC" w:eastAsia="PingFang SC" w:cs="PingFang SC"/>
            <w:spacing w:val="-3"/>
            <w:sz w:val="21"/>
            <w:szCs w:val="21"/>
            <w:lang w:val="en-US" w:eastAsia="zh-CN"/>
          </w:rPr>
          <w:t>排便</w:t>
        </w:r>
      </w:ins>
      <w:ins w:id="560" w:author="零 [2]" w:date="2025-11-12T13:43:25Z">
        <w:r>
          <w:rPr>
            <w:rFonts w:hint="eastAsia" w:ascii="PingFang SC" w:hAnsi="PingFang SC" w:eastAsia="PingFang SC" w:cs="PingFang SC"/>
            <w:spacing w:val="-3"/>
            <w:sz w:val="21"/>
            <w:szCs w:val="21"/>
            <w:lang w:val="en-US" w:eastAsia="zh-CN"/>
          </w:rPr>
          <w:t>时的</w:t>
        </w:r>
      </w:ins>
      <w:ins w:id="561" w:author="零 [2]" w:date="2025-11-12T13:43:27Z">
        <w:r>
          <w:rPr>
            <w:rFonts w:hint="eastAsia" w:ascii="PingFang SC" w:hAnsi="PingFang SC" w:eastAsia="PingFang SC" w:cs="PingFang SC"/>
            <w:spacing w:val="-3"/>
            <w:sz w:val="21"/>
            <w:szCs w:val="21"/>
            <w:lang w:val="en-US" w:eastAsia="zh-CN"/>
          </w:rPr>
          <w:t>水疱</w:t>
        </w:r>
      </w:ins>
      <w:ins w:id="562" w:author="零 [2]" w:date="2025-11-12T13:43:28Z">
        <w:r>
          <w:rPr>
            <w:rFonts w:hint="eastAsia" w:ascii="PingFang SC" w:hAnsi="PingFang SC" w:eastAsia="PingFang SC" w:cs="PingFang SC"/>
            <w:spacing w:val="-3"/>
            <w:sz w:val="21"/>
            <w:szCs w:val="21"/>
            <w:lang w:val="en-US" w:eastAsia="zh-CN"/>
          </w:rPr>
          <w:t>和</w:t>
        </w:r>
      </w:ins>
      <w:ins w:id="563" w:author="零 [2]" w:date="2025-11-12T13:43:30Z">
        <w:r>
          <w:rPr>
            <w:rFonts w:hint="eastAsia" w:ascii="PingFang SC" w:hAnsi="PingFang SC" w:eastAsia="PingFang SC" w:cs="PingFang SC"/>
            <w:spacing w:val="-3"/>
            <w:sz w:val="21"/>
            <w:szCs w:val="21"/>
            <w:lang w:val="en-US" w:eastAsia="zh-CN"/>
          </w:rPr>
          <w:t>疼痛</w:t>
        </w:r>
      </w:ins>
      <w:ins w:id="564" w:author="零 [2]" w:date="2025-11-12T15:41:35Z">
        <w:r>
          <w:rPr>
            <w:rFonts w:hint="eastAsia" w:ascii="PingFang SC" w:hAnsi="PingFang SC" w:eastAsia="PingFang SC" w:cs="PingFang SC"/>
            <w:spacing w:val="-3"/>
            <w:sz w:val="21"/>
            <w:szCs w:val="21"/>
            <w:lang w:val="en-US" w:eastAsia="zh-CN"/>
          </w:rPr>
          <w:t>；</w:t>
        </w:r>
      </w:ins>
      <w:ins w:id="565" w:author="零 [2]" w:date="2025-11-12T15:03:42Z">
        <w:r>
          <w:rPr>
            <w:rFonts w:hint="eastAsia" w:ascii="PingFang SC" w:hAnsi="PingFang SC" w:eastAsia="PingFang SC" w:cs="PingFang SC"/>
            <w:spacing w:val="-3"/>
            <w:sz w:val="21"/>
            <w:szCs w:val="21"/>
            <w:lang w:val="en-US" w:eastAsia="zh-CN"/>
          </w:rPr>
          <w:t>每次</w:t>
        </w:r>
      </w:ins>
      <w:ins w:id="566" w:author="零 [2]" w:date="2025-11-12T15:03:43Z">
        <w:r>
          <w:rPr>
            <w:rFonts w:hint="eastAsia" w:ascii="PingFang SC" w:hAnsi="PingFang SC" w:eastAsia="PingFang SC" w:cs="PingFang SC"/>
            <w:spacing w:val="-3"/>
            <w:sz w:val="21"/>
            <w:szCs w:val="21"/>
            <w:lang w:val="en-US" w:eastAsia="zh-CN"/>
          </w:rPr>
          <w:t>更换</w:t>
        </w:r>
      </w:ins>
      <w:ins w:id="567" w:author="零 [2]" w:date="2025-11-12T15:03:44Z">
        <w:r>
          <w:rPr>
            <w:rFonts w:hint="eastAsia" w:ascii="PingFang SC" w:hAnsi="PingFang SC" w:eastAsia="PingFang SC" w:cs="PingFang SC"/>
            <w:spacing w:val="-3"/>
            <w:sz w:val="21"/>
            <w:szCs w:val="21"/>
            <w:lang w:val="en-US" w:eastAsia="zh-CN"/>
          </w:rPr>
          <w:t>尿布</w:t>
        </w:r>
      </w:ins>
      <w:ins w:id="568" w:author="零 [2]" w:date="2025-11-12T15:03:45Z">
        <w:r>
          <w:rPr>
            <w:rFonts w:hint="eastAsia" w:ascii="PingFang SC" w:hAnsi="PingFang SC" w:eastAsia="PingFang SC" w:cs="PingFang SC"/>
            <w:spacing w:val="-3"/>
            <w:sz w:val="21"/>
            <w:szCs w:val="21"/>
            <w:lang w:val="en-US" w:eastAsia="zh-CN"/>
          </w:rPr>
          <w:t>时</w:t>
        </w:r>
      </w:ins>
      <w:ins w:id="569" w:author="零 [2]" w:date="2025-11-12T15:03:46Z">
        <w:r>
          <w:rPr>
            <w:rFonts w:hint="eastAsia" w:ascii="PingFang SC" w:hAnsi="PingFang SC" w:eastAsia="PingFang SC" w:cs="PingFang SC"/>
            <w:spacing w:val="-3"/>
            <w:sz w:val="21"/>
            <w:szCs w:val="21"/>
            <w:lang w:val="en-US" w:eastAsia="zh-CN"/>
          </w:rPr>
          <w:t>应</w:t>
        </w:r>
      </w:ins>
      <w:ins w:id="570" w:author="零 [2]" w:date="2025-11-12T15:03:48Z">
        <w:r>
          <w:rPr>
            <w:rFonts w:hint="eastAsia" w:ascii="PingFang SC" w:hAnsi="PingFang SC" w:eastAsia="PingFang SC" w:cs="PingFang SC"/>
            <w:spacing w:val="-3"/>
            <w:sz w:val="21"/>
            <w:szCs w:val="21"/>
            <w:lang w:val="en-US" w:eastAsia="zh-CN"/>
          </w:rPr>
          <w:t>检查</w:t>
        </w:r>
      </w:ins>
      <w:ins w:id="571" w:author="零 [2]" w:date="2025-11-12T15:03:54Z">
        <w:r>
          <w:rPr>
            <w:rFonts w:hint="eastAsia" w:ascii="PingFang SC" w:hAnsi="PingFang SC" w:eastAsia="PingFang SC" w:cs="PingFang SC"/>
            <w:spacing w:val="-3"/>
            <w:sz w:val="21"/>
            <w:szCs w:val="21"/>
            <w:lang w:val="en-US" w:eastAsia="zh-CN"/>
          </w:rPr>
          <w:t>是否</w:t>
        </w:r>
      </w:ins>
      <w:ins w:id="572" w:author="零 [2]" w:date="2025-11-12T15:03:57Z">
        <w:r>
          <w:rPr>
            <w:rFonts w:hint="eastAsia" w:ascii="PingFang SC" w:hAnsi="PingFang SC" w:eastAsia="PingFang SC" w:cs="PingFang SC"/>
            <w:spacing w:val="-3"/>
            <w:sz w:val="21"/>
            <w:szCs w:val="21"/>
            <w:lang w:val="en-US" w:eastAsia="zh-CN"/>
          </w:rPr>
          <w:t>产生新的</w:t>
        </w:r>
      </w:ins>
      <w:ins w:id="573" w:author="零 [2]" w:date="2025-11-12T15:03:59Z">
        <w:r>
          <w:rPr>
            <w:rFonts w:hint="eastAsia" w:ascii="PingFang SC" w:hAnsi="PingFang SC" w:eastAsia="PingFang SC" w:cs="PingFang SC"/>
            <w:spacing w:val="-3"/>
            <w:sz w:val="21"/>
            <w:szCs w:val="21"/>
            <w:lang w:val="en-US" w:eastAsia="zh-CN"/>
          </w:rPr>
          <w:t>水疱，</w:t>
        </w:r>
      </w:ins>
      <w:ins w:id="574" w:author="零 [2]" w:date="2025-11-12T15:04:00Z">
        <w:r>
          <w:rPr>
            <w:rFonts w:hint="eastAsia" w:ascii="PingFang SC" w:hAnsi="PingFang SC" w:eastAsia="PingFang SC" w:cs="PingFang SC"/>
            <w:spacing w:val="-3"/>
            <w:sz w:val="21"/>
            <w:szCs w:val="21"/>
            <w:lang w:val="en-US" w:eastAsia="zh-CN"/>
          </w:rPr>
          <w:t>及时</w:t>
        </w:r>
      </w:ins>
      <w:ins w:id="575" w:author="零 [2]" w:date="2025-11-12T15:04:01Z">
        <w:r>
          <w:rPr>
            <w:rFonts w:hint="eastAsia" w:ascii="PingFang SC" w:hAnsi="PingFang SC" w:eastAsia="PingFang SC" w:cs="PingFang SC"/>
            <w:spacing w:val="-3"/>
            <w:sz w:val="21"/>
            <w:szCs w:val="21"/>
            <w:lang w:val="en-US" w:eastAsia="zh-CN"/>
          </w:rPr>
          <w:t>处理</w:t>
        </w:r>
      </w:ins>
      <w:ins w:id="576" w:author="零 [2]" w:date="2025-11-12T15:04:02Z">
        <w:r>
          <w:rPr>
            <w:rFonts w:hint="eastAsia" w:ascii="PingFang SC" w:hAnsi="PingFang SC" w:eastAsia="PingFang SC" w:cs="PingFang SC"/>
            <w:spacing w:val="-3"/>
            <w:sz w:val="21"/>
            <w:szCs w:val="21"/>
            <w:lang w:val="en-US" w:eastAsia="zh-CN"/>
          </w:rPr>
          <w:t>。</w:t>
        </w:r>
      </w:ins>
      <w:del w:id="577" w:author="零 [2]" w:date="2025-11-12T12:00:43Z">
        <w:r>
          <w:rPr>
            <w:rFonts w:ascii="PingFang SC" w:hAnsi="PingFang SC" w:eastAsia="PingFang SC" w:cs="PingFang SC"/>
            <w:spacing w:val="-3"/>
            <w:sz w:val="21"/>
            <w:szCs w:val="21"/>
          </w:rPr>
          <w:delText>。</w:delText>
        </w:r>
      </w:del>
    </w:p>
    <w:p w14:paraId="6A1F614C">
      <w:pPr>
        <w:spacing w:before="28" w:line="181" w:lineRule="auto"/>
        <w:ind w:left="42" w:right="181" w:firstLine="425"/>
        <w:rPr>
          <w:ins w:id="579" w:author="零 [2]" w:date="2025-11-12T12:17:43Z"/>
          <w:rFonts w:hint="eastAsia" w:ascii="PingFang SC" w:hAnsi="PingFang SC" w:eastAsia="PingFang SC" w:cs="PingFang SC"/>
          <w:spacing w:val="-3"/>
          <w:sz w:val="21"/>
          <w:szCs w:val="21"/>
          <w:lang w:eastAsia="zh-CN"/>
        </w:rPr>
        <w:pPrChange w:id="578" w:author="零 [2]" w:date="2025-11-12T12:15:53Z">
          <w:pPr>
            <w:spacing w:before="28" w:line="181" w:lineRule="auto"/>
            <w:ind w:left="42" w:right="181" w:firstLine="425"/>
          </w:pPr>
        </w:pPrChange>
      </w:pPr>
      <w:del w:id="580" w:author="零 [2]" w:date="2025-11-12T12:15:48Z">
        <w:r>
          <w:rPr>
            <w:rFonts w:hint="eastAsia" w:ascii="PingFang SC Semibold" w:hAnsi="PingFang SC Semibold" w:eastAsia="PingFang SC Semibold" w:cs="PingFang SC Semibold"/>
            <w:b/>
            <w:bCs/>
            <w:spacing w:val="-4"/>
            <w:sz w:val="21"/>
            <w:szCs w:val="21"/>
            <w:rPrChange w:id="581" w:author="零 [2]" w:date="2025-11-12T12:15:51Z">
              <w:rPr>
                <w:rFonts w:ascii="PingFang SC" w:hAnsi="PingFang SC" w:eastAsia="PingFang SC" w:cs="PingFang SC"/>
                <w:b/>
                <w:bCs/>
                <w:spacing w:val="-4"/>
                <w:sz w:val="21"/>
                <w:szCs w:val="21"/>
              </w:rPr>
            </w:rPrChange>
          </w:rPr>
          <w:delText>穿鞋面柔软的鞋子</w:delText>
        </w:r>
      </w:del>
      <w:del w:id="583" w:author="零 [2]" w:date="2025-11-12T12:15:48Z">
        <w:r>
          <w:rPr>
            <w:rFonts w:hint="eastAsia" w:ascii="PingFang SC Semibold" w:hAnsi="PingFang SC Semibold" w:eastAsia="PingFang SC Semibold" w:cs="PingFang SC Semibold"/>
            <w:b/>
            <w:bCs/>
            <w:spacing w:val="-4"/>
            <w:sz w:val="21"/>
            <w:szCs w:val="21"/>
            <w:rPrChange w:id="584" w:author="零 [2]" w:date="2025-11-12T12:15:51Z">
              <w:rPr>
                <w:rFonts w:ascii="PingFang SC" w:hAnsi="PingFang SC" w:eastAsia="PingFang SC" w:cs="PingFang SC"/>
                <w:spacing w:val="-4"/>
                <w:sz w:val="21"/>
                <w:szCs w:val="21"/>
              </w:rPr>
            </w:rPrChange>
          </w:rPr>
          <w:delText>，垫鞋垫。但鞋底应该有一定的硬度，这样踩</w:delText>
        </w:r>
      </w:del>
      <w:del w:id="586" w:author="零 [2]" w:date="2025-11-12T12:15:48Z">
        <w:r>
          <w:rPr>
            <w:rFonts w:hint="eastAsia" w:ascii="PingFang SC Semibold" w:hAnsi="PingFang SC Semibold" w:eastAsia="PingFang SC Semibold" w:cs="PingFang SC Semibold"/>
            <w:b/>
            <w:bCs/>
            <w:spacing w:val="10"/>
            <w:sz w:val="21"/>
            <w:szCs w:val="21"/>
            <w:rPrChange w:id="587" w:author="零 [2]" w:date="2025-11-12T12:15:51Z">
              <w:rPr>
                <w:rFonts w:ascii="PingFang SC" w:hAnsi="PingFang SC" w:eastAsia="PingFang SC" w:cs="PingFang SC"/>
                <w:spacing w:val="10"/>
                <w:sz w:val="21"/>
                <w:szCs w:val="21"/>
              </w:rPr>
            </w:rPrChange>
          </w:rPr>
          <w:delText xml:space="preserve"> </w:delText>
        </w:r>
      </w:del>
      <w:del w:id="589" w:author="零 [2]" w:date="2025-11-12T12:15:48Z">
        <w:r>
          <w:rPr>
            <w:rFonts w:hint="eastAsia" w:ascii="PingFang SC Semibold" w:hAnsi="PingFang SC Semibold" w:eastAsia="PingFang SC Semibold" w:cs="PingFang SC Semibold"/>
            <w:b/>
            <w:bCs/>
            <w:spacing w:val="-3"/>
            <w:sz w:val="21"/>
            <w:szCs w:val="21"/>
            <w:rPrChange w:id="590" w:author="零 [2]" w:date="2025-11-12T12:15:51Z">
              <w:rPr>
                <w:rFonts w:ascii="PingFang SC" w:hAnsi="PingFang SC" w:eastAsia="PingFang SC" w:cs="PingFang SC"/>
                <w:spacing w:val="-3"/>
                <w:sz w:val="21"/>
                <w:szCs w:val="21"/>
              </w:rPr>
            </w:rPrChange>
          </w:rPr>
          <w:delText>到石子不会在脚底硌出疱</w:delText>
        </w:r>
      </w:del>
      <w:ins w:id="592" w:author="零 [2]" w:date="2025-11-12T12:15:07Z">
        <w:r>
          <w:rPr>
            <w:rFonts w:hint="eastAsia" w:ascii="PingFang SC Semibold" w:hAnsi="PingFang SC Semibold" w:eastAsia="PingFang SC Semibold" w:cs="PingFang SC Semibold"/>
            <w:b/>
            <w:bCs/>
            <w:spacing w:val="-3"/>
            <w:sz w:val="21"/>
            <w:szCs w:val="21"/>
            <w:lang w:val="en-US" w:eastAsia="zh-CN"/>
            <w:rPrChange w:id="593" w:author="零 [2]" w:date="2025-11-12T12:15:51Z">
              <w:rPr>
                <w:rFonts w:hint="eastAsia" w:ascii="PingFang SC" w:hAnsi="PingFang SC" w:eastAsia="PingFang SC" w:cs="PingFang SC"/>
                <w:spacing w:val="-3"/>
                <w:sz w:val="21"/>
                <w:szCs w:val="21"/>
                <w:lang w:val="en-US" w:eastAsia="zh-CN"/>
              </w:rPr>
            </w:rPrChange>
          </w:rPr>
          <w:t>穿的鞋应具有以下特征</w:t>
        </w:r>
      </w:ins>
      <w:ins w:id="595" w:author="零 [2]" w:date="2025-11-12T12:15:07Z">
        <w:r>
          <w:rPr>
            <w:rFonts w:hint="eastAsia" w:ascii="PingFang SC" w:hAnsi="PingFang SC" w:eastAsia="PingFang SC" w:cs="PingFang SC"/>
            <w:spacing w:val="-3"/>
            <w:sz w:val="21"/>
            <w:szCs w:val="21"/>
            <w:lang w:val="en-US" w:eastAsia="zh-CN"/>
          </w:rPr>
          <w:t>：舒适合脚，长宽合适，鞋头为圆形，趾头处有充裕的空间</w:t>
        </w:r>
      </w:ins>
      <w:ins w:id="596" w:author="零 [2]" w:date="2025-11-12T15:40:09Z">
        <w:r>
          <w:rPr>
            <w:rFonts w:hint="eastAsia" w:ascii="PingFang SC" w:hAnsi="PingFang SC" w:eastAsia="PingFang SC" w:cs="PingFang SC"/>
            <w:spacing w:val="-3"/>
            <w:sz w:val="21"/>
            <w:szCs w:val="21"/>
            <w:lang w:val="en-US" w:eastAsia="zh-CN"/>
          </w:rPr>
          <w:t>（</w:t>
        </w:r>
      </w:ins>
      <w:ins w:id="597" w:author="零 [2]" w:date="2025-11-12T15:40:11Z">
        <w:r>
          <w:rPr>
            <w:rFonts w:hint="eastAsia" w:ascii="PingFang SC" w:hAnsi="PingFang SC" w:eastAsia="PingFang SC" w:cs="PingFang SC"/>
            <w:spacing w:val="-3"/>
            <w:sz w:val="21"/>
            <w:szCs w:val="21"/>
            <w:lang w:val="en-US" w:eastAsia="zh-CN"/>
          </w:rPr>
          <w:t>最长</w:t>
        </w:r>
      </w:ins>
      <w:ins w:id="598" w:author="零 [2]" w:date="2025-11-12T15:40:12Z">
        <w:r>
          <w:rPr>
            <w:rFonts w:hint="eastAsia" w:ascii="PingFang SC" w:hAnsi="PingFang SC" w:eastAsia="PingFang SC" w:cs="PingFang SC"/>
            <w:spacing w:val="-3"/>
            <w:sz w:val="21"/>
            <w:szCs w:val="21"/>
            <w:lang w:val="en-US" w:eastAsia="zh-CN"/>
          </w:rPr>
          <w:t>的</w:t>
        </w:r>
      </w:ins>
      <w:ins w:id="599" w:author="零 [2]" w:date="2025-11-12T15:40:14Z">
        <w:r>
          <w:rPr>
            <w:rFonts w:hint="eastAsia" w:ascii="PingFang SC" w:hAnsi="PingFang SC" w:eastAsia="PingFang SC" w:cs="PingFang SC"/>
            <w:spacing w:val="-3"/>
            <w:sz w:val="21"/>
            <w:szCs w:val="21"/>
            <w:lang w:val="en-US" w:eastAsia="zh-CN"/>
          </w:rPr>
          <w:t>脚趾</w:t>
        </w:r>
      </w:ins>
      <w:ins w:id="600" w:author="零 [2]" w:date="2025-11-12T15:40:16Z">
        <w:r>
          <w:rPr>
            <w:rFonts w:hint="eastAsia" w:ascii="PingFang SC" w:hAnsi="PingFang SC" w:eastAsia="PingFang SC" w:cs="PingFang SC"/>
            <w:spacing w:val="-3"/>
            <w:sz w:val="21"/>
            <w:szCs w:val="21"/>
            <w:lang w:val="en-US" w:eastAsia="zh-CN"/>
          </w:rPr>
          <w:t>前面</w:t>
        </w:r>
      </w:ins>
      <w:ins w:id="601" w:author="零 [2]" w:date="2025-11-12T15:40:19Z">
        <w:r>
          <w:rPr>
            <w:rFonts w:hint="eastAsia" w:ascii="PingFang SC" w:hAnsi="PingFang SC" w:eastAsia="PingFang SC" w:cs="PingFang SC"/>
            <w:spacing w:val="-3"/>
            <w:sz w:val="21"/>
            <w:szCs w:val="21"/>
            <w:lang w:val="en-US" w:eastAsia="zh-CN"/>
          </w:rPr>
          <w:t>至少</w:t>
        </w:r>
      </w:ins>
      <w:ins w:id="602" w:author="零 [2]" w:date="2025-11-12T15:40:22Z">
        <w:r>
          <w:rPr>
            <w:rFonts w:hint="eastAsia" w:ascii="PingFang SC" w:hAnsi="PingFang SC" w:eastAsia="PingFang SC" w:cs="PingFang SC"/>
            <w:spacing w:val="-3"/>
            <w:sz w:val="21"/>
            <w:szCs w:val="21"/>
            <w:lang w:val="en-US" w:eastAsia="zh-CN"/>
          </w:rPr>
          <w:t>有</w:t>
        </w:r>
      </w:ins>
      <w:ins w:id="603" w:author="零 [2]" w:date="2025-11-12T15:40:23Z">
        <w:r>
          <w:rPr>
            <w:rFonts w:hint="eastAsia" w:ascii="PingFang SC" w:hAnsi="PingFang SC" w:eastAsia="PingFang SC" w:cs="PingFang SC"/>
            <w:spacing w:val="-3"/>
            <w:sz w:val="21"/>
            <w:szCs w:val="21"/>
            <w:lang w:val="en-US" w:eastAsia="zh-CN"/>
          </w:rPr>
          <w:t>6</w:t>
        </w:r>
      </w:ins>
      <w:ins w:id="604" w:author="零 [2]" w:date="2025-11-12T15:40:29Z">
        <w:r>
          <w:rPr>
            <w:rFonts w:hint="eastAsia" w:ascii="PingFang SC" w:hAnsi="PingFang SC" w:eastAsia="PingFang SC" w:cs="PingFang SC"/>
            <w:spacing w:val="-3"/>
            <w:sz w:val="21"/>
            <w:szCs w:val="21"/>
            <w:lang w:val="en-US" w:eastAsia="zh-CN"/>
          </w:rPr>
          <w:t>毫米</w:t>
        </w:r>
      </w:ins>
      <w:ins w:id="605" w:author="零 [2]" w:date="2025-11-12T15:40:33Z">
        <w:r>
          <w:rPr>
            <w:rFonts w:hint="eastAsia" w:ascii="PingFang SC" w:hAnsi="PingFang SC" w:eastAsia="PingFang SC" w:cs="PingFang SC"/>
            <w:spacing w:val="-3"/>
            <w:sz w:val="21"/>
            <w:szCs w:val="21"/>
            <w:lang w:val="en-US" w:eastAsia="zh-CN"/>
          </w:rPr>
          <w:t>空间）</w:t>
        </w:r>
      </w:ins>
      <w:ins w:id="606" w:author="零 [2]" w:date="2025-11-12T12:15:07Z">
        <w:r>
          <w:rPr>
            <w:rFonts w:hint="eastAsia" w:ascii="PingFang SC" w:hAnsi="PingFang SC" w:eastAsia="PingFang SC" w:cs="PingFang SC"/>
            <w:spacing w:val="-3"/>
            <w:sz w:val="21"/>
            <w:szCs w:val="21"/>
            <w:lang w:val="en-US" w:eastAsia="zh-CN"/>
          </w:rPr>
          <w:t>，鞋⼦有弹性，有防滑的鞋带，鞋内部较平或没有接缝</w:t>
        </w:r>
      </w:ins>
      <w:ins w:id="607" w:author="零 [2]" w:date="2025-11-12T12:15:40Z">
        <w:r>
          <w:rPr>
            <w:rFonts w:hint="eastAsia" w:ascii="PingFang SC" w:hAnsi="PingFang SC" w:eastAsia="PingFang SC" w:cs="PingFang SC"/>
            <w:spacing w:val="-3"/>
            <w:sz w:val="21"/>
            <w:szCs w:val="21"/>
            <w:lang w:val="en-US" w:eastAsia="zh-CN"/>
          </w:rPr>
          <w:t>；</w:t>
        </w:r>
      </w:ins>
      <w:ins w:id="608" w:author="零 [2]" w:date="2025-11-12T15:40:46Z">
        <w:r>
          <w:rPr>
            <w:rFonts w:hint="eastAsia" w:ascii="PingFang SC" w:hAnsi="PingFang SC" w:eastAsia="PingFang SC" w:cs="PingFang SC"/>
            <w:spacing w:val="-3"/>
            <w:sz w:val="21"/>
            <w:szCs w:val="21"/>
            <w:lang w:val="en-US" w:eastAsia="zh-CN"/>
          </w:rPr>
          <w:t>可</w:t>
        </w:r>
      </w:ins>
      <w:ins w:id="609" w:author="零 [2]" w:date="2025-11-12T15:40:47Z">
        <w:r>
          <w:rPr>
            <w:rFonts w:hint="eastAsia" w:ascii="PingFang SC" w:hAnsi="PingFang SC" w:eastAsia="PingFang SC" w:cs="PingFang SC"/>
            <w:spacing w:val="-3"/>
            <w:sz w:val="21"/>
            <w:szCs w:val="21"/>
            <w:lang w:val="en-US" w:eastAsia="zh-CN"/>
          </w:rPr>
          <w:t>选择</w:t>
        </w:r>
      </w:ins>
      <w:ins w:id="610" w:author="零 [2]" w:date="2025-11-12T12:15:40Z">
        <w:r>
          <w:rPr>
            <w:rFonts w:ascii="PingFang SC" w:hAnsi="PingFang SC" w:eastAsia="PingFang SC" w:cs="PingFang SC"/>
            <w:spacing w:val="-4"/>
            <w:sz w:val="21"/>
            <w:szCs w:val="21"/>
          </w:rPr>
          <w:t>垫鞋垫</w:t>
        </w:r>
      </w:ins>
      <w:ins w:id="611" w:author="零 [2]" w:date="2025-11-12T15:40:50Z">
        <w:r>
          <w:rPr>
            <w:rFonts w:hint="eastAsia" w:ascii="PingFang SC" w:hAnsi="PingFang SC" w:eastAsia="PingFang SC" w:cs="PingFang SC"/>
            <w:spacing w:val="-4"/>
            <w:sz w:val="21"/>
            <w:szCs w:val="21"/>
            <w:lang w:eastAsia="zh-CN"/>
          </w:rPr>
          <w:t>，</w:t>
        </w:r>
      </w:ins>
      <w:ins w:id="612" w:author="零 [2]" w:date="2025-11-12T12:15:40Z">
        <w:r>
          <w:rPr>
            <w:rFonts w:ascii="PingFang SC" w:hAnsi="PingFang SC" w:eastAsia="PingFang SC" w:cs="PingFang SC"/>
            <w:spacing w:val="-4"/>
            <w:sz w:val="21"/>
            <w:szCs w:val="21"/>
          </w:rPr>
          <w:t>但鞋底应该有一定的硬度，</w:t>
        </w:r>
      </w:ins>
      <w:ins w:id="613" w:author="零 [2]" w:date="2025-11-12T15:40:53Z">
        <w:r>
          <w:rPr>
            <w:rFonts w:hint="eastAsia" w:ascii="PingFang SC" w:hAnsi="PingFang SC" w:eastAsia="PingFang SC" w:cs="PingFang SC"/>
            <w:spacing w:val="-4"/>
            <w:sz w:val="21"/>
            <w:szCs w:val="21"/>
            <w:lang w:val="en-US" w:eastAsia="zh-CN"/>
          </w:rPr>
          <w:t>以</w:t>
        </w:r>
      </w:ins>
      <w:ins w:id="614" w:author="零 [2]" w:date="2025-11-12T12:15:40Z">
        <w:r>
          <w:rPr>
            <w:rFonts w:ascii="PingFang SC" w:hAnsi="PingFang SC" w:eastAsia="PingFang SC" w:cs="PingFang SC"/>
            <w:spacing w:val="-4"/>
            <w:sz w:val="21"/>
            <w:szCs w:val="21"/>
          </w:rPr>
          <w:t>踩</w:t>
        </w:r>
      </w:ins>
      <w:ins w:id="615" w:author="零 [2]" w:date="2025-11-12T12:15:40Z">
        <w:r>
          <w:rPr>
            <w:rFonts w:ascii="PingFang SC" w:hAnsi="PingFang SC" w:eastAsia="PingFang SC" w:cs="PingFang SC"/>
            <w:spacing w:val="-3"/>
            <w:sz w:val="21"/>
            <w:szCs w:val="21"/>
          </w:rPr>
          <w:t>到石子不</w:t>
        </w:r>
      </w:ins>
      <w:ins w:id="616" w:author="零 [2]" w:date="2025-11-12T15:41:12Z">
        <w:r>
          <w:rPr>
            <w:rFonts w:hint="eastAsia" w:ascii="PingFang SC" w:hAnsi="PingFang SC" w:eastAsia="PingFang SC" w:cs="PingFang SC"/>
            <w:spacing w:val="-3"/>
            <w:sz w:val="21"/>
            <w:szCs w:val="21"/>
            <w:lang w:val="en-US" w:eastAsia="zh-CN"/>
          </w:rPr>
          <w:t>硌脚</w:t>
        </w:r>
      </w:ins>
      <w:ins w:id="617" w:author="零 [2]" w:date="2025-11-12T15:41:17Z">
        <w:r>
          <w:rPr>
            <w:rFonts w:hint="eastAsia" w:ascii="PingFang SC" w:hAnsi="PingFang SC" w:eastAsia="PingFang SC" w:cs="PingFang SC"/>
            <w:spacing w:val="-3"/>
            <w:sz w:val="21"/>
            <w:szCs w:val="21"/>
            <w:lang w:val="en-US" w:eastAsia="zh-CN"/>
          </w:rPr>
          <w:t>为</w:t>
        </w:r>
      </w:ins>
      <w:ins w:id="618" w:author="零 [2]" w:date="2025-11-12T15:41:21Z">
        <w:r>
          <w:rPr>
            <w:rFonts w:hint="eastAsia" w:ascii="PingFang SC" w:hAnsi="PingFang SC" w:eastAsia="PingFang SC" w:cs="PingFang SC"/>
            <w:spacing w:val="-3"/>
            <w:sz w:val="21"/>
            <w:szCs w:val="21"/>
            <w:lang w:val="en-US" w:eastAsia="zh-CN"/>
          </w:rPr>
          <w:t>宜</w:t>
        </w:r>
      </w:ins>
      <w:ins w:id="619" w:author="零 [2]" w:date="2025-11-12T12:15:40Z">
        <w:r>
          <w:rPr>
            <w:rFonts w:hint="eastAsia" w:ascii="PingFang SC" w:hAnsi="PingFang SC" w:eastAsia="PingFang SC" w:cs="PingFang SC"/>
            <w:spacing w:val="-3"/>
            <w:sz w:val="21"/>
            <w:szCs w:val="21"/>
            <w:lang w:eastAsia="zh-CN"/>
          </w:rPr>
          <w:t>；</w:t>
        </w:r>
      </w:ins>
    </w:p>
    <w:p w14:paraId="3AC49E33">
      <w:pPr>
        <w:spacing w:before="28" w:line="181" w:lineRule="auto"/>
        <w:ind w:left="42" w:right="181" w:firstLine="425"/>
        <w:rPr>
          <w:ins w:id="621" w:author="零 [2]" w:date="2025-11-12T12:15:55Z"/>
          <w:rFonts w:hint="default" w:ascii="PingFang SC" w:hAnsi="PingFang SC" w:eastAsia="PingFang SC" w:cs="PingFang SC"/>
          <w:spacing w:val="-3"/>
          <w:sz w:val="21"/>
          <w:szCs w:val="21"/>
          <w:lang w:val="en-US" w:eastAsia="zh-CN"/>
        </w:rPr>
        <w:pPrChange w:id="620" w:author="零 [2]" w:date="2025-11-12T12:15:53Z">
          <w:pPr>
            <w:spacing w:before="28" w:line="181" w:lineRule="auto"/>
            <w:ind w:left="42" w:right="181" w:firstLine="425"/>
          </w:pPr>
        </w:pPrChange>
      </w:pPr>
      <w:ins w:id="622" w:author="零 [2]" w:date="2025-11-12T15:14:58Z">
        <w:r>
          <w:rPr>
            <w:rFonts w:hint="eastAsia" w:ascii="PingFang SC Semibold" w:hAnsi="PingFang SC Semibold" w:eastAsia="PingFang SC Semibold" w:cs="PingFang SC Semibold"/>
            <w:b/>
            <w:bCs/>
            <w:spacing w:val="-3"/>
            <w:sz w:val="21"/>
            <w:szCs w:val="21"/>
            <w:lang w:val="en-US" w:eastAsia="zh-CN"/>
            <w:rPrChange w:id="623" w:author="零 [2]" w:date="2025-11-12T15:16:50Z">
              <w:rPr>
                <w:rFonts w:hint="eastAsia" w:ascii="PingFang SC" w:hAnsi="PingFang SC" w:eastAsia="PingFang SC" w:cs="PingFang SC"/>
                <w:spacing w:val="-3"/>
                <w:sz w:val="21"/>
                <w:szCs w:val="21"/>
                <w:lang w:val="en-US" w:eastAsia="zh-CN"/>
              </w:rPr>
            </w:rPrChange>
          </w:rPr>
          <w:t>头皮</w:t>
        </w:r>
      </w:ins>
      <w:ins w:id="625" w:author="零 [2]" w:date="2025-11-12T15:15:02Z">
        <w:r>
          <w:rPr>
            <w:rFonts w:hint="eastAsia" w:ascii="PingFang SC Semibold" w:hAnsi="PingFang SC Semibold" w:eastAsia="PingFang SC Semibold" w:cs="PingFang SC Semibold"/>
            <w:b/>
            <w:bCs/>
            <w:spacing w:val="-3"/>
            <w:sz w:val="21"/>
            <w:szCs w:val="21"/>
            <w:lang w:val="en-US" w:eastAsia="zh-CN"/>
            <w:rPrChange w:id="626" w:author="零 [2]" w:date="2025-11-12T15:16:50Z">
              <w:rPr>
                <w:rFonts w:hint="eastAsia" w:ascii="PingFang SC" w:hAnsi="PingFang SC" w:eastAsia="PingFang SC" w:cs="PingFang SC"/>
                <w:spacing w:val="-3"/>
                <w:sz w:val="21"/>
                <w:szCs w:val="21"/>
                <w:lang w:val="en-US" w:eastAsia="zh-CN"/>
              </w:rPr>
            </w:rPrChange>
          </w:rPr>
          <w:t>水疱：</w:t>
        </w:r>
      </w:ins>
      <w:ins w:id="628" w:author="零 [2]" w:date="2025-11-12T15:15:54Z">
        <w:r>
          <w:rPr>
            <w:rFonts w:hint="eastAsia" w:ascii="PingFang SC" w:hAnsi="PingFang SC" w:eastAsia="PingFang SC" w:cs="PingFang SC"/>
            <w:spacing w:val="-3"/>
            <w:sz w:val="21"/>
            <w:szCs w:val="21"/>
            <w:lang w:val="en-US" w:eastAsia="zh-CN"/>
          </w:rPr>
          <w:t>新生儿</w:t>
        </w:r>
      </w:ins>
      <w:ins w:id="629" w:author="零 [2]" w:date="2025-11-12T15:15:57Z">
        <w:r>
          <w:rPr>
            <w:rFonts w:hint="eastAsia" w:ascii="PingFang SC" w:hAnsi="PingFang SC" w:eastAsia="PingFang SC" w:cs="PingFang SC"/>
            <w:spacing w:val="-3"/>
            <w:sz w:val="21"/>
            <w:szCs w:val="21"/>
            <w:lang w:val="en-US" w:eastAsia="zh-CN"/>
          </w:rPr>
          <w:t>活动增加，</w:t>
        </w:r>
      </w:ins>
      <w:ins w:id="630" w:author="零 [2]" w:date="2025-11-12T15:16:03Z">
        <w:r>
          <w:rPr>
            <w:rFonts w:hint="eastAsia" w:ascii="PingFang SC" w:hAnsi="PingFang SC" w:eastAsia="PingFang SC" w:cs="PingFang SC"/>
            <w:spacing w:val="-3"/>
            <w:sz w:val="21"/>
            <w:szCs w:val="21"/>
            <w:lang w:val="en-US" w:eastAsia="zh-CN"/>
          </w:rPr>
          <w:t>可</w:t>
        </w:r>
      </w:ins>
      <w:ins w:id="631" w:author="零 [2]" w:date="2025-11-12T15:16:05Z">
        <w:r>
          <w:rPr>
            <w:rFonts w:hint="eastAsia" w:ascii="PingFang SC" w:hAnsi="PingFang SC" w:eastAsia="PingFang SC" w:cs="PingFang SC"/>
            <w:spacing w:val="-3"/>
            <w:sz w:val="21"/>
            <w:szCs w:val="21"/>
            <w:lang w:val="en-US" w:eastAsia="zh-CN"/>
          </w:rPr>
          <w:t>使用</w:t>
        </w:r>
      </w:ins>
      <w:ins w:id="632" w:author="零 [2]" w:date="2025-11-12T15:16:17Z">
        <w:r>
          <w:rPr>
            <w:rFonts w:hint="eastAsia" w:ascii="PingFang SC" w:hAnsi="PingFang SC" w:eastAsia="PingFang SC" w:cs="PingFang SC"/>
            <w:spacing w:val="-3"/>
            <w:sz w:val="21"/>
            <w:szCs w:val="21"/>
            <w:lang w:val="en-US" w:eastAsia="zh-CN"/>
          </w:rPr>
          <w:t>润肤剂</w:t>
        </w:r>
      </w:ins>
      <w:ins w:id="633" w:author="零 [2]" w:date="2025-11-12T15:16:18Z">
        <w:r>
          <w:rPr>
            <w:rFonts w:hint="eastAsia" w:ascii="PingFang SC" w:hAnsi="PingFang SC" w:eastAsia="PingFang SC" w:cs="PingFang SC"/>
            <w:spacing w:val="-3"/>
            <w:sz w:val="21"/>
            <w:szCs w:val="21"/>
            <w:lang w:val="en-US" w:eastAsia="zh-CN"/>
          </w:rPr>
          <w:t>或</w:t>
        </w:r>
      </w:ins>
      <w:ins w:id="634" w:author="零 [2]" w:date="2025-11-12T15:16:21Z">
        <w:r>
          <w:rPr>
            <w:rFonts w:hint="eastAsia" w:ascii="PingFang SC" w:hAnsi="PingFang SC" w:eastAsia="PingFang SC" w:cs="PingFang SC"/>
            <w:spacing w:val="-3"/>
            <w:sz w:val="21"/>
            <w:szCs w:val="21"/>
            <w:lang w:val="en-US" w:eastAsia="zh-CN"/>
          </w:rPr>
          <w:t>柔软的</w:t>
        </w:r>
      </w:ins>
      <w:ins w:id="635" w:author="零 [2]" w:date="2025-11-12T15:16:23Z">
        <w:r>
          <w:rPr>
            <w:rFonts w:hint="eastAsia" w:ascii="PingFang SC" w:hAnsi="PingFang SC" w:eastAsia="PingFang SC" w:cs="PingFang SC"/>
            <w:spacing w:val="-3"/>
            <w:sz w:val="21"/>
            <w:szCs w:val="21"/>
            <w:lang w:val="en-US" w:eastAsia="zh-CN"/>
          </w:rPr>
          <w:t>垫子</w:t>
        </w:r>
      </w:ins>
      <w:ins w:id="636" w:author="零 [2]" w:date="2025-11-12T15:16:24Z">
        <w:r>
          <w:rPr>
            <w:rFonts w:hint="eastAsia" w:ascii="PingFang SC" w:hAnsi="PingFang SC" w:eastAsia="PingFang SC" w:cs="PingFang SC"/>
            <w:spacing w:val="-3"/>
            <w:sz w:val="21"/>
            <w:szCs w:val="21"/>
            <w:lang w:val="en-US" w:eastAsia="zh-CN"/>
          </w:rPr>
          <w:t>，</w:t>
        </w:r>
      </w:ins>
      <w:ins w:id="637" w:author="零 [2]" w:date="2025-11-12T15:16:27Z">
        <w:r>
          <w:rPr>
            <w:rFonts w:hint="eastAsia" w:ascii="PingFang SC" w:hAnsi="PingFang SC" w:eastAsia="PingFang SC" w:cs="PingFang SC"/>
            <w:spacing w:val="-3"/>
            <w:sz w:val="21"/>
            <w:szCs w:val="21"/>
            <w:lang w:val="en-US" w:eastAsia="zh-CN"/>
          </w:rPr>
          <w:t>避免</w:t>
        </w:r>
      </w:ins>
      <w:ins w:id="638" w:author="零 [2]" w:date="2025-11-12T15:16:32Z">
        <w:r>
          <w:rPr>
            <w:rFonts w:hint="eastAsia" w:ascii="PingFang SC" w:hAnsi="PingFang SC" w:eastAsia="PingFang SC" w:cs="PingFang SC"/>
            <w:spacing w:val="-3"/>
            <w:sz w:val="21"/>
            <w:szCs w:val="21"/>
            <w:lang w:val="en-US" w:eastAsia="zh-CN"/>
          </w:rPr>
          <w:t>剃头发</w:t>
        </w:r>
      </w:ins>
      <w:ins w:id="639" w:author="零 [2]" w:date="2025-11-12T15:16:35Z">
        <w:r>
          <w:rPr>
            <w:rFonts w:hint="eastAsia" w:ascii="PingFang SC" w:hAnsi="PingFang SC" w:eastAsia="PingFang SC" w:cs="PingFang SC"/>
            <w:spacing w:val="-3"/>
            <w:sz w:val="21"/>
            <w:szCs w:val="21"/>
            <w:lang w:val="en-US" w:eastAsia="zh-CN"/>
          </w:rPr>
          <w:t>以</w:t>
        </w:r>
      </w:ins>
      <w:ins w:id="640" w:author="零 [2]" w:date="2025-11-12T15:16:36Z">
        <w:r>
          <w:rPr>
            <w:rFonts w:hint="eastAsia" w:ascii="PingFang SC" w:hAnsi="PingFang SC" w:eastAsia="PingFang SC" w:cs="PingFang SC"/>
            <w:spacing w:val="-3"/>
            <w:sz w:val="21"/>
            <w:szCs w:val="21"/>
            <w:lang w:val="en-US" w:eastAsia="zh-CN"/>
          </w:rPr>
          <w:t>降低</w:t>
        </w:r>
      </w:ins>
      <w:ins w:id="641" w:author="零 [2]" w:date="2025-11-12T15:16:37Z">
        <w:r>
          <w:rPr>
            <w:rFonts w:hint="eastAsia" w:ascii="PingFang SC" w:hAnsi="PingFang SC" w:eastAsia="PingFang SC" w:cs="PingFang SC"/>
            <w:spacing w:val="-3"/>
            <w:sz w:val="21"/>
            <w:szCs w:val="21"/>
            <w:lang w:val="en-US" w:eastAsia="zh-CN"/>
          </w:rPr>
          <w:t>长期</w:t>
        </w:r>
      </w:ins>
      <w:ins w:id="642" w:author="零 [2]" w:date="2025-11-12T15:16:39Z">
        <w:r>
          <w:rPr>
            <w:rFonts w:hint="eastAsia" w:ascii="PingFang SC" w:hAnsi="PingFang SC" w:eastAsia="PingFang SC" w:cs="PingFang SC"/>
            <w:spacing w:val="-3"/>
            <w:sz w:val="21"/>
            <w:szCs w:val="21"/>
            <w:lang w:val="en-US" w:eastAsia="zh-CN"/>
          </w:rPr>
          <w:t>损伤</w:t>
        </w:r>
      </w:ins>
      <w:ins w:id="643" w:author="零 [2]" w:date="2025-11-12T15:16:46Z">
        <w:r>
          <w:rPr>
            <w:rFonts w:hint="eastAsia" w:ascii="PingFang SC" w:hAnsi="PingFang SC" w:eastAsia="PingFang SC" w:cs="PingFang SC"/>
            <w:spacing w:val="-3"/>
            <w:sz w:val="21"/>
            <w:szCs w:val="21"/>
            <w:lang w:val="en-US" w:eastAsia="zh-CN"/>
          </w:rPr>
          <w:t>风险</w:t>
        </w:r>
      </w:ins>
      <w:ins w:id="644" w:author="零 [2]" w:date="2025-11-12T15:16:48Z">
        <w:r>
          <w:rPr>
            <w:rFonts w:hint="eastAsia" w:ascii="PingFang SC" w:hAnsi="PingFang SC" w:eastAsia="PingFang SC" w:cs="PingFang SC"/>
            <w:spacing w:val="-3"/>
            <w:sz w:val="21"/>
            <w:szCs w:val="21"/>
            <w:lang w:val="en-US" w:eastAsia="zh-CN"/>
          </w:rPr>
          <w:t>。</w:t>
        </w:r>
      </w:ins>
    </w:p>
    <w:p w14:paraId="217B6598">
      <w:pPr>
        <w:spacing w:before="28" w:line="181" w:lineRule="auto"/>
        <w:ind w:left="42" w:right="181" w:firstLine="425"/>
        <w:rPr>
          <w:rFonts w:ascii="PingFang SC" w:hAnsi="PingFang SC" w:eastAsia="PingFang SC" w:cs="PingFang SC"/>
          <w:sz w:val="21"/>
          <w:szCs w:val="21"/>
        </w:rPr>
        <w:pPrChange w:id="645" w:author="零 [2]" w:date="2025-11-12T12:15:53Z">
          <w:pPr>
            <w:spacing w:before="28" w:line="181" w:lineRule="auto"/>
            <w:ind w:left="42" w:right="181" w:firstLine="425"/>
          </w:pPr>
        </w:pPrChange>
      </w:pPr>
      <w:del w:id="646" w:author="零 [2]" w:date="2025-11-12T12:15:01Z">
        <w:r>
          <w:rPr>
            <w:rFonts w:ascii="PingFang SC" w:hAnsi="PingFang SC" w:eastAsia="PingFang SC" w:cs="PingFang SC"/>
            <w:spacing w:val="-3"/>
            <w:sz w:val="21"/>
            <w:szCs w:val="21"/>
          </w:rPr>
          <w:delText>。</w:delText>
        </w:r>
      </w:del>
    </w:p>
    <w:p w14:paraId="2DDB6638">
      <w:pPr>
        <w:spacing w:before="47" w:line="195" w:lineRule="auto"/>
        <w:ind w:left="45"/>
        <w:rPr>
          <w:rFonts w:ascii="PingFang SC" w:hAnsi="PingFang SC" w:eastAsia="PingFang SC" w:cs="PingFang SC"/>
          <w:sz w:val="27"/>
          <w:szCs w:val="27"/>
        </w:rPr>
      </w:pPr>
      <w:r>
        <w:rPr>
          <w:rFonts w:ascii="PingFang SC" w:hAnsi="PingFang SC" w:eastAsia="PingFang SC" w:cs="PingFang SC"/>
          <w:b/>
          <w:bCs/>
          <w:spacing w:val="6"/>
          <w:sz w:val="27"/>
          <w:szCs w:val="27"/>
        </w:rPr>
        <w:t>处理水疱和预防感染</w:t>
      </w:r>
    </w:p>
    <w:p w14:paraId="18F2D63E">
      <w:pPr>
        <w:spacing w:before="13" w:line="191" w:lineRule="auto"/>
        <w:ind w:left="460"/>
        <w:rPr>
          <w:ins w:id="647" w:author="零 [2]" w:date="2025-11-12T15:58:40Z"/>
          <w:rFonts w:hint="eastAsia" w:ascii="PingFang SC" w:hAnsi="PingFang SC" w:eastAsia="PingFang SC" w:cs="PingFang SC"/>
          <w:spacing w:val="-3"/>
          <w:sz w:val="21"/>
          <w:szCs w:val="21"/>
          <w:lang w:eastAsia="zh-CN"/>
        </w:rPr>
      </w:pPr>
      <w:del w:id="648" w:author="零 [2]" w:date="2025-11-12T15:57:45Z">
        <w:r>
          <w:rPr>
            <w:rFonts w:ascii="PingFang SC" w:hAnsi="PingFang SC" w:eastAsia="PingFang SC" w:cs="PingFang SC"/>
            <w:b/>
            <w:bCs/>
            <w:spacing w:val="-1"/>
            <w:sz w:val="21"/>
            <w:szCs w:val="21"/>
          </w:rPr>
          <w:delText>护理</w:delText>
        </w:r>
      </w:del>
      <w:del w:id="649" w:author="零 [2]" w:date="2025-11-12T15:57:44Z">
        <w:r>
          <w:rPr>
            <w:rFonts w:ascii="PingFang SC" w:hAnsi="PingFang SC" w:eastAsia="PingFang SC" w:cs="PingFang SC"/>
            <w:b/>
            <w:bCs/>
            <w:spacing w:val="-1"/>
            <w:sz w:val="21"/>
            <w:szCs w:val="21"/>
          </w:rPr>
          <w:delText>前</w:delText>
        </w:r>
      </w:del>
      <w:r>
        <w:rPr>
          <w:rFonts w:ascii="PingFang SC" w:hAnsi="PingFang SC" w:eastAsia="PingFang SC" w:cs="PingFang SC"/>
          <w:b/>
          <w:bCs/>
          <w:spacing w:val="-1"/>
          <w:sz w:val="21"/>
          <w:szCs w:val="21"/>
        </w:rPr>
        <w:t>洗手</w:t>
      </w:r>
      <w:r>
        <w:rPr>
          <w:rFonts w:ascii="PingFang SC" w:hAnsi="PingFang SC" w:eastAsia="PingFang SC" w:cs="PingFang SC"/>
          <w:spacing w:val="-1"/>
          <w:sz w:val="21"/>
          <w:szCs w:val="21"/>
        </w:rPr>
        <w:t>：</w:t>
      </w:r>
      <w:r>
        <w:rPr>
          <w:rFonts w:ascii="PingFang SC" w:hAnsi="PingFang SC" w:eastAsia="PingFang SC" w:cs="PingFang SC"/>
          <w:spacing w:val="-3"/>
          <w:sz w:val="21"/>
          <w:szCs w:val="21"/>
          <w:rPrChange w:id="650" w:author="零 [2]" w:date="2025-11-12T15:53:19Z">
            <w:rPr>
              <w:rFonts w:ascii="PingFang SC" w:hAnsi="PingFang SC" w:eastAsia="PingFang SC" w:cs="PingFang SC"/>
              <w:spacing w:val="-1"/>
              <w:sz w:val="21"/>
              <w:szCs w:val="21"/>
            </w:rPr>
          </w:rPrChange>
        </w:rPr>
        <w:t>这是控制感染最有效的措施。用</w:t>
      </w:r>
      <w:ins w:id="651" w:author="零 [2]" w:date="2025-11-12T15:52:41Z">
        <w:r>
          <w:rPr>
            <w:rFonts w:hint="default" w:ascii="PingFang SC" w:hAnsi="PingFang SC" w:eastAsia="PingFang SC" w:cs="PingFang SC"/>
            <w:spacing w:val="-3"/>
            <w:sz w:val="21"/>
            <w:szCs w:val="21"/>
            <w:lang w:val="en-US" w:eastAsia="zh-CN"/>
            <w:rPrChange w:id="652" w:author="零 [2]" w:date="2025-11-12T15:53:19Z">
              <w:rPr>
                <w:rFonts w:hint="eastAsia" w:ascii="PingFang SC" w:hAnsi="PingFang SC" w:eastAsia="PingFang SC" w:cs="PingFang SC"/>
                <w:spacing w:val="-1"/>
                <w:sz w:val="21"/>
                <w:szCs w:val="21"/>
                <w:lang w:val="en-US" w:eastAsia="zh-CN"/>
              </w:rPr>
            </w:rPrChange>
          </w:rPr>
          <w:t>洗手液</w:t>
        </w:r>
      </w:ins>
      <w:ins w:id="654" w:author="零 [2]" w:date="2025-11-12T15:52:42Z">
        <w:r>
          <w:rPr>
            <w:rFonts w:hint="default" w:ascii="PingFang SC" w:hAnsi="PingFang SC" w:eastAsia="PingFang SC" w:cs="PingFang SC"/>
            <w:spacing w:val="-3"/>
            <w:sz w:val="21"/>
            <w:szCs w:val="21"/>
            <w:lang w:val="en-US" w:eastAsia="zh-CN"/>
            <w:rPrChange w:id="655" w:author="零 [2]" w:date="2025-11-12T15:53:19Z">
              <w:rPr>
                <w:rFonts w:hint="eastAsia" w:ascii="PingFang SC" w:hAnsi="PingFang SC" w:eastAsia="PingFang SC" w:cs="PingFang SC"/>
                <w:spacing w:val="-1"/>
                <w:sz w:val="21"/>
                <w:szCs w:val="21"/>
                <w:lang w:val="en-US" w:eastAsia="zh-CN"/>
              </w:rPr>
            </w:rPrChange>
          </w:rPr>
          <w:t>+</w:t>
        </w:r>
      </w:ins>
      <w:ins w:id="657" w:author="零 [2]" w:date="2025-11-12T15:52:44Z">
        <w:r>
          <w:rPr>
            <w:rFonts w:hint="default" w:ascii="PingFang SC" w:hAnsi="PingFang SC" w:eastAsia="PingFang SC" w:cs="PingFang SC"/>
            <w:spacing w:val="-3"/>
            <w:sz w:val="21"/>
            <w:szCs w:val="21"/>
            <w:lang w:val="en-US" w:eastAsia="zh-CN"/>
            <w:rPrChange w:id="658" w:author="零 [2]" w:date="2025-11-12T15:53:19Z">
              <w:rPr>
                <w:rFonts w:hint="eastAsia" w:ascii="PingFang SC" w:hAnsi="PingFang SC" w:eastAsia="PingFang SC" w:cs="PingFang SC"/>
                <w:spacing w:val="-1"/>
                <w:sz w:val="21"/>
                <w:szCs w:val="21"/>
                <w:lang w:val="en-US" w:eastAsia="zh-CN"/>
              </w:rPr>
            </w:rPrChange>
          </w:rPr>
          <w:t>流动水</w:t>
        </w:r>
      </w:ins>
      <w:del w:id="660" w:author="零 [2]" w:date="2025-11-12T15:52:37Z">
        <w:r>
          <w:rPr>
            <w:rFonts w:ascii="PingFang SC" w:hAnsi="PingFang SC" w:eastAsia="PingFang SC" w:cs="PingFang SC"/>
            <w:spacing w:val="-3"/>
            <w:sz w:val="21"/>
            <w:szCs w:val="21"/>
            <w:rPrChange w:id="661" w:author="零 [2]" w:date="2025-11-12T15:53:19Z">
              <w:rPr>
                <w:rFonts w:ascii="PingFang SC" w:hAnsi="PingFang SC" w:eastAsia="PingFang SC" w:cs="PingFang SC"/>
                <w:spacing w:val="-1"/>
                <w:sz w:val="21"/>
                <w:szCs w:val="21"/>
              </w:rPr>
            </w:rPrChange>
          </w:rPr>
          <w:delText>肥皂</w:delText>
        </w:r>
      </w:del>
      <w:ins w:id="663" w:author="零 [2]" w:date="2025-11-12T15:52:48Z">
        <w:r>
          <w:rPr>
            <w:rFonts w:hint="default" w:ascii="PingFang SC" w:hAnsi="PingFang SC" w:eastAsia="PingFang SC" w:cs="PingFang SC"/>
            <w:spacing w:val="-3"/>
            <w:sz w:val="21"/>
            <w:szCs w:val="21"/>
            <w:lang w:val="en-US" w:eastAsia="zh-CN"/>
            <w:rPrChange w:id="664" w:author="零 [2]" w:date="2025-11-12T15:53:19Z">
              <w:rPr>
                <w:rFonts w:hint="eastAsia" w:ascii="PingFang SC" w:hAnsi="PingFang SC" w:eastAsia="PingFang SC" w:cs="PingFang SC"/>
                <w:spacing w:val="-1"/>
                <w:sz w:val="21"/>
                <w:szCs w:val="21"/>
                <w:lang w:val="en-US" w:eastAsia="zh-CN"/>
              </w:rPr>
            </w:rPrChange>
          </w:rPr>
          <w:t>按</w:t>
        </w:r>
      </w:ins>
      <w:ins w:id="666" w:author="零 [2]" w:date="2025-11-12T15:52:50Z">
        <w:r>
          <w:rPr>
            <w:rFonts w:hint="default" w:ascii="PingFang SC" w:hAnsi="PingFang SC" w:eastAsia="PingFang SC" w:cs="PingFang SC"/>
            <w:spacing w:val="-3"/>
            <w:sz w:val="21"/>
            <w:szCs w:val="21"/>
            <w:lang w:val="en-US" w:eastAsia="zh-CN"/>
            <w:rPrChange w:id="667" w:author="零 [2]" w:date="2025-11-12T15:53:19Z">
              <w:rPr>
                <w:rFonts w:hint="eastAsia" w:ascii="PingFang SC" w:hAnsi="PingFang SC" w:eastAsia="PingFang SC" w:cs="PingFang SC"/>
                <w:spacing w:val="-1"/>
                <w:sz w:val="21"/>
                <w:szCs w:val="21"/>
                <w:lang w:val="en-US" w:eastAsia="zh-CN"/>
              </w:rPr>
            </w:rPrChange>
          </w:rPr>
          <w:t>7</w:t>
        </w:r>
      </w:ins>
      <w:ins w:id="669" w:author="零 [2]" w:date="2025-11-12T15:52:52Z">
        <w:r>
          <w:rPr>
            <w:rFonts w:hint="default" w:ascii="PingFang SC" w:hAnsi="PingFang SC" w:eastAsia="PingFang SC" w:cs="PingFang SC"/>
            <w:spacing w:val="-3"/>
            <w:sz w:val="21"/>
            <w:szCs w:val="21"/>
            <w:lang w:val="en-US" w:eastAsia="zh-CN"/>
            <w:rPrChange w:id="670" w:author="零 [2]" w:date="2025-11-12T15:53:19Z">
              <w:rPr>
                <w:rFonts w:hint="eastAsia" w:ascii="PingFang SC" w:hAnsi="PingFang SC" w:eastAsia="PingFang SC" w:cs="PingFang SC"/>
                <w:spacing w:val="-1"/>
                <w:sz w:val="21"/>
                <w:szCs w:val="21"/>
                <w:lang w:val="en-US" w:eastAsia="zh-CN"/>
              </w:rPr>
            </w:rPrChange>
          </w:rPr>
          <w:t>步</w:t>
        </w:r>
      </w:ins>
      <w:ins w:id="672" w:author="零 [2]" w:date="2025-11-12T15:52:55Z">
        <w:r>
          <w:rPr>
            <w:rFonts w:hint="default" w:ascii="PingFang SC" w:hAnsi="PingFang SC" w:eastAsia="PingFang SC" w:cs="PingFang SC"/>
            <w:spacing w:val="-3"/>
            <w:sz w:val="21"/>
            <w:szCs w:val="21"/>
            <w:lang w:val="en-US" w:eastAsia="zh-CN"/>
            <w:rPrChange w:id="673" w:author="零 [2]" w:date="2025-11-12T15:53:19Z">
              <w:rPr>
                <w:rFonts w:hint="eastAsia" w:ascii="PingFang SC" w:hAnsi="PingFang SC" w:eastAsia="PingFang SC" w:cs="PingFang SC"/>
                <w:spacing w:val="-1"/>
                <w:sz w:val="21"/>
                <w:szCs w:val="21"/>
                <w:lang w:val="en-US" w:eastAsia="zh-CN"/>
              </w:rPr>
            </w:rPrChange>
          </w:rPr>
          <w:t>洗手法</w:t>
        </w:r>
      </w:ins>
      <w:ins w:id="675" w:author="零 [2]" w:date="2025-11-12T15:52:56Z">
        <w:r>
          <w:rPr>
            <w:rFonts w:hint="default" w:ascii="PingFang SC" w:hAnsi="PingFang SC" w:eastAsia="PingFang SC" w:cs="PingFang SC"/>
            <w:spacing w:val="-3"/>
            <w:sz w:val="21"/>
            <w:szCs w:val="21"/>
            <w:lang w:val="en-US" w:eastAsia="zh-CN"/>
            <w:rPrChange w:id="676" w:author="零 [2]" w:date="2025-11-12T15:53:19Z">
              <w:rPr>
                <w:rFonts w:hint="eastAsia" w:ascii="PingFang SC" w:hAnsi="PingFang SC" w:eastAsia="PingFang SC" w:cs="PingFang SC"/>
                <w:spacing w:val="-1"/>
                <w:sz w:val="21"/>
                <w:szCs w:val="21"/>
                <w:lang w:val="en-US" w:eastAsia="zh-CN"/>
              </w:rPr>
            </w:rPrChange>
          </w:rPr>
          <w:t>进行</w:t>
        </w:r>
      </w:ins>
      <w:ins w:id="678" w:author="零 [2]" w:date="2025-11-12T15:52:58Z">
        <w:r>
          <w:rPr>
            <w:rFonts w:hint="default" w:ascii="PingFang SC" w:hAnsi="PingFang SC" w:eastAsia="PingFang SC" w:cs="PingFang SC"/>
            <w:spacing w:val="-3"/>
            <w:sz w:val="21"/>
            <w:szCs w:val="21"/>
            <w:lang w:val="en-US" w:eastAsia="zh-CN"/>
            <w:rPrChange w:id="679" w:author="零 [2]" w:date="2025-11-12T15:53:19Z">
              <w:rPr>
                <w:rFonts w:hint="eastAsia" w:ascii="PingFang SC" w:hAnsi="PingFang SC" w:eastAsia="PingFang SC" w:cs="PingFang SC"/>
                <w:spacing w:val="-1"/>
                <w:sz w:val="21"/>
                <w:szCs w:val="21"/>
                <w:lang w:val="en-US" w:eastAsia="zh-CN"/>
              </w:rPr>
            </w:rPrChange>
          </w:rPr>
          <w:t>洗手</w:t>
        </w:r>
      </w:ins>
      <w:ins w:id="681" w:author="零 [2]" w:date="2025-11-12T15:53:26Z">
        <w:r>
          <w:rPr>
            <w:rFonts w:hint="eastAsia" w:ascii="PingFang SC" w:hAnsi="PingFang SC" w:eastAsia="PingFang SC" w:cs="PingFang SC"/>
            <w:spacing w:val="-3"/>
            <w:sz w:val="21"/>
            <w:szCs w:val="21"/>
            <w:lang w:val="en-US" w:eastAsia="zh-CN"/>
          </w:rPr>
          <w:t>（</w:t>
        </w:r>
      </w:ins>
      <w:ins w:id="682" w:author="零 [2]" w:date="2025-11-12T15:53:28Z">
        <w:r>
          <w:rPr>
            <w:rFonts w:hint="eastAsia" w:ascii="PingFang SC" w:hAnsi="PingFang SC" w:eastAsia="PingFang SC" w:cs="PingFang SC"/>
            <w:spacing w:val="-3"/>
            <w:sz w:val="21"/>
            <w:szCs w:val="21"/>
            <w:lang w:val="en-US" w:eastAsia="zh-CN"/>
          </w:rPr>
          <w:t>不建议</w:t>
        </w:r>
      </w:ins>
      <w:ins w:id="683" w:author="零 [2]" w:date="2025-11-12T15:53:29Z">
        <w:r>
          <w:rPr>
            <w:rFonts w:hint="eastAsia" w:ascii="PingFang SC" w:hAnsi="PingFang SC" w:eastAsia="PingFang SC" w:cs="PingFang SC"/>
            <w:spacing w:val="-3"/>
            <w:sz w:val="21"/>
            <w:szCs w:val="21"/>
            <w:lang w:val="en-US" w:eastAsia="zh-CN"/>
          </w:rPr>
          <w:t>使用</w:t>
        </w:r>
      </w:ins>
      <w:ins w:id="684" w:author="零 [2]" w:date="2025-11-12T15:53:31Z">
        <w:r>
          <w:rPr>
            <w:rFonts w:hint="eastAsia" w:ascii="PingFang SC" w:hAnsi="PingFang SC" w:eastAsia="PingFang SC" w:cs="PingFang SC"/>
            <w:spacing w:val="-3"/>
            <w:sz w:val="21"/>
            <w:szCs w:val="21"/>
            <w:lang w:val="en-US" w:eastAsia="zh-CN"/>
          </w:rPr>
          <w:t>肥皂</w:t>
        </w:r>
      </w:ins>
      <w:ins w:id="685" w:author="零 [2]" w:date="2025-11-12T15:53:33Z">
        <w:r>
          <w:rPr>
            <w:rFonts w:hint="eastAsia" w:ascii="PingFang SC" w:hAnsi="PingFang SC" w:eastAsia="PingFang SC" w:cs="PingFang SC"/>
            <w:spacing w:val="-3"/>
            <w:sz w:val="21"/>
            <w:szCs w:val="21"/>
            <w:lang w:val="en-US" w:eastAsia="zh-CN"/>
          </w:rPr>
          <w:t>，</w:t>
        </w:r>
      </w:ins>
      <w:ins w:id="686" w:author="零 [2]" w:date="2025-11-12T15:53:36Z">
        <w:r>
          <w:rPr>
            <w:rFonts w:hint="eastAsia" w:ascii="PingFang SC" w:hAnsi="PingFang SC" w:eastAsia="PingFang SC" w:cs="PingFang SC"/>
            <w:spacing w:val="-3"/>
            <w:sz w:val="21"/>
            <w:szCs w:val="21"/>
            <w:lang w:val="en-US" w:eastAsia="zh-CN"/>
          </w:rPr>
          <w:t>容易</w:t>
        </w:r>
      </w:ins>
      <w:ins w:id="687" w:author="零 [2]" w:date="2025-11-12T15:53:38Z">
        <w:r>
          <w:rPr>
            <w:rFonts w:hint="eastAsia" w:ascii="PingFang SC" w:hAnsi="PingFang SC" w:eastAsia="PingFang SC" w:cs="PingFang SC"/>
            <w:spacing w:val="-3"/>
            <w:sz w:val="21"/>
            <w:szCs w:val="21"/>
            <w:lang w:val="en-US" w:eastAsia="zh-CN"/>
          </w:rPr>
          <w:t>造成</w:t>
        </w:r>
      </w:ins>
      <w:ins w:id="688" w:author="零 [2]" w:date="2025-11-12T15:53:39Z">
        <w:r>
          <w:rPr>
            <w:rFonts w:hint="eastAsia" w:ascii="PingFang SC" w:hAnsi="PingFang SC" w:eastAsia="PingFang SC" w:cs="PingFang SC"/>
            <w:spacing w:val="-3"/>
            <w:sz w:val="21"/>
            <w:szCs w:val="21"/>
            <w:lang w:val="en-US" w:eastAsia="zh-CN"/>
          </w:rPr>
          <w:t>污染）</w:t>
        </w:r>
      </w:ins>
      <w:ins w:id="689" w:author="零 [2]" w:date="2025-11-12T15:57:48Z">
        <w:r>
          <w:rPr>
            <w:rFonts w:hint="eastAsia" w:ascii="PingFang SC" w:hAnsi="PingFang SC" w:eastAsia="PingFang SC" w:cs="PingFang SC"/>
            <w:spacing w:val="-3"/>
            <w:sz w:val="21"/>
            <w:szCs w:val="21"/>
            <w:lang w:val="en-US" w:eastAsia="zh-CN"/>
          </w:rPr>
          <w:t>；</w:t>
        </w:r>
      </w:ins>
      <w:ins w:id="690" w:author="零 [2]" w:date="2025-11-12T15:57:54Z">
        <w:r>
          <w:rPr>
            <w:rFonts w:hint="eastAsia" w:ascii="PingFang SC" w:hAnsi="PingFang SC" w:eastAsia="PingFang SC" w:cs="PingFang SC"/>
            <w:spacing w:val="-3"/>
            <w:sz w:val="21"/>
            <w:szCs w:val="21"/>
            <w:lang w:val="en-US" w:eastAsia="zh-CN"/>
          </w:rPr>
          <w:t>换药</w:t>
        </w:r>
      </w:ins>
      <w:ins w:id="691" w:author="零 [2]" w:date="2025-11-12T15:57:56Z">
        <w:r>
          <w:rPr>
            <w:rFonts w:hint="eastAsia" w:ascii="PingFang SC" w:hAnsi="PingFang SC" w:eastAsia="PingFang SC" w:cs="PingFang SC"/>
            <w:spacing w:val="-3"/>
            <w:sz w:val="21"/>
            <w:szCs w:val="21"/>
            <w:lang w:val="en-US" w:eastAsia="zh-CN"/>
          </w:rPr>
          <w:t>时</w:t>
        </w:r>
      </w:ins>
      <w:ins w:id="692" w:author="零 [2]" w:date="2025-11-12T15:58:00Z">
        <w:r>
          <w:rPr>
            <w:rFonts w:hint="eastAsia" w:ascii="PingFang SC" w:hAnsi="PingFang SC" w:eastAsia="PingFang SC" w:cs="PingFang SC"/>
            <w:spacing w:val="-3"/>
            <w:sz w:val="21"/>
            <w:szCs w:val="21"/>
            <w:lang w:val="en-US" w:eastAsia="zh-CN"/>
          </w:rPr>
          <w:t>手部</w:t>
        </w:r>
      </w:ins>
      <w:ins w:id="693" w:author="零 [2]" w:date="2025-11-12T15:58:02Z">
        <w:r>
          <w:rPr>
            <w:rFonts w:hint="eastAsia" w:ascii="PingFang SC" w:hAnsi="PingFang SC" w:eastAsia="PingFang SC" w:cs="PingFang SC"/>
            <w:spacing w:val="-3"/>
            <w:sz w:val="21"/>
            <w:szCs w:val="21"/>
            <w:lang w:val="en-US" w:eastAsia="zh-CN"/>
          </w:rPr>
          <w:t>直接</w:t>
        </w:r>
      </w:ins>
      <w:ins w:id="694" w:author="零 [2]" w:date="2025-11-12T15:58:03Z">
        <w:r>
          <w:rPr>
            <w:rFonts w:hint="eastAsia" w:ascii="PingFang SC" w:hAnsi="PingFang SC" w:eastAsia="PingFang SC" w:cs="PingFang SC"/>
            <w:spacing w:val="-3"/>
            <w:sz w:val="21"/>
            <w:szCs w:val="21"/>
            <w:lang w:val="en-US" w:eastAsia="zh-CN"/>
          </w:rPr>
          <w:t>接触</w:t>
        </w:r>
      </w:ins>
      <w:ins w:id="695" w:author="零 [2]" w:date="2025-11-12T15:58:06Z">
        <w:r>
          <w:rPr>
            <w:rFonts w:hint="eastAsia" w:ascii="PingFang SC" w:hAnsi="PingFang SC" w:eastAsia="PingFang SC" w:cs="PingFang SC"/>
            <w:spacing w:val="-3"/>
            <w:sz w:val="21"/>
            <w:szCs w:val="21"/>
            <w:lang w:val="en-US" w:eastAsia="zh-CN"/>
          </w:rPr>
          <w:t>伤口</w:t>
        </w:r>
      </w:ins>
      <w:ins w:id="696" w:author="零 [2]" w:date="2025-11-12T15:58:07Z">
        <w:r>
          <w:rPr>
            <w:rFonts w:hint="eastAsia" w:ascii="PingFang SC" w:hAnsi="PingFang SC" w:eastAsia="PingFang SC" w:cs="PingFang SC"/>
            <w:spacing w:val="-3"/>
            <w:sz w:val="21"/>
            <w:szCs w:val="21"/>
            <w:lang w:val="en-US" w:eastAsia="zh-CN"/>
          </w:rPr>
          <w:t>时</w:t>
        </w:r>
      </w:ins>
      <w:ins w:id="697" w:author="零 [2]" w:date="2025-11-12T15:58:08Z">
        <w:r>
          <w:rPr>
            <w:rFonts w:hint="eastAsia" w:ascii="PingFang SC" w:hAnsi="PingFang SC" w:eastAsia="PingFang SC" w:cs="PingFang SC"/>
            <w:spacing w:val="-3"/>
            <w:sz w:val="21"/>
            <w:szCs w:val="21"/>
            <w:lang w:val="en-US" w:eastAsia="zh-CN"/>
          </w:rPr>
          <w:t>，</w:t>
        </w:r>
      </w:ins>
      <w:ins w:id="698" w:author="零 [2]" w:date="2025-11-12T15:58:09Z">
        <w:r>
          <w:rPr>
            <w:rFonts w:hint="eastAsia" w:ascii="PingFang SC" w:hAnsi="PingFang SC" w:eastAsia="PingFang SC" w:cs="PingFang SC"/>
            <w:spacing w:val="-3"/>
            <w:sz w:val="21"/>
            <w:szCs w:val="21"/>
            <w:lang w:val="en-US" w:eastAsia="zh-CN"/>
          </w:rPr>
          <w:t>建议</w:t>
        </w:r>
      </w:ins>
      <w:ins w:id="699" w:author="零 [2]" w:date="2025-11-12T15:58:10Z">
        <w:r>
          <w:rPr>
            <w:rFonts w:hint="eastAsia" w:ascii="PingFang SC" w:hAnsi="PingFang SC" w:eastAsia="PingFang SC" w:cs="PingFang SC"/>
            <w:spacing w:val="-3"/>
            <w:sz w:val="21"/>
            <w:szCs w:val="21"/>
            <w:lang w:val="en-US" w:eastAsia="zh-CN"/>
          </w:rPr>
          <w:t>有</w:t>
        </w:r>
      </w:ins>
      <w:ins w:id="700" w:author="零 [2]" w:date="2025-11-12T15:58:18Z">
        <w:r>
          <w:rPr>
            <w:rFonts w:hint="eastAsia" w:ascii="PingFang SC" w:hAnsi="PingFang SC" w:eastAsia="PingFang SC" w:cs="PingFang SC"/>
            <w:spacing w:val="-3"/>
            <w:sz w:val="21"/>
            <w:szCs w:val="21"/>
            <w:lang w:val="en-US" w:eastAsia="zh-CN"/>
          </w:rPr>
          <w:t>条件者</w:t>
        </w:r>
      </w:ins>
      <w:ins w:id="701" w:author="零 [2]" w:date="2025-11-12T15:58:20Z">
        <w:r>
          <w:rPr>
            <w:rFonts w:hint="eastAsia" w:ascii="PingFang SC" w:hAnsi="PingFang SC" w:eastAsia="PingFang SC" w:cs="PingFang SC"/>
            <w:spacing w:val="-3"/>
            <w:sz w:val="21"/>
            <w:szCs w:val="21"/>
            <w:lang w:val="en-US" w:eastAsia="zh-CN"/>
          </w:rPr>
          <w:t>，</w:t>
        </w:r>
      </w:ins>
      <w:ins w:id="702" w:author="零 [2]" w:date="2025-11-12T15:58:22Z">
        <w:r>
          <w:rPr>
            <w:rFonts w:hint="eastAsia" w:ascii="PingFang SC" w:hAnsi="PingFang SC" w:eastAsia="PingFang SC" w:cs="PingFang SC"/>
            <w:spacing w:val="-3"/>
            <w:sz w:val="21"/>
            <w:szCs w:val="21"/>
            <w:lang w:val="en-US" w:eastAsia="zh-CN"/>
          </w:rPr>
          <w:t>佩戴</w:t>
        </w:r>
      </w:ins>
      <w:ins w:id="703" w:author="零 [2]" w:date="2025-11-12T15:58:24Z">
        <w:r>
          <w:rPr>
            <w:rFonts w:hint="eastAsia" w:ascii="PingFang SC" w:hAnsi="PingFang SC" w:eastAsia="PingFang SC" w:cs="PingFang SC"/>
            <w:spacing w:val="-3"/>
            <w:sz w:val="21"/>
            <w:szCs w:val="21"/>
            <w:lang w:val="en-US" w:eastAsia="zh-CN"/>
          </w:rPr>
          <w:t>无菌手套</w:t>
        </w:r>
      </w:ins>
      <w:del w:id="704" w:author="零 [2]" w:date="2025-11-12T15:52:47Z">
        <w:r>
          <w:rPr>
            <w:rFonts w:ascii="PingFang SC" w:hAnsi="PingFang SC" w:eastAsia="PingFang SC" w:cs="PingFang SC"/>
            <w:spacing w:val="-3"/>
            <w:sz w:val="21"/>
            <w:szCs w:val="21"/>
            <w:rPrChange w:id="705" w:author="零 [2]" w:date="2025-11-12T15:53:19Z">
              <w:rPr>
                <w:rFonts w:ascii="PingFang SC" w:hAnsi="PingFang SC" w:eastAsia="PingFang SC" w:cs="PingFang SC"/>
                <w:spacing w:val="-1"/>
                <w:sz w:val="21"/>
                <w:szCs w:val="21"/>
              </w:rPr>
            </w:rPrChange>
          </w:rPr>
          <w:delText>洗手</w:delText>
        </w:r>
      </w:del>
      <w:del w:id="707" w:author="零 [2]" w:date="2025-11-12T15:52:46Z">
        <w:r>
          <w:rPr>
            <w:rFonts w:ascii="PingFang SC" w:hAnsi="PingFang SC" w:eastAsia="PingFang SC" w:cs="PingFang SC"/>
            <w:spacing w:val="-3"/>
            <w:sz w:val="21"/>
            <w:szCs w:val="21"/>
            <w:rPrChange w:id="708" w:author="零 [2]" w:date="2025-11-12T15:53:19Z">
              <w:rPr>
                <w:rFonts w:ascii="PingFang SC" w:hAnsi="PingFang SC" w:eastAsia="PingFang SC" w:cs="PingFang SC"/>
                <w:spacing w:val="-1"/>
                <w:sz w:val="21"/>
                <w:szCs w:val="21"/>
              </w:rPr>
            </w:rPrChange>
          </w:rPr>
          <w:delText>即可</w:delText>
        </w:r>
      </w:del>
      <w:ins w:id="710" w:author="零 [2]" w:date="2025-11-12T15:58:32Z">
        <w:r>
          <w:rPr>
            <w:rFonts w:hint="eastAsia" w:ascii="PingFang SC" w:hAnsi="PingFang SC" w:eastAsia="PingFang SC" w:cs="PingFang SC"/>
            <w:spacing w:val="-3"/>
            <w:sz w:val="21"/>
            <w:szCs w:val="21"/>
            <w:lang w:eastAsia="zh-CN"/>
          </w:rPr>
          <w:t>；</w:t>
        </w:r>
      </w:ins>
    </w:p>
    <w:p w14:paraId="2D2E9F37">
      <w:pPr>
        <w:spacing w:before="13" w:line="191" w:lineRule="auto"/>
        <w:ind w:left="460"/>
        <w:rPr>
          <w:ins w:id="711" w:author="零 [2]" w:date="2025-11-12T16:00:29Z"/>
          <w:rFonts w:hint="eastAsia" w:ascii="PingFang SC" w:hAnsi="PingFang SC" w:eastAsia="PingFang SC" w:cs="PingFang SC"/>
          <w:b w:val="0"/>
          <w:bCs w:val="0"/>
          <w:spacing w:val="-3"/>
          <w:sz w:val="21"/>
          <w:szCs w:val="21"/>
          <w:lang w:val="en-US" w:eastAsia="zh-CN"/>
        </w:rPr>
      </w:pPr>
      <w:ins w:id="712" w:author="零 [2]" w:date="2025-11-12T15:58:42Z">
        <w:r>
          <w:rPr>
            <w:rFonts w:hint="eastAsia" w:ascii="PingFang SC Semibold" w:hAnsi="PingFang SC Semibold" w:eastAsia="PingFang SC Semibold" w:cs="PingFang SC Semibold"/>
            <w:b/>
            <w:bCs/>
            <w:spacing w:val="-3"/>
            <w:sz w:val="21"/>
            <w:szCs w:val="21"/>
            <w:lang w:val="en-US" w:eastAsia="zh-CN"/>
            <w:rPrChange w:id="713" w:author="零 [2]" w:date="2025-11-12T15:58:49Z">
              <w:rPr>
                <w:rFonts w:hint="eastAsia" w:ascii="PingFang SC" w:hAnsi="PingFang SC" w:eastAsia="PingFang SC" w:cs="PingFang SC"/>
                <w:spacing w:val="-3"/>
                <w:sz w:val="21"/>
                <w:szCs w:val="21"/>
                <w:lang w:val="en-US" w:eastAsia="zh-CN"/>
              </w:rPr>
            </w:rPrChange>
          </w:rPr>
          <w:t>洗手</w:t>
        </w:r>
      </w:ins>
      <w:ins w:id="715" w:author="零 [2]" w:date="2025-11-12T15:58:44Z">
        <w:r>
          <w:rPr>
            <w:rFonts w:hint="eastAsia" w:ascii="PingFang SC Semibold" w:hAnsi="PingFang SC Semibold" w:eastAsia="PingFang SC Semibold" w:cs="PingFang SC Semibold"/>
            <w:b/>
            <w:bCs/>
            <w:spacing w:val="-3"/>
            <w:sz w:val="21"/>
            <w:szCs w:val="21"/>
            <w:lang w:val="en-US" w:eastAsia="zh-CN"/>
            <w:rPrChange w:id="716" w:author="零 [2]" w:date="2025-11-12T15:58:49Z">
              <w:rPr>
                <w:rFonts w:hint="eastAsia" w:ascii="PingFang SC" w:hAnsi="PingFang SC" w:eastAsia="PingFang SC" w:cs="PingFang SC"/>
                <w:spacing w:val="-3"/>
                <w:sz w:val="21"/>
                <w:szCs w:val="21"/>
                <w:lang w:val="en-US" w:eastAsia="zh-CN"/>
              </w:rPr>
            </w:rPrChange>
          </w:rPr>
          <w:t>时机</w:t>
        </w:r>
      </w:ins>
      <w:ins w:id="718" w:author="零 [2]" w:date="2025-11-12T15:58:46Z">
        <w:r>
          <w:rPr>
            <w:rFonts w:hint="eastAsia" w:ascii="PingFang SC Semibold" w:hAnsi="PingFang SC Semibold" w:eastAsia="PingFang SC Semibold" w:cs="PingFang SC Semibold"/>
            <w:b/>
            <w:bCs/>
            <w:spacing w:val="-3"/>
            <w:sz w:val="21"/>
            <w:szCs w:val="21"/>
            <w:lang w:val="en-US" w:eastAsia="zh-CN"/>
            <w:rPrChange w:id="719" w:author="零 [2]" w:date="2025-11-12T15:58:49Z">
              <w:rPr>
                <w:rFonts w:hint="eastAsia" w:ascii="PingFang SC" w:hAnsi="PingFang SC" w:eastAsia="PingFang SC" w:cs="PingFang SC"/>
                <w:spacing w:val="-3"/>
                <w:sz w:val="21"/>
                <w:szCs w:val="21"/>
                <w:lang w:val="en-US" w:eastAsia="zh-CN"/>
              </w:rPr>
            </w:rPrChange>
          </w:rPr>
          <w:t>：</w:t>
        </w:r>
      </w:ins>
      <w:ins w:id="721" w:author="零 [2]" w:date="2025-11-12T15:59:18Z">
        <w:r>
          <w:rPr>
            <w:rFonts w:hint="eastAsia" w:ascii="PingFang SC" w:hAnsi="PingFang SC" w:eastAsia="PingFang SC" w:cs="PingFang SC"/>
            <w:b w:val="0"/>
            <w:bCs w:val="0"/>
            <w:spacing w:val="-3"/>
            <w:sz w:val="21"/>
            <w:szCs w:val="21"/>
            <w:lang w:val="en-US" w:eastAsia="zh-CN"/>
            <w:rPrChange w:id="722" w:author="零 [2]" w:date="2025-11-12T16:00:04Z">
              <w:rPr>
                <w:rFonts w:hint="eastAsia" w:ascii="PingFang SC Semibold" w:hAnsi="PingFang SC Semibold" w:eastAsia="PingFang SC Semibold" w:cs="PingFang SC Semibold"/>
                <w:b/>
                <w:bCs/>
                <w:spacing w:val="-3"/>
                <w:sz w:val="21"/>
                <w:szCs w:val="21"/>
                <w:lang w:val="en-US" w:eastAsia="zh-CN"/>
              </w:rPr>
            </w:rPrChange>
          </w:rPr>
          <w:t>更换</w:t>
        </w:r>
      </w:ins>
      <w:ins w:id="724" w:author="零 [2]" w:date="2025-11-12T15:59:20Z">
        <w:r>
          <w:rPr>
            <w:rFonts w:hint="eastAsia" w:ascii="PingFang SC" w:hAnsi="PingFang SC" w:eastAsia="PingFang SC" w:cs="PingFang SC"/>
            <w:b w:val="0"/>
            <w:bCs w:val="0"/>
            <w:spacing w:val="-3"/>
            <w:sz w:val="21"/>
            <w:szCs w:val="21"/>
            <w:lang w:val="en-US" w:eastAsia="zh-CN"/>
            <w:rPrChange w:id="725" w:author="零 [2]" w:date="2025-11-12T16:00:04Z">
              <w:rPr>
                <w:rFonts w:hint="eastAsia" w:ascii="PingFang SC Semibold" w:hAnsi="PingFang SC Semibold" w:eastAsia="PingFang SC Semibold" w:cs="PingFang SC Semibold"/>
                <w:b/>
                <w:bCs/>
                <w:spacing w:val="-3"/>
                <w:sz w:val="21"/>
                <w:szCs w:val="21"/>
                <w:lang w:val="en-US" w:eastAsia="zh-CN"/>
              </w:rPr>
            </w:rPrChange>
          </w:rPr>
          <w:t>敷料</w:t>
        </w:r>
      </w:ins>
      <w:ins w:id="727" w:author="零 [2]" w:date="2025-11-12T15:59:21Z">
        <w:r>
          <w:rPr>
            <w:rFonts w:hint="eastAsia" w:ascii="PingFang SC" w:hAnsi="PingFang SC" w:eastAsia="PingFang SC" w:cs="PingFang SC"/>
            <w:b w:val="0"/>
            <w:bCs w:val="0"/>
            <w:spacing w:val="-3"/>
            <w:sz w:val="21"/>
            <w:szCs w:val="21"/>
            <w:lang w:val="en-US" w:eastAsia="zh-CN"/>
            <w:rPrChange w:id="728" w:author="零 [2]" w:date="2025-11-12T16:00:04Z">
              <w:rPr>
                <w:rFonts w:hint="eastAsia" w:ascii="PingFang SC Semibold" w:hAnsi="PingFang SC Semibold" w:eastAsia="PingFang SC Semibold" w:cs="PingFang SC Semibold"/>
                <w:b/>
                <w:bCs/>
                <w:spacing w:val="-3"/>
                <w:sz w:val="21"/>
                <w:szCs w:val="21"/>
                <w:lang w:val="en-US" w:eastAsia="zh-CN"/>
              </w:rPr>
            </w:rPrChange>
          </w:rPr>
          <w:t>前后</w:t>
        </w:r>
      </w:ins>
      <w:ins w:id="730" w:author="零 [2]" w:date="2025-11-12T15:59:30Z">
        <w:r>
          <w:rPr>
            <w:rFonts w:hint="eastAsia" w:ascii="PingFang SC" w:hAnsi="PingFang SC" w:eastAsia="PingFang SC" w:cs="PingFang SC"/>
            <w:b w:val="0"/>
            <w:bCs w:val="0"/>
            <w:spacing w:val="-3"/>
            <w:sz w:val="21"/>
            <w:szCs w:val="21"/>
            <w:lang w:val="en-US" w:eastAsia="zh-CN"/>
            <w:rPrChange w:id="731" w:author="零 [2]" w:date="2025-11-12T16:00:04Z">
              <w:rPr>
                <w:rFonts w:hint="eastAsia" w:ascii="PingFang SC Semibold" w:hAnsi="PingFang SC Semibold" w:eastAsia="PingFang SC Semibold" w:cs="PingFang SC Semibold"/>
                <w:b/>
                <w:bCs/>
                <w:spacing w:val="-3"/>
                <w:sz w:val="21"/>
                <w:szCs w:val="21"/>
                <w:lang w:val="en-US" w:eastAsia="zh-CN"/>
              </w:rPr>
            </w:rPrChange>
          </w:rPr>
          <w:t>、</w:t>
        </w:r>
      </w:ins>
      <w:ins w:id="733" w:author="零 [2]" w:date="2025-11-12T15:59:32Z">
        <w:r>
          <w:rPr>
            <w:rFonts w:hint="eastAsia" w:ascii="PingFang SC" w:hAnsi="PingFang SC" w:eastAsia="PingFang SC" w:cs="PingFang SC"/>
            <w:b w:val="0"/>
            <w:bCs w:val="0"/>
            <w:spacing w:val="-3"/>
            <w:sz w:val="21"/>
            <w:szCs w:val="21"/>
            <w:lang w:val="en-US" w:eastAsia="zh-CN"/>
            <w:rPrChange w:id="734" w:author="零 [2]" w:date="2025-11-12T16:00:04Z">
              <w:rPr>
                <w:rFonts w:hint="eastAsia" w:ascii="PingFang SC Semibold" w:hAnsi="PingFang SC Semibold" w:eastAsia="PingFang SC Semibold" w:cs="PingFang SC Semibold"/>
                <w:b/>
                <w:bCs/>
                <w:spacing w:val="-3"/>
                <w:sz w:val="21"/>
                <w:szCs w:val="21"/>
                <w:lang w:val="en-US" w:eastAsia="zh-CN"/>
              </w:rPr>
            </w:rPrChange>
          </w:rPr>
          <w:t>处理</w:t>
        </w:r>
      </w:ins>
      <w:ins w:id="736" w:author="零 [2]" w:date="2025-11-12T15:59:33Z">
        <w:r>
          <w:rPr>
            <w:rFonts w:hint="eastAsia" w:ascii="PingFang SC" w:hAnsi="PingFang SC" w:eastAsia="PingFang SC" w:cs="PingFang SC"/>
            <w:b w:val="0"/>
            <w:bCs w:val="0"/>
            <w:spacing w:val="-3"/>
            <w:sz w:val="21"/>
            <w:szCs w:val="21"/>
            <w:lang w:val="en-US" w:eastAsia="zh-CN"/>
            <w:rPrChange w:id="737" w:author="零 [2]" w:date="2025-11-12T16:00:04Z">
              <w:rPr>
                <w:rFonts w:hint="eastAsia" w:ascii="PingFang SC Semibold" w:hAnsi="PingFang SC Semibold" w:eastAsia="PingFang SC Semibold" w:cs="PingFang SC Semibold"/>
                <w:b/>
                <w:bCs/>
                <w:spacing w:val="-3"/>
                <w:sz w:val="21"/>
                <w:szCs w:val="21"/>
                <w:lang w:val="en-US" w:eastAsia="zh-CN"/>
              </w:rPr>
            </w:rPrChange>
          </w:rPr>
          <w:t>不同</w:t>
        </w:r>
      </w:ins>
      <w:ins w:id="739" w:author="零 [2]" w:date="2025-11-12T15:59:35Z">
        <w:r>
          <w:rPr>
            <w:rFonts w:hint="eastAsia" w:ascii="PingFang SC" w:hAnsi="PingFang SC" w:eastAsia="PingFang SC" w:cs="PingFang SC"/>
            <w:b w:val="0"/>
            <w:bCs w:val="0"/>
            <w:spacing w:val="-3"/>
            <w:sz w:val="21"/>
            <w:szCs w:val="21"/>
            <w:lang w:val="en-US" w:eastAsia="zh-CN"/>
            <w:rPrChange w:id="740" w:author="零 [2]" w:date="2025-11-12T16:00:04Z">
              <w:rPr>
                <w:rFonts w:hint="eastAsia" w:ascii="PingFang SC Semibold" w:hAnsi="PingFang SC Semibold" w:eastAsia="PingFang SC Semibold" w:cs="PingFang SC Semibold"/>
                <w:b/>
                <w:bCs/>
                <w:spacing w:val="-3"/>
                <w:sz w:val="21"/>
                <w:szCs w:val="21"/>
                <w:lang w:val="en-US" w:eastAsia="zh-CN"/>
              </w:rPr>
            </w:rPrChange>
          </w:rPr>
          <w:t>伤口</w:t>
        </w:r>
      </w:ins>
      <w:ins w:id="742" w:author="零 [2]" w:date="2025-11-12T15:59:36Z">
        <w:r>
          <w:rPr>
            <w:rFonts w:hint="eastAsia" w:ascii="PingFang SC" w:hAnsi="PingFang SC" w:eastAsia="PingFang SC" w:cs="PingFang SC"/>
            <w:b w:val="0"/>
            <w:bCs w:val="0"/>
            <w:spacing w:val="-3"/>
            <w:sz w:val="21"/>
            <w:szCs w:val="21"/>
            <w:lang w:val="en-US" w:eastAsia="zh-CN"/>
            <w:rPrChange w:id="743" w:author="零 [2]" w:date="2025-11-12T16:00:04Z">
              <w:rPr>
                <w:rFonts w:hint="eastAsia" w:ascii="PingFang SC Semibold" w:hAnsi="PingFang SC Semibold" w:eastAsia="PingFang SC Semibold" w:cs="PingFang SC Semibold"/>
                <w:b/>
                <w:bCs/>
                <w:spacing w:val="-3"/>
                <w:sz w:val="21"/>
                <w:szCs w:val="21"/>
                <w:lang w:val="en-US" w:eastAsia="zh-CN"/>
              </w:rPr>
            </w:rPrChange>
          </w:rPr>
          <w:t>前</w:t>
        </w:r>
      </w:ins>
      <w:ins w:id="745" w:author="零 [2]" w:date="2025-11-12T15:59:37Z">
        <w:r>
          <w:rPr>
            <w:rFonts w:hint="eastAsia" w:ascii="PingFang SC" w:hAnsi="PingFang SC" w:eastAsia="PingFang SC" w:cs="PingFang SC"/>
            <w:b w:val="0"/>
            <w:bCs w:val="0"/>
            <w:spacing w:val="-3"/>
            <w:sz w:val="21"/>
            <w:szCs w:val="21"/>
            <w:lang w:val="en-US" w:eastAsia="zh-CN"/>
            <w:rPrChange w:id="746" w:author="零 [2]" w:date="2025-11-12T16:00:04Z">
              <w:rPr>
                <w:rFonts w:hint="eastAsia" w:ascii="PingFang SC Semibold" w:hAnsi="PingFang SC Semibold" w:eastAsia="PingFang SC Semibold" w:cs="PingFang SC Semibold"/>
                <w:b/>
                <w:bCs/>
                <w:spacing w:val="-3"/>
                <w:sz w:val="21"/>
                <w:szCs w:val="21"/>
                <w:lang w:val="en-US" w:eastAsia="zh-CN"/>
              </w:rPr>
            </w:rPrChange>
          </w:rPr>
          <w:t>需</w:t>
        </w:r>
      </w:ins>
      <w:ins w:id="748" w:author="零 [2]" w:date="2025-11-12T15:59:39Z">
        <w:r>
          <w:rPr>
            <w:rFonts w:hint="eastAsia" w:ascii="PingFang SC" w:hAnsi="PingFang SC" w:eastAsia="PingFang SC" w:cs="PingFang SC"/>
            <w:b w:val="0"/>
            <w:bCs w:val="0"/>
            <w:spacing w:val="-3"/>
            <w:sz w:val="21"/>
            <w:szCs w:val="21"/>
            <w:lang w:val="en-US" w:eastAsia="zh-CN"/>
            <w:rPrChange w:id="749" w:author="零 [2]" w:date="2025-11-12T16:00:04Z">
              <w:rPr>
                <w:rFonts w:hint="eastAsia" w:ascii="PingFang SC Semibold" w:hAnsi="PingFang SC Semibold" w:eastAsia="PingFang SC Semibold" w:cs="PingFang SC Semibold"/>
                <w:b/>
                <w:bCs/>
                <w:spacing w:val="-3"/>
                <w:sz w:val="21"/>
                <w:szCs w:val="21"/>
                <w:lang w:val="en-US" w:eastAsia="zh-CN"/>
              </w:rPr>
            </w:rPrChange>
          </w:rPr>
          <w:t>重新</w:t>
        </w:r>
      </w:ins>
      <w:ins w:id="751" w:author="零 [2]" w:date="2025-11-12T15:59:41Z">
        <w:r>
          <w:rPr>
            <w:rFonts w:hint="eastAsia" w:ascii="PingFang SC" w:hAnsi="PingFang SC" w:eastAsia="PingFang SC" w:cs="PingFang SC"/>
            <w:b w:val="0"/>
            <w:bCs w:val="0"/>
            <w:spacing w:val="-3"/>
            <w:sz w:val="21"/>
            <w:szCs w:val="21"/>
            <w:lang w:val="en-US" w:eastAsia="zh-CN"/>
            <w:rPrChange w:id="752" w:author="零 [2]" w:date="2025-11-12T16:00:04Z">
              <w:rPr>
                <w:rFonts w:hint="eastAsia" w:ascii="PingFang SC Semibold" w:hAnsi="PingFang SC Semibold" w:eastAsia="PingFang SC Semibold" w:cs="PingFang SC Semibold"/>
                <w:b/>
                <w:bCs/>
                <w:spacing w:val="-3"/>
                <w:sz w:val="21"/>
                <w:szCs w:val="21"/>
                <w:lang w:val="en-US" w:eastAsia="zh-CN"/>
              </w:rPr>
            </w:rPrChange>
          </w:rPr>
          <w:t>更换</w:t>
        </w:r>
      </w:ins>
      <w:ins w:id="754" w:author="零 [2]" w:date="2025-11-12T15:59:42Z">
        <w:r>
          <w:rPr>
            <w:rFonts w:hint="eastAsia" w:ascii="PingFang SC" w:hAnsi="PingFang SC" w:eastAsia="PingFang SC" w:cs="PingFang SC"/>
            <w:b w:val="0"/>
            <w:bCs w:val="0"/>
            <w:spacing w:val="-3"/>
            <w:sz w:val="21"/>
            <w:szCs w:val="21"/>
            <w:lang w:val="en-US" w:eastAsia="zh-CN"/>
            <w:rPrChange w:id="755" w:author="零 [2]" w:date="2025-11-12T16:00:04Z">
              <w:rPr>
                <w:rFonts w:hint="eastAsia" w:ascii="PingFang SC Semibold" w:hAnsi="PingFang SC Semibold" w:eastAsia="PingFang SC Semibold" w:cs="PingFang SC Semibold"/>
                <w:b/>
                <w:bCs/>
                <w:spacing w:val="-3"/>
                <w:sz w:val="21"/>
                <w:szCs w:val="21"/>
                <w:lang w:val="en-US" w:eastAsia="zh-CN"/>
              </w:rPr>
            </w:rPrChange>
          </w:rPr>
          <w:t>手套</w:t>
        </w:r>
      </w:ins>
      <w:ins w:id="757" w:author="零 [2]" w:date="2025-11-12T15:59:43Z">
        <w:r>
          <w:rPr>
            <w:rFonts w:hint="eastAsia" w:ascii="PingFang SC" w:hAnsi="PingFang SC" w:eastAsia="PingFang SC" w:cs="PingFang SC"/>
            <w:b w:val="0"/>
            <w:bCs w:val="0"/>
            <w:spacing w:val="-3"/>
            <w:sz w:val="21"/>
            <w:szCs w:val="21"/>
            <w:lang w:val="en-US" w:eastAsia="zh-CN"/>
            <w:rPrChange w:id="758" w:author="零 [2]" w:date="2025-11-12T16:00:04Z">
              <w:rPr>
                <w:rFonts w:hint="eastAsia" w:ascii="PingFang SC Semibold" w:hAnsi="PingFang SC Semibold" w:eastAsia="PingFang SC Semibold" w:cs="PingFang SC Semibold"/>
                <w:b/>
                <w:bCs/>
                <w:spacing w:val="-3"/>
                <w:sz w:val="21"/>
                <w:szCs w:val="21"/>
                <w:lang w:val="en-US" w:eastAsia="zh-CN"/>
              </w:rPr>
            </w:rPrChange>
          </w:rPr>
          <w:t>或</w:t>
        </w:r>
      </w:ins>
      <w:ins w:id="760" w:author="零 [2]" w:date="2025-11-12T15:59:45Z">
        <w:r>
          <w:rPr>
            <w:rFonts w:hint="eastAsia" w:ascii="PingFang SC" w:hAnsi="PingFang SC" w:eastAsia="PingFang SC" w:cs="PingFang SC"/>
            <w:b w:val="0"/>
            <w:bCs w:val="0"/>
            <w:spacing w:val="-3"/>
            <w:sz w:val="21"/>
            <w:szCs w:val="21"/>
            <w:lang w:val="en-US" w:eastAsia="zh-CN"/>
            <w:rPrChange w:id="761" w:author="零 [2]" w:date="2025-11-12T16:00:04Z">
              <w:rPr>
                <w:rFonts w:hint="eastAsia" w:ascii="PingFang SC Semibold" w:hAnsi="PingFang SC Semibold" w:eastAsia="PingFang SC Semibold" w:cs="PingFang SC Semibold"/>
                <w:b/>
                <w:bCs/>
                <w:spacing w:val="-3"/>
                <w:sz w:val="21"/>
                <w:szCs w:val="21"/>
                <w:lang w:val="en-US" w:eastAsia="zh-CN"/>
              </w:rPr>
            </w:rPrChange>
          </w:rPr>
          <w:t>洗手。</w:t>
        </w:r>
      </w:ins>
    </w:p>
    <w:p w14:paraId="542156A4">
      <w:pPr>
        <w:spacing w:before="13" w:line="191" w:lineRule="auto"/>
        <w:ind w:left="460"/>
        <w:rPr>
          <w:rFonts w:hint="eastAsia" w:ascii="PingFang SC" w:hAnsi="PingFang SC" w:eastAsia="PingFang SC" w:cs="PingFang SC"/>
          <w:spacing w:val="-3"/>
          <w:sz w:val="21"/>
          <w:szCs w:val="21"/>
          <w:lang w:eastAsia="zh-CN"/>
          <w:rPrChange w:id="764" w:author="零 [2]" w:date="2025-11-12T16:00:04Z">
            <w:rPr>
              <w:rFonts w:ascii="PingFang SC" w:hAnsi="PingFang SC" w:eastAsia="PingFang SC" w:cs="PingFang SC"/>
              <w:sz w:val="21"/>
              <w:szCs w:val="21"/>
            </w:rPr>
          </w:rPrChange>
        </w:rPr>
        <w:pPrChange w:id="763" w:author="零 [2]" w:date="2025-11-12T16:01:57Z">
          <w:pPr>
            <w:spacing w:before="13" w:line="191" w:lineRule="auto"/>
            <w:ind w:left="460"/>
          </w:pPr>
        </w:pPrChange>
      </w:pPr>
      <w:ins w:id="765" w:author="零 [2]" w:date="2025-11-12T16:00:40Z">
        <w:r>
          <w:rPr>
            <w:rFonts w:hint="eastAsia" w:ascii="PingFang SC" w:hAnsi="PingFang SC" w:eastAsia="PingFang SC" w:cs="PingFang SC"/>
            <w:spacing w:val="-3"/>
            <w:sz w:val="28"/>
            <w:szCs w:val="28"/>
            <w:lang w:val="en-US" w:eastAsia="zh-CN"/>
            <w:rPrChange w:id="766" w:author="零 [2]" w:date="2025-11-12T16:07:55Z">
              <w:rPr>
                <w:rFonts w:hint="eastAsia" w:ascii="PingFang SC" w:hAnsi="PingFang SC" w:eastAsia="PingFang SC" w:cs="PingFang SC"/>
                <w:spacing w:val="-3"/>
                <w:sz w:val="21"/>
                <w:szCs w:val="21"/>
                <w:lang w:val="en-US" w:eastAsia="zh-CN"/>
              </w:rPr>
            </w:rPrChange>
          </w:rPr>
          <w:t>⚠</w:t>
        </w:r>
      </w:ins>
      <w:ins w:id="768" w:author="零 [2]" w:date="2025-11-12T16:01:19Z">
        <w:r>
          <w:rPr>
            <w:rFonts w:hint="eastAsia" w:ascii="PingFang SC" w:hAnsi="PingFang SC" w:eastAsia="PingFang SC" w:cs="PingFang SC"/>
            <w:spacing w:val="-3"/>
            <w:sz w:val="28"/>
            <w:szCs w:val="28"/>
            <w:lang w:val="en-US" w:eastAsia="zh-CN"/>
            <w:rPrChange w:id="769" w:author="零 [2]" w:date="2025-11-12T16:07:55Z">
              <w:rPr>
                <w:rFonts w:hint="eastAsia" w:ascii="PingFang SC" w:hAnsi="PingFang SC" w:eastAsia="PingFang SC" w:cs="PingFang SC"/>
                <w:spacing w:val="-3"/>
                <w:sz w:val="48"/>
                <w:szCs w:val="48"/>
                <w:lang w:val="en-US" w:eastAsia="zh-CN"/>
              </w:rPr>
            </w:rPrChange>
          </w:rPr>
          <w:t>：</w:t>
        </w:r>
      </w:ins>
      <w:ins w:id="771" w:author="零 [2]" w:date="2025-11-12T16:00:53Z">
        <w:r>
          <w:rPr>
            <w:rFonts w:hint="eastAsia" w:ascii="PingFang SC" w:hAnsi="PingFang SC" w:eastAsia="PingFang SC" w:cs="PingFang SC"/>
            <w:spacing w:val="-3"/>
            <w:sz w:val="21"/>
            <w:szCs w:val="21"/>
            <w:lang w:val="en-US" w:eastAsia="zh-CN"/>
            <w:rPrChange w:id="772" w:author="零 [2]" w:date="2025-11-12T16:01:50Z">
              <w:rPr>
                <w:rFonts w:hint="eastAsia" w:ascii="PingFang SC" w:hAnsi="PingFang SC" w:eastAsia="PingFang SC" w:cs="PingFang SC"/>
                <w:spacing w:val="-3"/>
                <w:sz w:val="48"/>
                <w:szCs w:val="48"/>
                <w:lang w:val="en-US" w:eastAsia="zh-CN"/>
              </w:rPr>
            </w:rPrChange>
          </w:rPr>
          <w:t>使用</w:t>
        </w:r>
      </w:ins>
      <w:ins w:id="774" w:author="零 [2]" w:date="2025-11-12T16:00:55Z">
        <w:r>
          <w:rPr>
            <w:rFonts w:hint="eastAsia" w:ascii="PingFang SC" w:hAnsi="PingFang SC" w:eastAsia="PingFang SC" w:cs="PingFang SC"/>
            <w:spacing w:val="-3"/>
            <w:sz w:val="21"/>
            <w:szCs w:val="21"/>
            <w:lang w:val="en-US" w:eastAsia="zh-CN"/>
            <w:rPrChange w:id="775" w:author="零 [2]" w:date="2025-11-12T16:01:50Z">
              <w:rPr>
                <w:rFonts w:hint="eastAsia" w:ascii="PingFang SC" w:hAnsi="PingFang SC" w:eastAsia="PingFang SC" w:cs="PingFang SC"/>
                <w:spacing w:val="-3"/>
                <w:sz w:val="48"/>
                <w:szCs w:val="48"/>
                <w:lang w:val="en-US" w:eastAsia="zh-CN"/>
              </w:rPr>
            </w:rPrChange>
          </w:rPr>
          <w:t>工具</w:t>
        </w:r>
      </w:ins>
      <w:ins w:id="777" w:author="零 [2]" w:date="2025-11-12T16:00:56Z">
        <w:r>
          <w:rPr>
            <w:rFonts w:hint="eastAsia" w:ascii="PingFang SC" w:hAnsi="PingFang SC" w:eastAsia="PingFang SC" w:cs="PingFang SC"/>
            <w:spacing w:val="-3"/>
            <w:sz w:val="21"/>
            <w:szCs w:val="21"/>
            <w:lang w:val="en-US" w:eastAsia="zh-CN"/>
            <w:rPrChange w:id="778" w:author="零 [2]" w:date="2025-11-12T16:01:50Z">
              <w:rPr>
                <w:rFonts w:hint="eastAsia" w:ascii="PingFang SC" w:hAnsi="PingFang SC" w:eastAsia="PingFang SC" w:cs="PingFang SC"/>
                <w:spacing w:val="-3"/>
                <w:sz w:val="48"/>
                <w:szCs w:val="48"/>
                <w:lang w:val="en-US" w:eastAsia="zh-CN"/>
              </w:rPr>
            </w:rPrChange>
          </w:rPr>
          <w:t>时</w:t>
        </w:r>
      </w:ins>
      <w:ins w:id="780" w:author="零 [2]" w:date="2025-11-12T16:00:59Z">
        <w:r>
          <w:rPr>
            <w:rFonts w:hint="eastAsia" w:ascii="PingFang SC" w:hAnsi="PingFang SC" w:eastAsia="PingFang SC" w:cs="PingFang SC"/>
            <w:spacing w:val="-3"/>
            <w:sz w:val="21"/>
            <w:szCs w:val="21"/>
            <w:lang w:val="en-US" w:eastAsia="zh-CN"/>
            <w:rPrChange w:id="781" w:author="零 [2]" w:date="2025-11-12T16:01:50Z">
              <w:rPr>
                <w:rFonts w:hint="eastAsia" w:ascii="PingFang SC" w:hAnsi="PingFang SC" w:eastAsia="PingFang SC" w:cs="PingFang SC"/>
                <w:spacing w:val="-3"/>
                <w:sz w:val="48"/>
                <w:szCs w:val="48"/>
                <w:lang w:val="en-US" w:eastAsia="zh-CN"/>
              </w:rPr>
            </w:rPrChange>
          </w:rPr>
          <w:t>避免</w:t>
        </w:r>
      </w:ins>
      <w:ins w:id="783" w:author="零 [2]" w:date="2025-11-12T16:01:01Z">
        <w:r>
          <w:rPr>
            <w:rFonts w:hint="eastAsia" w:ascii="PingFang SC" w:hAnsi="PingFang SC" w:eastAsia="PingFang SC" w:cs="PingFang SC"/>
            <w:spacing w:val="-3"/>
            <w:sz w:val="21"/>
            <w:szCs w:val="21"/>
            <w:lang w:val="en-US" w:eastAsia="zh-CN"/>
            <w:rPrChange w:id="784" w:author="零 [2]" w:date="2025-11-12T16:01:50Z">
              <w:rPr>
                <w:rFonts w:hint="eastAsia" w:ascii="PingFang SC" w:hAnsi="PingFang SC" w:eastAsia="PingFang SC" w:cs="PingFang SC"/>
                <w:spacing w:val="-3"/>
                <w:sz w:val="48"/>
                <w:szCs w:val="48"/>
                <w:lang w:val="en-US" w:eastAsia="zh-CN"/>
              </w:rPr>
            </w:rPrChange>
          </w:rPr>
          <w:t>反复</w:t>
        </w:r>
      </w:ins>
      <w:ins w:id="786" w:author="零 [2]" w:date="2025-11-12T16:01:04Z">
        <w:r>
          <w:rPr>
            <w:rFonts w:hint="eastAsia" w:ascii="PingFang SC" w:hAnsi="PingFang SC" w:eastAsia="PingFang SC" w:cs="PingFang SC"/>
            <w:spacing w:val="-3"/>
            <w:sz w:val="21"/>
            <w:szCs w:val="21"/>
            <w:lang w:val="en-US" w:eastAsia="zh-CN"/>
            <w:rPrChange w:id="787" w:author="零 [2]" w:date="2025-11-12T16:01:50Z">
              <w:rPr>
                <w:rFonts w:hint="eastAsia" w:ascii="PingFang SC" w:hAnsi="PingFang SC" w:eastAsia="PingFang SC" w:cs="PingFang SC"/>
                <w:spacing w:val="-3"/>
                <w:sz w:val="48"/>
                <w:szCs w:val="48"/>
                <w:lang w:val="en-US" w:eastAsia="zh-CN"/>
              </w:rPr>
            </w:rPrChange>
          </w:rPr>
          <w:t>回</w:t>
        </w:r>
      </w:ins>
      <w:ins w:id="789" w:author="零 [2]" w:date="2025-11-12T16:01:06Z">
        <w:r>
          <w:rPr>
            <w:rFonts w:hint="eastAsia" w:ascii="PingFang SC" w:hAnsi="PingFang SC" w:eastAsia="PingFang SC" w:cs="PingFang SC"/>
            <w:spacing w:val="-3"/>
            <w:sz w:val="21"/>
            <w:szCs w:val="21"/>
            <w:lang w:val="en-US" w:eastAsia="zh-CN"/>
            <w:rPrChange w:id="790" w:author="零 [2]" w:date="2025-11-12T16:01:50Z">
              <w:rPr>
                <w:rFonts w:hint="eastAsia" w:ascii="PingFang SC" w:hAnsi="PingFang SC" w:eastAsia="PingFang SC" w:cs="PingFang SC"/>
                <w:spacing w:val="-3"/>
                <w:sz w:val="48"/>
                <w:szCs w:val="48"/>
                <w:lang w:val="en-US" w:eastAsia="zh-CN"/>
              </w:rPr>
            </w:rPrChange>
          </w:rPr>
          <w:t>触</w:t>
        </w:r>
      </w:ins>
      <w:ins w:id="792" w:author="零 [2]" w:date="2025-11-12T16:01:12Z">
        <w:r>
          <w:rPr>
            <w:rFonts w:hint="eastAsia" w:ascii="PingFang SC" w:hAnsi="PingFang SC" w:eastAsia="PingFang SC" w:cs="PingFang SC"/>
            <w:spacing w:val="-3"/>
            <w:sz w:val="21"/>
            <w:szCs w:val="21"/>
            <w:lang w:val="en-US" w:eastAsia="zh-CN"/>
            <w:rPrChange w:id="793" w:author="零 [2]" w:date="2025-11-12T16:01:50Z">
              <w:rPr>
                <w:rFonts w:hint="eastAsia" w:ascii="PingFang SC" w:hAnsi="PingFang SC" w:eastAsia="PingFang SC" w:cs="PingFang SC"/>
                <w:spacing w:val="-3"/>
                <w:sz w:val="48"/>
                <w:szCs w:val="48"/>
                <w:lang w:val="en-US" w:eastAsia="zh-CN"/>
              </w:rPr>
            </w:rPrChange>
          </w:rPr>
          <w:t>污染物品</w:t>
        </w:r>
      </w:ins>
      <w:ins w:id="795" w:author="零 [2]" w:date="2025-11-12T16:01:13Z">
        <w:r>
          <w:rPr>
            <w:rFonts w:hint="eastAsia" w:ascii="PingFang SC" w:hAnsi="PingFang SC" w:eastAsia="PingFang SC" w:cs="PingFang SC"/>
            <w:spacing w:val="-3"/>
            <w:sz w:val="21"/>
            <w:szCs w:val="21"/>
            <w:lang w:val="en-US" w:eastAsia="zh-CN"/>
            <w:rPrChange w:id="796" w:author="零 [2]" w:date="2025-11-12T16:01:50Z">
              <w:rPr>
                <w:rFonts w:hint="eastAsia" w:ascii="PingFang SC" w:hAnsi="PingFang SC" w:eastAsia="PingFang SC" w:cs="PingFang SC"/>
                <w:spacing w:val="-3"/>
                <w:sz w:val="48"/>
                <w:szCs w:val="48"/>
                <w:lang w:val="en-US" w:eastAsia="zh-CN"/>
              </w:rPr>
            </w:rPrChange>
          </w:rPr>
          <w:t>或</w:t>
        </w:r>
      </w:ins>
      <w:ins w:id="798" w:author="零 [2]" w:date="2025-11-12T16:01:15Z">
        <w:r>
          <w:rPr>
            <w:rFonts w:hint="eastAsia" w:ascii="PingFang SC" w:hAnsi="PingFang SC" w:eastAsia="PingFang SC" w:cs="PingFang SC"/>
            <w:spacing w:val="-3"/>
            <w:sz w:val="21"/>
            <w:szCs w:val="21"/>
            <w:lang w:val="en-US" w:eastAsia="zh-CN"/>
            <w:rPrChange w:id="799" w:author="零 [2]" w:date="2025-11-12T16:01:50Z">
              <w:rPr>
                <w:rFonts w:hint="eastAsia" w:ascii="PingFang SC" w:hAnsi="PingFang SC" w:eastAsia="PingFang SC" w:cs="PingFang SC"/>
                <w:spacing w:val="-3"/>
                <w:sz w:val="48"/>
                <w:szCs w:val="48"/>
                <w:lang w:val="en-US" w:eastAsia="zh-CN"/>
              </w:rPr>
            </w:rPrChange>
          </w:rPr>
          <w:t>皮肤</w:t>
        </w:r>
      </w:ins>
      <w:ins w:id="801" w:author="零 [2]" w:date="2025-11-12T16:01:17Z">
        <w:r>
          <w:rPr>
            <w:rFonts w:hint="eastAsia" w:ascii="PingFang SC" w:hAnsi="PingFang SC" w:eastAsia="PingFang SC" w:cs="PingFang SC"/>
            <w:spacing w:val="-3"/>
            <w:sz w:val="21"/>
            <w:szCs w:val="21"/>
            <w:lang w:val="en-US" w:eastAsia="zh-CN"/>
            <w:rPrChange w:id="802" w:author="零 [2]" w:date="2025-11-12T16:01:50Z">
              <w:rPr>
                <w:rFonts w:hint="eastAsia" w:ascii="PingFang SC" w:hAnsi="PingFang SC" w:eastAsia="PingFang SC" w:cs="PingFang SC"/>
                <w:spacing w:val="-3"/>
                <w:sz w:val="48"/>
                <w:szCs w:val="48"/>
                <w:lang w:val="en-US" w:eastAsia="zh-CN"/>
              </w:rPr>
            </w:rPrChange>
          </w:rPr>
          <w:t>表面</w:t>
        </w:r>
      </w:ins>
      <w:ins w:id="804" w:author="零 [2]" w:date="2025-11-12T16:01:22Z">
        <w:r>
          <w:rPr>
            <w:rFonts w:hint="eastAsia" w:ascii="PingFang SC" w:hAnsi="PingFang SC" w:eastAsia="PingFang SC" w:cs="PingFang SC"/>
            <w:spacing w:val="-3"/>
            <w:sz w:val="21"/>
            <w:szCs w:val="21"/>
            <w:lang w:val="en-US" w:eastAsia="zh-CN"/>
            <w:rPrChange w:id="805" w:author="零 [2]" w:date="2025-11-12T16:01:50Z">
              <w:rPr>
                <w:rFonts w:hint="eastAsia" w:ascii="PingFang SC" w:hAnsi="PingFang SC" w:eastAsia="PingFang SC" w:cs="PingFang SC"/>
                <w:spacing w:val="-3"/>
                <w:sz w:val="48"/>
                <w:szCs w:val="48"/>
                <w:lang w:val="en-US" w:eastAsia="zh-CN"/>
              </w:rPr>
            </w:rPrChange>
          </w:rPr>
          <w:t>；</w:t>
        </w:r>
      </w:ins>
      <w:ins w:id="807" w:author="零 [2]" w:date="2025-11-12T16:01:24Z">
        <w:r>
          <w:rPr>
            <w:rFonts w:hint="eastAsia" w:ascii="PingFang SC" w:hAnsi="PingFang SC" w:eastAsia="PingFang SC" w:cs="PingFang SC"/>
            <w:spacing w:val="-3"/>
            <w:sz w:val="21"/>
            <w:szCs w:val="21"/>
            <w:lang w:val="en-US" w:eastAsia="zh-CN"/>
            <w:rPrChange w:id="808" w:author="零 [2]" w:date="2025-11-12T16:01:50Z">
              <w:rPr>
                <w:rFonts w:hint="eastAsia" w:ascii="PingFang SC" w:hAnsi="PingFang SC" w:eastAsia="PingFang SC" w:cs="PingFang SC"/>
                <w:spacing w:val="-3"/>
                <w:sz w:val="48"/>
                <w:szCs w:val="48"/>
                <w:lang w:val="en-US" w:eastAsia="zh-CN"/>
              </w:rPr>
            </w:rPrChange>
          </w:rPr>
          <w:t>伤口</w:t>
        </w:r>
      </w:ins>
      <w:ins w:id="810" w:author="零 [2]" w:date="2025-11-12T16:01:28Z">
        <w:r>
          <w:rPr>
            <w:rFonts w:hint="eastAsia" w:ascii="PingFang SC" w:hAnsi="PingFang SC" w:eastAsia="PingFang SC" w:cs="PingFang SC"/>
            <w:spacing w:val="-3"/>
            <w:sz w:val="21"/>
            <w:szCs w:val="21"/>
            <w:lang w:val="en-US" w:eastAsia="zh-CN"/>
            <w:rPrChange w:id="811" w:author="零 [2]" w:date="2025-11-12T16:01:50Z">
              <w:rPr>
                <w:rFonts w:hint="eastAsia" w:ascii="PingFang SC" w:hAnsi="PingFang SC" w:eastAsia="PingFang SC" w:cs="PingFang SC"/>
                <w:spacing w:val="-3"/>
                <w:sz w:val="48"/>
                <w:szCs w:val="48"/>
                <w:lang w:val="en-US" w:eastAsia="zh-CN"/>
              </w:rPr>
            </w:rPrChange>
          </w:rPr>
          <w:t>换药顺序</w:t>
        </w:r>
      </w:ins>
      <w:ins w:id="813" w:author="零 [2]" w:date="2025-11-12T16:01:30Z">
        <w:r>
          <w:rPr>
            <w:rFonts w:hint="eastAsia" w:ascii="PingFang SC" w:hAnsi="PingFang SC" w:eastAsia="PingFang SC" w:cs="PingFang SC"/>
            <w:spacing w:val="-3"/>
            <w:sz w:val="21"/>
            <w:szCs w:val="21"/>
            <w:lang w:val="en-US" w:eastAsia="zh-CN"/>
            <w:rPrChange w:id="814" w:author="零 [2]" w:date="2025-11-12T16:01:50Z">
              <w:rPr>
                <w:rFonts w:hint="eastAsia" w:ascii="PingFang SC" w:hAnsi="PingFang SC" w:eastAsia="PingFang SC" w:cs="PingFang SC"/>
                <w:spacing w:val="-3"/>
                <w:sz w:val="48"/>
                <w:szCs w:val="48"/>
                <w:lang w:val="en-US" w:eastAsia="zh-CN"/>
              </w:rPr>
            </w:rPrChange>
          </w:rPr>
          <w:t>：</w:t>
        </w:r>
      </w:ins>
      <w:ins w:id="816" w:author="零 [2]" w:date="2025-11-12T16:01:32Z">
        <w:r>
          <w:rPr>
            <w:rFonts w:hint="eastAsia" w:ascii="PingFang SC" w:hAnsi="PingFang SC" w:eastAsia="PingFang SC" w:cs="PingFang SC"/>
            <w:spacing w:val="-3"/>
            <w:sz w:val="21"/>
            <w:szCs w:val="21"/>
            <w:lang w:val="en-US" w:eastAsia="zh-CN"/>
            <w:rPrChange w:id="817" w:author="零 [2]" w:date="2025-11-12T16:01:50Z">
              <w:rPr>
                <w:rFonts w:hint="eastAsia" w:ascii="PingFang SC" w:hAnsi="PingFang SC" w:eastAsia="PingFang SC" w:cs="PingFang SC"/>
                <w:spacing w:val="-3"/>
                <w:sz w:val="48"/>
                <w:szCs w:val="48"/>
                <w:lang w:val="en-US" w:eastAsia="zh-CN"/>
              </w:rPr>
            </w:rPrChange>
          </w:rPr>
          <w:t>先</w:t>
        </w:r>
      </w:ins>
      <w:ins w:id="819" w:author="零 [2]" w:date="2025-11-12T16:01:33Z">
        <w:r>
          <w:rPr>
            <w:rFonts w:hint="eastAsia" w:ascii="PingFang SC" w:hAnsi="PingFang SC" w:eastAsia="PingFang SC" w:cs="PingFang SC"/>
            <w:spacing w:val="-3"/>
            <w:sz w:val="21"/>
            <w:szCs w:val="21"/>
            <w:lang w:val="en-US" w:eastAsia="zh-CN"/>
            <w:rPrChange w:id="820" w:author="零 [2]" w:date="2025-11-12T16:01:50Z">
              <w:rPr>
                <w:rFonts w:hint="eastAsia" w:ascii="PingFang SC" w:hAnsi="PingFang SC" w:eastAsia="PingFang SC" w:cs="PingFang SC"/>
                <w:spacing w:val="-3"/>
                <w:sz w:val="48"/>
                <w:szCs w:val="48"/>
                <w:lang w:val="en-US" w:eastAsia="zh-CN"/>
              </w:rPr>
            </w:rPrChange>
          </w:rPr>
          <w:t>清洁</w:t>
        </w:r>
      </w:ins>
      <w:ins w:id="822" w:author="零 [2]" w:date="2025-11-12T16:01:35Z">
        <w:r>
          <w:rPr>
            <w:rFonts w:hint="eastAsia" w:ascii="PingFang SC" w:hAnsi="PingFang SC" w:eastAsia="PingFang SC" w:cs="PingFang SC"/>
            <w:spacing w:val="-3"/>
            <w:sz w:val="21"/>
            <w:szCs w:val="21"/>
            <w:lang w:val="en-US" w:eastAsia="zh-CN"/>
            <w:rPrChange w:id="823" w:author="零 [2]" w:date="2025-11-12T16:01:50Z">
              <w:rPr>
                <w:rFonts w:hint="eastAsia" w:ascii="PingFang SC" w:hAnsi="PingFang SC" w:eastAsia="PingFang SC" w:cs="PingFang SC"/>
                <w:spacing w:val="-3"/>
                <w:sz w:val="48"/>
                <w:szCs w:val="48"/>
                <w:lang w:val="en-US" w:eastAsia="zh-CN"/>
              </w:rPr>
            </w:rPrChange>
          </w:rPr>
          <w:t>伤口</w:t>
        </w:r>
      </w:ins>
      <w:ins w:id="825" w:author="零 [2]" w:date="2025-11-12T16:01:38Z">
        <w:r>
          <w:rPr>
            <w:rFonts w:hint="eastAsia" w:ascii="PingFang SC" w:hAnsi="PingFang SC" w:eastAsia="PingFang SC" w:cs="PingFang SC"/>
            <w:spacing w:val="-3"/>
            <w:sz w:val="21"/>
            <w:szCs w:val="21"/>
            <w:lang w:val="en-US" w:eastAsia="zh-CN"/>
            <w:rPrChange w:id="826" w:author="零 [2]" w:date="2025-11-12T16:01:50Z">
              <w:rPr>
                <w:rFonts w:hint="eastAsia" w:ascii="PingFang SC" w:hAnsi="PingFang SC" w:eastAsia="PingFang SC" w:cs="PingFang SC"/>
                <w:spacing w:val="-3"/>
                <w:sz w:val="48"/>
                <w:szCs w:val="48"/>
                <w:lang w:val="en-US" w:eastAsia="zh-CN"/>
              </w:rPr>
            </w:rPrChange>
          </w:rPr>
          <w:t>后</w:t>
        </w:r>
      </w:ins>
      <w:ins w:id="828" w:author="零 [2]" w:date="2025-11-12T16:01:41Z">
        <w:r>
          <w:rPr>
            <w:rFonts w:hint="eastAsia" w:ascii="PingFang SC" w:hAnsi="PingFang SC" w:eastAsia="PingFang SC" w:cs="PingFang SC"/>
            <w:spacing w:val="-3"/>
            <w:sz w:val="21"/>
            <w:szCs w:val="21"/>
            <w:lang w:val="en-US" w:eastAsia="zh-CN"/>
            <w:rPrChange w:id="829" w:author="零 [2]" w:date="2025-11-12T16:01:50Z">
              <w:rPr>
                <w:rFonts w:hint="eastAsia" w:ascii="PingFang SC" w:hAnsi="PingFang SC" w:eastAsia="PingFang SC" w:cs="PingFang SC"/>
                <w:spacing w:val="-3"/>
                <w:sz w:val="48"/>
                <w:szCs w:val="48"/>
                <w:lang w:val="en-US" w:eastAsia="zh-CN"/>
              </w:rPr>
            </w:rPrChange>
          </w:rPr>
          <w:t>污染伤口</w:t>
        </w:r>
      </w:ins>
      <w:ins w:id="831" w:author="零 [2]" w:date="2025-11-12T16:01:42Z">
        <w:r>
          <w:rPr>
            <w:rFonts w:hint="eastAsia" w:ascii="PingFang SC" w:hAnsi="PingFang SC" w:eastAsia="PingFang SC" w:cs="PingFang SC"/>
            <w:spacing w:val="-3"/>
            <w:sz w:val="21"/>
            <w:szCs w:val="21"/>
            <w:lang w:val="en-US" w:eastAsia="zh-CN"/>
            <w:rPrChange w:id="832" w:author="零 [2]" w:date="2025-11-12T16:01:50Z">
              <w:rPr>
                <w:rFonts w:hint="eastAsia" w:ascii="PingFang SC" w:hAnsi="PingFang SC" w:eastAsia="PingFang SC" w:cs="PingFang SC"/>
                <w:spacing w:val="-3"/>
                <w:sz w:val="48"/>
                <w:szCs w:val="48"/>
                <w:lang w:val="en-US" w:eastAsia="zh-CN"/>
              </w:rPr>
            </w:rPrChange>
          </w:rPr>
          <w:t>。</w:t>
        </w:r>
      </w:ins>
      <w:del w:id="834" w:author="零 [2]" w:date="2025-11-12T15:58:31Z">
        <w:r>
          <w:rPr>
            <w:rFonts w:hint="eastAsia" w:ascii="PingFang SC" w:hAnsi="PingFang SC" w:eastAsia="PingFang SC" w:cs="PingFang SC"/>
            <w:spacing w:val="-3"/>
            <w:sz w:val="21"/>
            <w:szCs w:val="21"/>
            <w:lang w:eastAsia="zh-CN"/>
            <w:rPrChange w:id="835" w:author="零 [2]" w:date="2025-11-12T16:00:04Z">
              <w:rPr>
                <w:rFonts w:ascii="PingFang SC" w:hAnsi="PingFang SC" w:eastAsia="PingFang SC" w:cs="PingFang SC"/>
                <w:spacing w:val="-1"/>
                <w:sz w:val="21"/>
                <w:szCs w:val="21"/>
              </w:rPr>
            </w:rPrChange>
          </w:rPr>
          <w:delText>。</w:delText>
        </w:r>
      </w:del>
    </w:p>
    <w:p w14:paraId="5E62F147">
      <w:pPr>
        <w:spacing w:before="29" w:line="181" w:lineRule="auto"/>
        <w:ind w:left="40" w:right="174" w:firstLine="421"/>
        <w:rPr>
          <w:rFonts w:ascii="PingFang SC" w:hAnsi="PingFang SC" w:eastAsia="PingFang SC" w:cs="PingFang SC"/>
          <w:sz w:val="21"/>
          <w:szCs w:val="21"/>
        </w:rPr>
      </w:pPr>
      <w:r>
        <w:rPr>
          <w:rFonts w:ascii="PingFang SC" w:hAnsi="PingFang SC" w:eastAsia="PingFang SC" w:cs="PingFang SC"/>
          <w:b/>
          <w:bCs/>
          <w:spacing w:val="-3"/>
          <w:sz w:val="21"/>
          <w:szCs w:val="21"/>
        </w:rPr>
        <w:t>换药区域清洁</w:t>
      </w:r>
      <w:r>
        <w:rPr>
          <w:rFonts w:ascii="PingFang SC" w:hAnsi="PingFang SC" w:eastAsia="PingFang SC" w:cs="PingFang SC"/>
          <w:spacing w:val="-3"/>
          <w:sz w:val="21"/>
          <w:szCs w:val="21"/>
        </w:rPr>
        <w:t>：床单经常更换。拆下的敷料扔进垃圾桶，不要和</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未使用的敷料混在一起。</w:t>
      </w:r>
      <w:ins w:id="837" w:author="零 [2]" w:date="2025-11-12T15:57:01Z">
        <w:r>
          <w:rPr>
            <w:rFonts w:hint="eastAsia" w:ascii="PingFang SC" w:hAnsi="PingFang SC" w:eastAsia="PingFang SC" w:cs="PingFang SC"/>
            <w:spacing w:val="-2"/>
            <w:sz w:val="21"/>
            <w:szCs w:val="21"/>
            <w:lang w:val="en-US" w:eastAsia="zh-CN"/>
          </w:rPr>
          <w:t>操作</w:t>
        </w:r>
      </w:ins>
      <w:ins w:id="838" w:author="零 [2]" w:date="2025-11-12T15:57:02Z">
        <w:r>
          <w:rPr>
            <w:rFonts w:hint="eastAsia" w:ascii="PingFang SC" w:hAnsi="PingFang SC" w:eastAsia="PingFang SC" w:cs="PingFang SC"/>
            <w:spacing w:val="-2"/>
            <w:sz w:val="21"/>
            <w:szCs w:val="21"/>
            <w:lang w:val="en-US" w:eastAsia="zh-CN"/>
          </w:rPr>
          <w:t>者</w:t>
        </w:r>
      </w:ins>
      <w:ins w:id="839" w:author="零 [2]" w:date="2025-11-12T15:57:05Z">
        <w:r>
          <w:rPr>
            <w:rFonts w:hint="eastAsia" w:ascii="PingFang SC" w:hAnsi="PingFang SC" w:eastAsia="PingFang SC" w:cs="PingFang SC"/>
            <w:spacing w:val="-2"/>
            <w:sz w:val="21"/>
            <w:szCs w:val="21"/>
            <w:lang w:val="en-US" w:eastAsia="zh-CN"/>
          </w:rPr>
          <w:t>换药</w:t>
        </w:r>
      </w:ins>
      <w:ins w:id="840" w:author="零 [2]" w:date="2025-11-12T15:57:06Z">
        <w:r>
          <w:rPr>
            <w:rFonts w:hint="eastAsia" w:ascii="PingFang SC" w:hAnsi="PingFang SC" w:eastAsia="PingFang SC" w:cs="PingFang SC"/>
            <w:spacing w:val="-2"/>
            <w:sz w:val="21"/>
            <w:szCs w:val="21"/>
            <w:lang w:val="en-US" w:eastAsia="zh-CN"/>
          </w:rPr>
          <w:t>前</w:t>
        </w:r>
      </w:ins>
      <w:ins w:id="841" w:author="零 [2]" w:date="2025-11-12T15:57:07Z">
        <w:r>
          <w:rPr>
            <w:rFonts w:hint="eastAsia" w:ascii="PingFang SC" w:hAnsi="PingFang SC" w:eastAsia="PingFang SC" w:cs="PingFang SC"/>
            <w:spacing w:val="-2"/>
            <w:sz w:val="21"/>
            <w:szCs w:val="21"/>
            <w:lang w:val="en-US" w:eastAsia="zh-CN"/>
          </w:rPr>
          <w:t>建议</w:t>
        </w:r>
      </w:ins>
      <w:ins w:id="842" w:author="零 [2]" w:date="2025-11-12T15:57:09Z">
        <w:r>
          <w:rPr>
            <w:rFonts w:hint="eastAsia" w:ascii="PingFang SC" w:hAnsi="PingFang SC" w:eastAsia="PingFang SC" w:cs="PingFang SC"/>
            <w:spacing w:val="-2"/>
            <w:sz w:val="21"/>
            <w:szCs w:val="21"/>
            <w:lang w:val="en-US" w:eastAsia="zh-CN"/>
          </w:rPr>
          <w:t>更换</w:t>
        </w:r>
      </w:ins>
      <w:ins w:id="843" w:author="零 [2]" w:date="2025-11-12T15:57:11Z">
        <w:r>
          <w:rPr>
            <w:rFonts w:hint="eastAsia" w:ascii="PingFang SC" w:hAnsi="PingFang SC" w:eastAsia="PingFang SC" w:cs="PingFang SC"/>
            <w:spacing w:val="-2"/>
            <w:sz w:val="21"/>
            <w:szCs w:val="21"/>
            <w:lang w:val="en-US" w:eastAsia="zh-CN"/>
          </w:rPr>
          <w:t>干净</w:t>
        </w:r>
      </w:ins>
      <w:ins w:id="844" w:author="零 [2]" w:date="2025-11-12T15:57:16Z">
        <w:r>
          <w:rPr>
            <w:rFonts w:hint="eastAsia" w:ascii="PingFang SC" w:hAnsi="PingFang SC" w:eastAsia="PingFang SC" w:cs="PingFang SC"/>
            <w:spacing w:val="-2"/>
            <w:sz w:val="21"/>
            <w:szCs w:val="21"/>
            <w:lang w:val="en-US" w:eastAsia="zh-CN"/>
          </w:rPr>
          <w:t>衣物，</w:t>
        </w:r>
      </w:ins>
      <w:ins w:id="845" w:author="零 [2]" w:date="2025-11-12T15:57:18Z">
        <w:r>
          <w:rPr>
            <w:rFonts w:hint="eastAsia" w:ascii="PingFang SC" w:hAnsi="PingFang SC" w:eastAsia="PingFang SC" w:cs="PingFang SC"/>
            <w:spacing w:val="-2"/>
            <w:sz w:val="21"/>
            <w:szCs w:val="21"/>
            <w:lang w:val="en-US" w:eastAsia="zh-CN"/>
          </w:rPr>
          <w:t>换药</w:t>
        </w:r>
      </w:ins>
      <w:ins w:id="846" w:author="零 [2]" w:date="2025-11-12T15:57:21Z">
        <w:r>
          <w:rPr>
            <w:rFonts w:hint="eastAsia" w:ascii="PingFang SC" w:hAnsi="PingFang SC" w:eastAsia="PingFang SC" w:cs="PingFang SC"/>
            <w:spacing w:val="-2"/>
            <w:sz w:val="21"/>
            <w:szCs w:val="21"/>
            <w:lang w:val="en-US" w:eastAsia="zh-CN"/>
          </w:rPr>
          <w:t>人员</w:t>
        </w:r>
      </w:ins>
      <w:ins w:id="847" w:author="零 [2]" w:date="2025-11-12T15:57:25Z">
        <w:r>
          <w:rPr>
            <w:rFonts w:hint="eastAsia" w:ascii="PingFang SC" w:hAnsi="PingFang SC" w:eastAsia="PingFang SC" w:cs="PingFang SC"/>
            <w:spacing w:val="-2"/>
            <w:sz w:val="21"/>
            <w:szCs w:val="21"/>
            <w:lang w:val="en-US" w:eastAsia="zh-CN"/>
          </w:rPr>
          <w:t>尽量</w:t>
        </w:r>
      </w:ins>
      <w:ins w:id="848" w:author="零 [2]" w:date="2025-11-12T15:57:26Z">
        <w:r>
          <w:rPr>
            <w:rFonts w:hint="eastAsia" w:ascii="PingFang SC" w:hAnsi="PingFang SC" w:eastAsia="PingFang SC" w:cs="PingFang SC"/>
            <w:spacing w:val="-2"/>
            <w:sz w:val="21"/>
            <w:szCs w:val="21"/>
            <w:lang w:val="en-US" w:eastAsia="zh-CN"/>
          </w:rPr>
          <w:t>固定</w:t>
        </w:r>
      </w:ins>
      <w:ins w:id="849" w:author="零 [2]" w:date="2025-11-12T15:57:28Z">
        <w:r>
          <w:rPr>
            <w:rFonts w:hint="eastAsia" w:ascii="PingFang SC" w:hAnsi="PingFang SC" w:eastAsia="PingFang SC" w:cs="PingFang SC"/>
            <w:spacing w:val="-2"/>
            <w:sz w:val="21"/>
            <w:szCs w:val="21"/>
            <w:lang w:val="en-US" w:eastAsia="zh-CN"/>
          </w:rPr>
          <w:t>，</w:t>
        </w:r>
      </w:ins>
      <w:ins w:id="850" w:author="零 [2]" w:date="2025-11-12T15:57:30Z">
        <w:r>
          <w:rPr>
            <w:rFonts w:hint="eastAsia" w:ascii="PingFang SC" w:hAnsi="PingFang SC" w:eastAsia="PingFang SC" w:cs="PingFang SC"/>
            <w:spacing w:val="-2"/>
            <w:sz w:val="21"/>
            <w:szCs w:val="21"/>
            <w:lang w:val="en-US" w:eastAsia="zh-CN"/>
          </w:rPr>
          <w:t>全程</w:t>
        </w:r>
      </w:ins>
      <w:ins w:id="851" w:author="零 [2]" w:date="2025-11-12T15:57:32Z">
        <w:r>
          <w:rPr>
            <w:rFonts w:hint="eastAsia" w:ascii="PingFang SC" w:hAnsi="PingFang SC" w:eastAsia="PingFang SC" w:cs="PingFang SC"/>
            <w:spacing w:val="-2"/>
            <w:sz w:val="21"/>
            <w:szCs w:val="21"/>
            <w:lang w:val="en-US" w:eastAsia="zh-CN"/>
          </w:rPr>
          <w:t>佩戴</w:t>
        </w:r>
      </w:ins>
      <w:ins w:id="852" w:author="零 [2]" w:date="2025-11-12T15:57:37Z">
        <w:r>
          <w:rPr>
            <w:rFonts w:hint="eastAsia" w:ascii="PingFang SC" w:hAnsi="PingFang SC" w:eastAsia="PingFang SC" w:cs="PingFang SC"/>
            <w:spacing w:val="-2"/>
            <w:sz w:val="21"/>
            <w:szCs w:val="21"/>
            <w:lang w:val="en-US" w:eastAsia="zh-CN"/>
          </w:rPr>
          <w:t>口罩</w:t>
        </w:r>
      </w:ins>
      <w:del w:id="853" w:author="零 [2]" w:date="2025-11-12T15:57:00Z">
        <w:r>
          <w:rPr>
            <w:rFonts w:ascii="PingFang SC" w:hAnsi="PingFang SC" w:eastAsia="PingFang SC" w:cs="PingFang SC"/>
            <w:spacing w:val="-2"/>
            <w:sz w:val="21"/>
            <w:szCs w:val="21"/>
          </w:rPr>
          <w:delText>换药的人戴口罩</w:delText>
        </w:r>
      </w:del>
      <w:r>
        <w:rPr>
          <w:rFonts w:ascii="PingFang SC" w:hAnsi="PingFang SC" w:eastAsia="PingFang SC" w:cs="PingFang SC"/>
          <w:spacing w:val="-2"/>
          <w:sz w:val="21"/>
          <w:szCs w:val="21"/>
        </w:rPr>
        <w:t>。</w:t>
      </w:r>
    </w:p>
    <w:p w14:paraId="58472EF3">
      <w:pPr>
        <w:spacing w:before="28" w:line="178" w:lineRule="auto"/>
        <w:ind w:left="38" w:firstLine="421"/>
        <w:rPr>
          <w:ins w:id="854" w:author="零 [2]" w:date="2025-11-12T12:10:16Z"/>
          <w:rFonts w:hint="eastAsia" w:ascii="PingFang SC" w:hAnsi="PingFang SC" w:eastAsia="PingFang SC" w:cs="PingFang SC"/>
          <w:spacing w:val="-2"/>
          <w:sz w:val="21"/>
          <w:szCs w:val="21"/>
          <w:lang w:val="en-US" w:eastAsia="zh-CN"/>
        </w:rPr>
      </w:pPr>
      <w:r>
        <w:rPr>
          <w:rFonts w:ascii="PingFang SC" w:hAnsi="PingFang SC" w:eastAsia="PingFang SC" w:cs="PingFang SC"/>
          <w:b/>
          <w:bCs/>
          <w:spacing w:val="-5"/>
          <w:sz w:val="21"/>
          <w:szCs w:val="21"/>
        </w:rPr>
        <w:t>衣服或包扎材料粘到皮肤时不要撕</w:t>
      </w:r>
      <w:r>
        <w:rPr>
          <w:rFonts w:ascii="PingFang SC" w:hAnsi="PingFang SC" w:eastAsia="PingFang SC" w:cs="PingFang SC"/>
          <w:spacing w:val="-5"/>
          <w:sz w:val="21"/>
          <w:szCs w:val="21"/>
        </w:rPr>
        <w:t>：应该用水泡软后小心的揭掉。</w:t>
      </w:r>
      <w:r>
        <w:rPr>
          <w:rFonts w:ascii="PingFang SC" w:hAnsi="PingFang SC" w:eastAsia="PingFang SC" w:cs="PingFang SC"/>
          <w:spacing w:val="7"/>
          <w:sz w:val="21"/>
          <w:szCs w:val="21"/>
        </w:rPr>
        <w:t xml:space="preserve"> </w:t>
      </w:r>
      <w:r>
        <w:rPr>
          <w:rFonts w:ascii="PingFang SC" w:hAnsi="PingFang SC" w:eastAsia="PingFang SC" w:cs="PingFang SC"/>
          <w:spacing w:val="-4"/>
          <w:sz w:val="21"/>
          <w:szCs w:val="21"/>
        </w:rPr>
        <w:t>可以在洗澡的时候泡，也可以在合适的温度下直接用生理盐水泡。</w:t>
      </w:r>
      <w:r>
        <w:rPr>
          <w:rFonts w:ascii="PingFang SC" w:hAnsi="PingFang SC" w:eastAsia="PingFang SC" w:cs="PingFang SC"/>
          <w:spacing w:val="-23"/>
          <w:sz w:val="21"/>
          <w:szCs w:val="21"/>
        </w:rPr>
        <w:t xml:space="preserve"> </w:t>
      </w:r>
      <w:r>
        <w:rPr>
          <w:rFonts w:ascii="PingFang SC" w:hAnsi="PingFang SC" w:eastAsia="PingFang SC" w:cs="PingFang SC"/>
          <w:spacing w:val="-4"/>
          <w:sz w:val="21"/>
          <w:szCs w:val="21"/>
        </w:rPr>
        <w:t>用</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婴儿油、石蜡油、橄榄油、麻油等浸泡也可以。</w:t>
      </w:r>
      <w:ins w:id="855" w:author="零 [2]" w:date="2025-11-12T12:09:09Z">
        <w:r>
          <w:rPr>
            <w:rFonts w:hint="eastAsia" w:ascii="PingFang SC" w:hAnsi="PingFang SC" w:eastAsia="PingFang SC" w:cs="PingFang SC"/>
            <w:spacing w:val="-2"/>
            <w:sz w:val="21"/>
            <w:szCs w:val="21"/>
            <w:lang w:val="en-US" w:eastAsia="zh-CN"/>
          </w:rPr>
          <w:t>或</w:t>
        </w:r>
      </w:ins>
      <w:ins w:id="856" w:author="零 [2]" w:date="2025-11-12T12:09:10Z">
        <w:r>
          <w:rPr>
            <w:rFonts w:hint="eastAsia" w:ascii="PingFang SC" w:hAnsi="PingFang SC" w:eastAsia="PingFang SC" w:cs="PingFang SC"/>
            <w:spacing w:val="-2"/>
            <w:sz w:val="21"/>
            <w:szCs w:val="21"/>
            <w:lang w:val="en-US" w:eastAsia="zh-CN"/>
          </w:rPr>
          <w:t>直接</w:t>
        </w:r>
      </w:ins>
      <w:ins w:id="857" w:author="零 [2]" w:date="2025-11-12T12:09:13Z">
        <w:r>
          <w:rPr>
            <w:rFonts w:hint="eastAsia" w:ascii="PingFang SC" w:hAnsi="PingFang SC" w:eastAsia="PingFang SC" w:cs="PingFang SC"/>
            <w:spacing w:val="-2"/>
            <w:sz w:val="21"/>
            <w:szCs w:val="21"/>
            <w:lang w:val="en-US" w:eastAsia="zh-CN"/>
          </w:rPr>
          <w:t>使用</w:t>
        </w:r>
      </w:ins>
      <w:ins w:id="858" w:author="零 [2]" w:date="2025-11-12T12:09:14Z">
        <w:r>
          <w:rPr>
            <w:rFonts w:hint="eastAsia" w:ascii="PingFang SC" w:hAnsi="PingFang SC" w:eastAsia="PingFang SC" w:cs="PingFang SC"/>
            <w:spacing w:val="-2"/>
            <w:sz w:val="21"/>
            <w:szCs w:val="21"/>
            <w:lang w:val="en-US" w:eastAsia="zh-CN"/>
          </w:rPr>
          <w:t>黏胶</w:t>
        </w:r>
      </w:ins>
      <w:ins w:id="859" w:author="零 [2]" w:date="2025-11-12T12:09:15Z">
        <w:r>
          <w:rPr>
            <w:rFonts w:hint="eastAsia" w:ascii="PingFang SC" w:hAnsi="PingFang SC" w:eastAsia="PingFang SC" w:cs="PingFang SC"/>
            <w:spacing w:val="-2"/>
            <w:sz w:val="21"/>
            <w:szCs w:val="21"/>
            <w:lang w:val="en-US" w:eastAsia="zh-CN"/>
          </w:rPr>
          <w:t>去除剂</w:t>
        </w:r>
      </w:ins>
      <w:ins w:id="860" w:author="零 [2]" w:date="2025-11-12T13:47:43Z">
        <w:r>
          <w:rPr>
            <w:rFonts w:hint="eastAsia" w:ascii="PingFang SC" w:hAnsi="PingFang SC" w:eastAsia="PingFang SC" w:cs="PingFang SC"/>
            <w:spacing w:val="-2"/>
            <w:sz w:val="21"/>
            <w:szCs w:val="21"/>
            <w:lang w:val="en-US" w:eastAsia="zh-CN"/>
          </w:rPr>
          <w:t>（</w:t>
        </w:r>
      </w:ins>
      <w:ins w:id="861" w:author="零 [2]" w:date="2025-11-12T13:47:45Z">
        <w:r>
          <w:rPr>
            <w:rFonts w:hint="default" w:ascii="PingFang SC" w:hAnsi="PingFang SC" w:eastAsia="PingFang SC" w:cs="PingFang SC"/>
            <w:spacing w:val="-2"/>
            <w:sz w:val="21"/>
            <w:szCs w:val="21"/>
            <w:lang w:val="en-US" w:eastAsia="zh-CN"/>
          </w:rPr>
          <w:t>S</w:t>
        </w:r>
      </w:ins>
      <w:ins w:id="862" w:author="零 [2]" w:date="2025-11-12T13:47:46Z">
        <w:r>
          <w:rPr>
            <w:rFonts w:hint="default" w:ascii="PingFang SC" w:hAnsi="PingFang SC" w:eastAsia="PingFang SC" w:cs="PingFang SC"/>
            <w:spacing w:val="-2"/>
            <w:sz w:val="21"/>
            <w:szCs w:val="21"/>
            <w:lang w:val="en-US" w:eastAsia="zh-CN"/>
          </w:rPr>
          <w:t>MAR</w:t>
        </w:r>
      </w:ins>
      <w:ins w:id="863" w:author="零 [2]" w:date="2025-11-12T13:47:48Z">
        <w:r>
          <w:rPr>
            <w:rFonts w:hint="default" w:ascii="PingFang SC" w:hAnsi="PingFang SC" w:eastAsia="PingFang SC" w:cs="PingFang SC"/>
            <w:spacing w:val="-2"/>
            <w:sz w:val="21"/>
            <w:szCs w:val="21"/>
            <w:lang w:val="en-US" w:eastAsia="zh-CN"/>
          </w:rPr>
          <w:t>)</w:t>
        </w:r>
      </w:ins>
      <w:ins w:id="864" w:author="零 [2]" w:date="2025-11-12T12:09:16Z">
        <w:r>
          <w:rPr>
            <w:rFonts w:hint="eastAsia" w:ascii="PingFang SC" w:hAnsi="PingFang SC" w:eastAsia="PingFang SC" w:cs="PingFang SC"/>
            <w:spacing w:val="-2"/>
            <w:sz w:val="21"/>
            <w:szCs w:val="21"/>
            <w:lang w:val="en-US" w:eastAsia="zh-CN"/>
          </w:rPr>
          <w:t>，</w:t>
        </w:r>
      </w:ins>
      <w:ins w:id="865" w:author="零 [2]" w:date="2025-11-12T12:09:20Z">
        <w:r>
          <w:rPr>
            <w:rFonts w:hint="eastAsia" w:ascii="PingFang SC" w:hAnsi="PingFang SC" w:eastAsia="PingFang SC" w:cs="PingFang SC"/>
            <w:spacing w:val="-2"/>
            <w:sz w:val="21"/>
            <w:szCs w:val="21"/>
            <w:lang w:val="en-US" w:eastAsia="zh-CN"/>
          </w:rPr>
          <w:t>喷</w:t>
        </w:r>
      </w:ins>
      <w:ins w:id="866" w:author="零 [2]" w:date="2025-11-12T12:09:21Z">
        <w:r>
          <w:rPr>
            <w:rFonts w:hint="eastAsia" w:ascii="PingFang SC" w:hAnsi="PingFang SC" w:eastAsia="PingFang SC" w:cs="PingFang SC"/>
            <w:spacing w:val="-2"/>
            <w:sz w:val="21"/>
            <w:szCs w:val="21"/>
            <w:lang w:val="en-US" w:eastAsia="zh-CN"/>
          </w:rPr>
          <w:t>后</w:t>
        </w:r>
      </w:ins>
      <w:ins w:id="867" w:author="零 [2]" w:date="2025-11-12T12:09:27Z">
        <w:r>
          <w:rPr>
            <w:rFonts w:hint="eastAsia" w:ascii="PingFang SC" w:hAnsi="PingFang SC" w:eastAsia="PingFang SC" w:cs="PingFang SC"/>
            <w:spacing w:val="-2"/>
            <w:sz w:val="21"/>
            <w:szCs w:val="21"/>
            <w:lang w:val="en-US" w:eastAsia="zh-CN"/>
          </w:rPr>
          <w:t>稍等</w:t>
        </w:r>
      </w:ins>
      <w:ins w:id="868" w:author="零 [2]" w:date="2025-11-12T12:09:29Z">
        <w:r>
          <w:rPr>
            <w:rFonts w:hint="eastAsia" w:ascii="PingFang SC" w:hAnsi="PingFang SC" w:eastAsia="PingFang SC" w:cs="PingFang SC"/>
            <w:spacing w:val="-2"/>
            <w:sz w:val="21"/>
            <w:szCs w:val="21"/>
            <w:lang w:val="en-US" w:eastAsia="zh-CN"/>
          </w:rPr>
          <w:t>片刻</w:t>
        </w:r>
      </w:ins>
      <w:ins w:id="869" w:author="零 [2]" w:date="2025-11-12T12:09:30Z">
        <w:r>
          <w:rPr>
            <w:rFonts w:hint="eastAsia" w:ascii="PingFang SC" w:hAnsi="PingFang SC" w:eastAsia="PingFang SC" w:cs="PingFang SC"/>
            <w:spacing w:val="-2"/>
            <w:sz w:val="21"/>
            <w:szCs w:val="21"/>
            <w:lang w:val="en-US" w:eastAsia="zh-CN"/>
          </w:rPr>
          <w:t>后</w:t>
        </w:r>
      </w:ins>
      <w:ins w:id="870" w:author="零 [2]" w:date="2025-11-12T12:09:34Z">
        <w:r>
          <w:rPr>
            <w:rFonts w:hint="eastAsia" w:ascii="PingFang SC" w:hAnsi="PingFang SC" w:eastAsia="PingFang SC" w:cs="PingFang SC"/>
            <w:spacing w:val="-2"/>
            <w:sz w:val="21"/>
            <w:szCs w:val="21"/>
            <w:lang w:val="en-US" w:eastAsia="zh-CN"/>
          </w:rPr>
          <w:t>再</w:t>
        </w:r>
      </w:ins>
      <w:ins w:id="871" w:author="零 [2]" w:date="2025-11-12T12:09:37Z">
        <w:r>
          <w:rPr>
            <w:rFonts w:hint="eastAsia" w:ascii="PingFang SC" w:hAnsi="PingFang SC" w:eastAsia="PingFang SC" w:cs="PingFang SC"/>
            <w:spacing w:val="-2"/>
            <w:sz w:val="21"/>
            <w:szCs w:val="21"/>
            <w:lang w:val="en-US" w:eastAsia="zh-CN"/>
          </w:rPr>
          <w:t>缓慢</w:t>
        </w:r>
      </w:ins>
      <w:ins w:id="872" w:author="零 [2]" w:date="2025-11-12T12:09:39Z">
        <w:r>
          <w:rPr>
            <w:rFonts w:hint="eastAsia" w:ascii="PingFang SC" w:hAnsi="PingFang SC" w:eastAsia="PingFang SC" w:cs="PingFang SC"/>
            <w:spacing w:val="-2"/>
            <w:sz w:val="21"/>
            <w:szCs w:val="21"/>
            <w:lang w:val="en-US" w:eastAsia="zh-CN"/>
          </w:rPr>
          <w:t>祛除</w:t>
        </w:r>
      </w:ins>
      <w:ins w:id="873" w:author="零 [2]" w:date="2025-11-12T12:09:43Z">
        <w:r>
          <w:rPr>
            <w:rFonts w:hint="eastAsia" w:ascii="PingFang SC" w:hAnsi="PingFang SC" w:eastAsia="PingFang SC" w:cs="PingFang SC"/>
            <w:spacing w:val="-2"/>
            <w:sz w:val="21"/>
            <w:szCs w:val="21"/>
            <w:lang w:val="en-US" w:eastAsia="zh-CN"/>
          </w:rPr>
          <w:t>敷料</w:t>
        </w:r>
      </w:ins>
      <w:ins w:id="874" w:author="零 [2]" w:date="2025-11-12T12:09:44Z">
        <w:r>
          <w:rPr>
            <w:rFonts w:hint="eastAsia" w:ascii="PingFang SC" w:hAnsi="PingFang SC" w:eastAsia="PingFang SC" w:cs="PingFang SC"/>
            <w:spacing w:val="-2"/>
            <w:sz w:val="21"/>
            <w:szCs w:val="21"/>
            <w:lang w:val="en-US" w:eastAsia="zh-CN"/>
          </w:rPr>
          <w:t>。</w:t>
        </w:r>
      </w:ins>
      <w:ins w:id="875" w:author="零 [2]" w:date="2025-11-12T12:09:49Z">
        <w:r>
          <w:rPr>
            <w:rFonts w:hint="eastAsia" w:ascii="PingFang SC" w:hAnsi="PingFang SC" w:eastAsia="PingFang SC" w:cs="PingFang SC"/>
            <w:spacing w:val="-2"/>
            <w:sz w:val="21"/>
            <w:szCs w:val="21"/>
            <w:lang w:val="en-US" w:eastAsia="zh-CN"/>
          </w:rPr>
          <w:t>（</w:t>
        </w:r>
      </w:ins>
      <w:ins w:id="876" w:author="零 [2]" w:date="2025-11-12T12:09:51Z">
        <w:r>
          <w:rPr>
            <w:rFonts w:hint="eastAsia" w:ascii="PingFang SC" w:hAnsi="PingFang SC" w:eastAsia="PingFang SC" w:cs="PingFang SC"/>
            <w:spacing w:val="-2"/>
            <w:sz w:val="21"/>
            <w:szCs w:val="21"/>
            <w:lang w:val="en-US" w:eastAsia="zh-CN"/>
          </w:rPr>
          <w:t>切勿</w:t>
        </w:r>
      </w:ins>
      <w:ins w:id="877" w:author="零 [2]" w:date="2025-11-12T12:09:52Z">
        <w:r>
          <w:rPr>
            <w:rFonts w:hint="eastAsia" w:ascii="PingFang SC" w:hAnsi="PingFang SC" w:eastAsia="PingFang SC" w:cs="PingFang SC"/>
            <w:spacing w:val="-2"/>
            <w:sz w:val="21"/>
            <w:szCs w:val="21"/>
            <w:lang w:val="en-US" w:eastAsia="zh-CN"/>
          </w:rPr>
          <w:t>使用</w:t>
        </w:r>
      </w:ins>
      <w:ins w:id="878" w:author="零 [2]" w:date="2025-11-12T12:09:53Z">
        <w:r>
          <w:rPr>
            <w:rFonts w:hint="eastAsia" w:ascii="PingFang SC" w:hAnsi="PingFang SC" w:eastAsia="PingFang SC" w:cs="PingFang SC"/>
            <w:spacing w:val="-2"/>
            <w:sz w:val="21"/>
            <w:szCs w:val="21"/>
            <w:lang w:val="en-US" w:eastAsia="zh-CN"/>
          </w:rPr>
          <w:t>暴力</w:t>
        </w:r>
      </w:ins>
      <w:ins w:id="879" w:author="零 [2]" w:date="2025-11-12T12:10:01Z">
        <w:r>
          <w:rPr>
            <w:rFonts w:hint="eastAsia" w:ascii="PingFang SC" w:hAnsi="PingFang SC" w:eastAsia="PingFang SC" w:cs="PingFang SC"/>
            <w:spacing w:val="-2"/>
            <w:sz w:val="21"/>
            <w:szCs w:val="21"/>
            <w:lang w:val="en-US" w:eastAsia="zh-CN"/>
          </w:rPr>
          <w:t>）</w:t>
        </w:r>
      </w:ins>
    </w:p>
    <w:p w14:paraId="3660446F">
      <w:pPr>
        <w:spacing w:before="28" w:line="178" w:lineRule="auto"/>
        <w:ind w:left="38" w:firstLine="421"/>
        <w:rPr>
          <w:ins w:id="881" w:author="零 [2]" w:date="2025-11-12T12:10:42Z"/>
          <w:rFonts w:hint="default" w:ascii="PingFang SC" w:hAnsi="PingFang SC" w:eastAsia="PingFang SC" w:cs="PingFang SC"/>
          <w:b w:val="0"/>
          <w:bCs w:val="0"/>
          <w:spacing w:val="-2"/>
          <w:sz w:val="21"/>
          <w:szCs w:val="21"/>
          <w:lang w:val="en-US" w:eastAsia="zh-CN"/>
          <w:rPrChange w:id="882" w:author="零 [2]" w:date="2025-11-12T12:10:46Z">
            <w:rPr>
              <w:ins w:id="883" w:author="零 [2]" w:date="2025-11-12T12:10:42Z"/>
              <w:rFonts w:hint="eastAsia" w:ascii="PingFang SC Semibold" w:hAnsi="PingFang SC Semibold" w:eastAsia="PingFang SC Semibold" w:cs="PingFang SC Semibold"/>
              <w:b/>
              <w:bCs/>
              <w:spacing w:val="-2"/>
              <w:sz w:val="21"/>
              <w:szCs w:val="21"/>
              <w:lang w:val="en-US" w:eastAsia="zh-CN"/>
            </w:rPr>
          </w:rPrChange>
        </w:rPr>
        <w:pPrChange w:id="880" w:author="零 [2]" w:date="2025-11-12T12:11:01Z">
          <w:pPr>
            <w:spacing w:before="28" w:line="178" w:lineRule="auto"/>
            <w:ind w:left="38" w:firstLine="421"/>
          </w:pPr>
        </w:pPrChange>
      </w:pPr>
      <w:ins w:id="884" w:author="零 [2]" w:date="2025-11-12T12:10:18Z">
        <w:r>
          <w:rPr>
            <w:rFonts w:hint="eastAsia" w:ascii="PingFang SC Semibold" w:hAnsi="PingFang SC Semibold" w:eastAsia="PingFang SC Semibold" w:cs="PingFang SC Semibold"/>
            <w:b/>
            <w:bCs/>
            <w:spacing w:val="-2"/>
            <w:sz w:val="21"/>
            <w:szCs w:val="21"/>
            <w:lang w:val="en-US" w:eastAsia="zh-CN"/>
            <w:rPrChange w:id="885" w:author="零 [2]" w:date="2025-11-12T12:10:28Z">
              <w:rPr>
                <w:rFonts w:hint="eastAsia" w:ascii="PingFang SC" w:hAnsi="PingFang SC" w:eastAsia="PingFang SC" w:cs="PingFang SC"/>
                <w:spacing w:val="-2"/>
                <w:sz w:val="21"/>
                <w:szCs w:val="21"/>
                <w:lang w:val="en-US" w:eastAsia="zh-CN"/>
              </w:rPr>
            </w:rPrChange>
          </w:rPr>
          <w:t>减少</w:t>
        </w:r>
      </w:ins>
      <w:ins w:id="887" w:author="零 [2]" w:date="2025-11-12T12:10:21Z">
        <w:r>
          <w:rPr>
            <w:rFonts w:hint="eastAsia" w:ascii="PingFang SC Semibold" w:hAnsi="PingFang SC Semibold" w:eastAsia="PingFang SC Semibold" w:cs="PingFang SC Semibold"/>
            <w:b/>
            <w:bCs/>
            <w:spacing w:val="-2"/>
            <w:sz w:val="21"/>
            <w:szCs w:val="21"/>
            <w:lang w:val="en-US" w:eastAsia="zh-CN"/>
            <w:rPrChange w:id="888" w:author="零 [2]" w:date="2025-11-12T12:10:28Z">
              <w:rPr>
                <w:rFonts w:hint="eastAsia" w:ascii="PingFang SC" w:hAnsi="PingFang SC" w:eastAsia="PingFang SC" w:cs="PingFang SC"/>
                <w:spacing w:val="-2"/>
                <w:sz w:val="21"/>
                <w:szCs w:val="21"/>
                <w:lang w:val="en-US" w:eastAsia="zh-CN"/>
              </w:rPr>
            </w:rPrChange>
          </w:rPr>
          <w:t>伤口护理</w:t>
        </w:r>
      </w:ins>
      <w:ins w:id="890" w:author="零 [2]" w:date="2025-11-12T12:10:23Z">
        <w:r>
          <w:rPr>
            <w:rFonts w:hint="eastAsia" w:ascii="PingFang SC Semibold" w:hAnsi="PingFang SC Semibold" w:eastAsia="PingFang SC Semibold" w:cs="PingFang SC Semibold"/>
            <w:b/>
            <w:bCs/>
            <w:spacing w:val="-2"/>
            <w:sz w:val="21"/>
            <w:szCs w:val="21"/>
            <w:lang w:val="en-US" w:eastAsia="zh-CN"/>
            <w:rPrChange w:id="891" w:author="零 [2]" w:date="2025-11-12T12:10:28Z">
              <w:rPr>
                <w:rFonts w:hint="eastAsia" w:ascii="PingFang SC" w:hAnsi="PingFang SC" w:eastAsia="PingFang SC" w:cs="PingFang SC"/>
                <w:spacing w:val="-2"/>
                <w:sz w:val="21"/>
                <w:szCs w:val="21"/>
                <w:lang w:val="en-US" w:eastAsia="zh-CN"/>
              </w:rPr>
            </w:rPrChange>
          </w:rPr>
          <w:t>造成的</w:t>
        </w:r>
      </w:ins>
      <w:ins w:id="893" w:author="零 [2]" w:date="2025-11-12T12:10:25Z">
        <w:r>
          <w:rPr>
            <w:rFonts w:hint="eastAsia" w:ascii="PingFang SC Semibold" w:hAnsi="PingFang SC Semibold" w:eastAsia="PingFang SC Semibold" w:cs="PingFang SC Semibold"/>
            <w:b/>
            <w:bCs/>
            <w:spacing w:val="-2"/>
            <w:sz w:val="21"/>
            <w:szCs w:val="21"/>
            <w:lang w:val="en-US" w:eastAsia="zh-CN"/>
            <w:rPrChange w:id="894" w:author="零 [2]" w:date="2025-11-12T12:10:28Z">
              <w:rPr>
                <w:rFonts w:hint="eastAsia" w:ascii="PingFang SC" w:hAnsi="PingFang SC" w:eastAsia="PingFang SC" w:cs="PingFang SC"/>
                <w:spacing w:val="-2"/>
                <w:sz w:val="21"/>
                <w:szCs w:val="21"/>
                <w:lang w:val="en-US" w:eastAsia="zh-CN"/>
              </w:rPr>
            </w:rPrChange>
          </w:rPr>
          <w:t>不适</w:t>
        </w:r>
      </w:ins>
      <w:ins w:id="896" w:author="零 [2]" w:date="2025-11-12T12:10:30Z">
        <w:r>
          <w:rPr>
            <w:rFonts w:hint="eastAsia" w:ascii="PingFang SC" w:hAnsi="PingFang SC" w:eastAsia="PingFang SC" w:cs="PingFang SC"/>
            <w:b w:val="0"/>
            <w:bCs w:val="0"/>
            <w:spacing w:val="-2"/>
            <w:sz w:val="21"/>
            <w:szCs w:val="21"/>
            <w:lang w:val="en-US" w:eastAsia="zh-CN"/>
            <w:rPrChange w:id="897" w:author="零 [2]" w:date="2025-11-12T12:10:46Z">
              <w:rPr>
                <w:rFonts w:hint="eastAsia" w:ascii="PingFang SC Semibold" w:hAnsi="PingFang SC Semibold" w:eastAsia="PingFang SC Semibold" w:cs="PingFang SC Semibold"/>
                <w:b/>
                <w:bCs/>
                <w:spacing w:val="-2"/>
                <w:sz w:val="21"/>
                <w:szCs w:val="21"/>
                <w:lang w:val="en-US" w:eastAsia="zh-CN"/>
              </w:rPr>
            </w:rPrChange>
          </w:rPr>
          <w:t>：</w:t>
        </w:r>
      </w:ins>
      <w:ins w:id="899" w:author="零 [2]" w:date="2025-11-12T12:10:42Z">
        <w:r>
          <w:rPr>
            <w:rFonts w:hint="eastAsia" w:ascii="PingFang SC" w:hAnsi="PingFang SC" w:eastAsia="PingFang SC" w:cs="PingFang SC"/>
            <w:b w:val="0"/>
            <w:bCs w:val="0"/>
            <w:spacing w:val="-2"/>
            <w:sz w:val="21"/>
            <w:szCs w:val="21"/>
            <w:lang w:val="en-US" w:eastAsia="zh-CN"/>
            <w:rPrChange w:id="900" w:author="零 [2]" w:date="2025-11-12T12:10:46Z">
              <w:rPr>
                <w:rFonts w:hint="eastAsia" w:ascii="PingFang SC Semibold" w:hAnsi="PingFang SC Semibold" w:eastAsia="PingFang SC Semibold" w:cs="PingFang SC Semibold"/>
                <w:b/>
                <w:bCs/>
                <w:spacing w:val="-2"/>
                <w:sz w:val="21"/>
                <w:szCs w:val="21"/>
                <w:lang w:val="en-US" w:eastAsia="zh-CN"/>
              </w:rPr>
            </w:rPrChange>
          </w:rPr>
          <w:t xml:space="preserve">移除敷料前关闭风扇，以减少空⽓流通带来的疼痛 </w:t>
        </w:r>
      </w:ins>
      <w:ins w:id="902" w:author="零 [2]" w:date="2025-11-12T12:10:53Z">
        <w:r>
          <w:rPr>
            <w:rFonts w:hint="eastAsia" w:ascii="PingFang SC" w:hAnsi="PingFang SC" w:eastAsia="PingFang SC" w:cs="PingFang SC"/>
            <w:b w:val="0"/>
            <w:bCs w:val="0"/>
            <w:spacing w:val="-2"/>
            <w:sz w:val="21"/>
            <w:szCs w:val="21"/>
            <w:lang w:val="en-US" w:eastAsia="zh-CN"/>
          </w:rPr>
          <w:t>；</w:t>
        </w:r>
      </w:ins>
      <w:ins w:id="903" w:author="零 [2]" w:date="2025-11-12T12:10:42Z">
        <w:r>
          <w:rPr>
            <w:rFonts w:hint="eastAsia" w:ascii="PingFang SC" w:hAnsi="PingFang SC" w:eastAsia="PingFang SC" w:cs="PingFang SC"/>
            <w:b w:val="0"/>
            <w:bCs w:val="0"/>
            <w:spacing w:val="-2"/>
            <w:sz w:val="21"/>
            <w:szCs w:val="21"/>
            <w:lang w:val="en-US" w:eastAsia="zh-CN"/>
            <w:rPrChange w:id="904" w:author="零 [2]" w:date="2025-11-12T12:10:46Z">
              <w:rPr>
                <w:rFonts w:hint="eastAsia" w:ascii="PingFang SC Semibold" w:hAnsi="PingFang SC Semibold" w:eastAsia="PingFang SC Semibold" w:cs="PingFang SC Semibold"/>
                <w:b/>
                <w:bCs/>
                <w:spacing w:val="-2"/>
                <w:sz w:val="21"/>
                <w:szCs w:val="21"/>
                <w:lang w:val="en-US" w:eastAsia="zh-CN"/>
              </w:rPr>
            </w:rPrChange>
          </w:rPr>
          <w:t xml:space="preserve">适形裁剪覆盖特定伤⼜和⾝体部位的敷料模板 </w:t>
        </w:r>
      </w:ins>
      <w:ins w:id="906" w:author="零 [2]" w:date="2025-11-12T12:10:59Z">
        <w:r>
          <w:rPr>
            <w:rFonts w:hint="eastAsia" w:ascii="PingFang SC" w:hAnsi="PingFang SC" w:eastAsia="PingFang SC" w:cs="PingFang SC"/>
            <w:b w:val="0"/>
            <w:bCs w:val="0"/>
            <w:spacing w:val="-2"/>
            <w:sz w:val="21"/>
            <w:szCs w:val="21"/>
            <w:lang w:val="en-US" w:eastAsia="zh-CN"/>
          </w:rPr>
          <w:t>；</w:t>
        </w:r>
      </w:ins>
      <w:ins w:id="907" w:author="零 [2]" w:date="2025-11-12T12:10:42Z">
        <w:r>
          <w:rPr>
            <w:rFonts w:hint="eastAsia" w:ascii="PingFang SC" w:hAnsi="PingFang SC" w:eastAsia="PingFang SC" w:cs="PingFang SC"/>
            <w:b w:val="0"/>
            <w:bCs w:val="0"/>
            <w:spacing w:val="-2"/>
            <w:sz w:val="21"/>
            <w:szCs w:val="21"/>
            <w:lang w:val="en-US" w:eastAsia="zh-CN"/>
            <w:rPrChange w:id="908" w:author="零 [2]" w:date="2025-11-12T12:10:46Z">
              <w:rPr>
                <w:rFonts w:hint="eastAsia" w:ascii="PingFang SC Semibold" w:hAnsi="PingFang SC Semibold" w:eastAsia="PingFang SC Semibold" w:cs="PingFang SC Semibold"/>
                <w:b/>
                <w:bCs/>
                <w:spacing w:val="-2"/>
                <w:sz w:val="21"/>
                <w:szCs w:val="21"/>
                <w:lang w:val="en-US" w:eastAsia="zh-CN"/>
              </w:rPr>
            </w:rPrChange>
          </w:rPr>
          <w:t xml:space="preserve">在开始更换敷料之前，裁剪好所有的敷料 </w:t>
        </w:r>
      </w:ins>
      <w:ins w:id="910" w:author="零 [2]" w:date="2025-11-12T12:11:02Z">
        <w:r>
          <w:rPr>
            <w:rFonts w:hint="eastAsia" w:ascii="PingFang SC" w:hAnsi="PingFang SC" w:eastAsia="PingFang SC" w:cs="PingFang SC"/>
            <w:b w:val="0"/>
            <w:bCs w:val="0"/>
            <w:spacing w:val="-2"/>
            <w:sz w:val="21"/>
            <w:szCs w:val="21"/>
            <w:lang w:val="en-US" w:eastAsia="zh-CN"/>
          </w:rPr>
          <w:t>；</w:t>
        </w:r>
      </w:ins>
      <w:ins w:id="911" w:author="零 [2]" w:date="2025-11-12T12:10:42Z">
        <w:r>
          <w:rPr>
            <w:rFonts w:hint="eastAsia" w:ascii="PingFang SC" w:hAnsi="PingFang SC" w:eastAsia="PingFang SC" w:cs="PingFang SC"/>
            <w:b w:val="0"/>
            <w:bCs w:val="0"/>
            <w:spacing w:val="-2"/>
            <w:sz w:val="21"/>
            <w:szCs w:val="21"/>
            <w:lang w:val="en-US" w:eastAsia="zh-CN"/>
            <w:rPrChange w:id="912" w:author="零 [2]" w:date="2025-11-12T12:10:46Z">
              <w:rPr>
                <w:rFonts w:hint="eastAsia" w:ascii="PingFang SC Semibold" w:hAnsi="PingFang SC Semibold" w:eastAsia="PingFang SC Semibold" w:cs="PingFang SC Semibold"/>
                <w:b/>
                <w:bCs/>
                <w:spacing w:val="-2"/>
                <w:sz w:val="21"/>
                <w:szCs w:val="21"/>
                <w:lang w:val="en-US" w:eastAsia="zh-CN"/>
              </w:rPr>
            </w:rPrChange>
          </w:rPr>
          <w:t>应⽤管型绷带⽽不是胶带来覆盖和固定敷料</w:t>
        </w:r>
      </w:ins>
      <w:ins w:id="914" w:author="零 [2]" w:date="2025-11-12T15:00:44Z">
        <w:r>
          <w:rPr>
            <w:rFonts w:hint="eastAsia" w:ascii="PingFang SC" w:hAnsi="PingFang SC" w:eastAsia="PingFang SC" w:cs="PingFang SC"/>
            <w:b w:val="0"/>
            <w:bCs w:val="0"/>
            <w:spacing w:val="-2"/>
            <w:sz w:val="21"/>
            <w:szCs w:val="21"/>
            <w:lang w:val="en-US" w:eastAsia="zh-CN"/>
          </w:rPr>
          <w:t>；</w:t>
        </w:r>
      </w:ins>
      <w:ins w:id="915" w:author="零 [2]" w:date="2025-11-12T15:00:50Z">
        <w:r>
          <w:rPr>
            <w:rFonts w:hint="eastAsia" w:ascii="PingFang SC" w:hAnsi="PingFang SC" w:eastAsia="PingFang SC" w:cs="PingFang SC"/>
            <w:b w:val="0"/>
            <w:bCs w:val="0"/>
            <w:spacing w:val="-2"/>
            <w:sz w:val="21"/>
            <w:szCs w:val="21"/>
            <w:lang w:val="en-US" w:eastAsia="zh-CN"/>
          </w:rPr>
          <w:t>婴幼儿</w:t>
        </w:r>
      </w:ins>
      <w:ins w:id="916" w:author="零 [2]" w:date="2025-11-12T15:00:52Z">
        <w:r>
          <w:rPr>
            <w:rFonts w:hint="eastAsia" w:ascii="PingFang SC" w:hAnsi="PingFang SC" w:eastAsia="PingFang SC" w:cs="PingFang SC"/>
            <w:b w:val="0"/>
            <w:bCs w:val="0"/>
            <w:spacing w:val="-2"/>
            <w:sz w:val="21"/>
            <w:szCs w:val="21"/>
            <w:lang w:val="en-US" w:eastAsia="zh-CN"/>
          </w:rPr>
          <w:t>可</w:t>
        </w:r>
      </w:ins>
      <w:ins w:id="917" w:author="零 [2]" w:date="2025-11-12T15:00:53Z">
        <w:r>
          <w:rPr>
            <w:rFonts w:hint="eastAsia" w:ascii="PingFang SC" w:hAnsi="PingFang SC" w:eastAsia="PingFang SC" w:cs="PingFang SC"/>
            <w:b w:val="0"/>
            <w:bCs w:val="0"/>
            <w:spacing w:val="-2"/>
            <w:sz w:val="21"/>
            <w:szCs w:val="21"/>
            <w:lang w:val="en-US" w:eastAsia="zh-CN"/>
          </w:rPr>
          <w:t>使用</w:t>
        </w:r>
      </w:ins>
      <w:ins w:id="918" w:author="零 [2]" w:date="2025-11-12T15:00:58Z">
        <w:r>
          <w:rPr>
            <w:rFonts w:hint="eastAsia" w:ascii="PingFang SC" w:hAnsi="PingFang SC" w:eastAsia="PingFang SC" w:cs="PingFang SC"/>
            <w:b w:val="0"/>
            <w:bCs w:val="0"/>
            <w:spacing w:val="-2"/>
            <w:sz w:val="21"/>
            <w:szCs w:val="21"/>
            <w:lang w:val="en-US" w:eastAsia="zh-CN"/>
          </w:rPr>
          <w:t>温热</w:t>
        </w:r>
      </w:ins>
      <w:ins w:id="919" w:author="零 [2]" w:date="2025-11-12T15:01:00Z">
        <w:r>
          <w:rPr>
            <w:rFonts w:hint="eastAsia" w:ascii="PingFang SC" w:hAnsi="PingFang SC" w:eastAsia="PingFang SC" w:cs="PingFang SC"/>
            <w:b w:val="0"/>
            <w:bCs w:val="0"/>
            <w:spacing w:val="-2"/>
            <w:sz w:val="21"/>
            <w:szCs w:val="21"/>
            <w:lang w:val="en-US" w:eastAsia="zh-CN"/>
          </w:rPr>
          <w:t>清洁</w:t>
        </w:r>
      </w:ins>
      <w:ins w:id="920" w:author="零 [2]" w:date="2025-11-12T15:01:03Z">
        <w:r>
          <w:rPr>
            <w:rFonts w:hint="eastAsia" w:ascii="PingFang SC" w:hAnsi="PingFang SC" w:eastAsia="PingFang SC" w:cs="PingFang SC"/>
            <w:b w:val="0"/>
            <w:bCs w:val="0"/>
            <w:spacing w:val="-2"/>
            <w:sz w:val="21"/>
            <w:szCs w:val="21"/>
            <w:lang w:val="en-US" w:eastAsia="zh-CN"/>
          </w:rPr>
          <w:t>容易</w:t>
        </w:r>
      </w:ins>
      <w:ins w:id="921" w:author="零 [2]" w:date="2025-11-12T15:01:06Z">
        <w:r>
          <w:rPr>
            <w:rFonts w:hint="eastAsia" w:ascii="PingFang SC" w:hAnsi="PingFang SC" w:eastAsia="PingFang SC" w:cs="PingFang SC"/>
            <w:b w:val="0"/>
            <w:bCs w:val="0"/>
            <w:spacing w:val="-2"/>
            <w:sz w:val="21"/>
            <w:szCs w:val="21"/>
            <w:lang w:val="en-US" w:eastAsia="zh-CN"/>
          </w:rPr>
          <w:t>减少</w:t>
        </w:r>
      </w:ins>
      <w:ins w:id="922" w:author="零 [2]" w:date="2025-11-12T15:01:07Z">
        <w:r>
          <w:rPr>
            <w:rFonts w:hint="eastAsia" w:ascii="PingFang SC" w:hAnsi="PingFang SC" w:eastAsia="PingFang SC" w:cs="PingFang SC"/>
            <w:b w:val="0"/>
            <w:bCs w:val="0"/>
            <w:spacing w:val="-2"/>
            <w:sz w:val="21"/>
            <w:szCs w:val="21"/>
            <w:lang w:val="en-US" w:eastAsia="zh-CN"/>
          </w:rPr>
          <w:t>清洁</w:t>
        </w:r>
      </w:ins>
      <w:ins w:id="923" w:author="零 [2]" w:date="2025-11-12T15:01:09Z">
        <w:r>
          <w:rPr>
            <w:rFonts w:hint="eastAsia" w:ascii="PingFang SC" w:hAnsi="PingFang SC" w:eastAsia="PingFang SC" w:cs="PingFang SC"/>
            <w:b w:val="0"/>
            <w:bCs w:val="0"/>
            <w:spacing w:val="-2"/>
            <w:sz w:val="21"/>
            <w:szCs w:val="21"/>
            <w:lang w:val="en-US" w:eastAsia="zh-CN"/>
          </w:rPr>
          <w:t>时的</w:t>
        </w:r>
      </w:ins>
      <w:ins w:id="924" w:author="零 [2]" w:date="2025-11-12T15:01:14Z">
        <w:r>
          <w:rPr>
            <w:rFonts w:hint="eastAsia" w:ascii="PingFang SC" w:hAnsi="PingFang SC" w:eastAsia="PingFang SC" w:cs="PingFang SC"/>
            <w:b w:val="0"/>
            <w:bCs w:val="0"/>
            <w:spacing w:val="-2"/>
            <w:sz w:val="21"/>
            <w:szCs w:val="21"/>
            <w:lang w:val="en-US" w:eastAsia="zh-CN"/>
          </w:rPr>
          <w:t>疼痛。</w:t>
        </w:r>
      </w:ins>
      <w:ins w:id="925" w:author="零 [2]" w:date="2025-11-12T15:05:11Z">
        <w:r>
          <w:rPr>
            <w:rFonts w:hint="eastAsia" w:ascii="PingFang SC" w:hAnsi="PingFang SC" w:eastAsia="PingFang SC" w:cs="PingFang SC"/>
            <w:b w:val="0"/>
            <w:bCs w:val="0"/>
            <w:spacing w:val="-2"/>
            <w:sz w:val="21"/>
            <w:szCs w:val="21"/>
            <w:lang w:val="en-US" w:eastAsia="zh-CN"/>
          </w:rPr>
          <w:t>新生儿</w:t>
        </w:r>
      </w:ins>
      <w:ins w:id="926" w:author="零 [2]" w:date="2025-11-12T15:05:12Z">
        <w:r>
          <w:rPr>
            <w:rFonts w:hint="eastAsia" w:ascii="PingFang SC" w:hAnsi="PingFang SC" w:eastAsia="PingFang SC" w:cs="PingFang SC"/>
            <w:b w:val="0"/>
            <w:bCs w:val="0"/>
            <w:spacing w:val="-2"/>
            <w:sz w:val="21"/>
            <w:szCs w:val="21"/>
            <w:lang w:val="en-US" w:eastAsia="zh-CN"/>
          </w:rPr>
          <w:t>可</w:t>
        </w:r>
      </w:ins>
      <w:ins w:id="927" w:author="零 [2]" w:date="2025-11-12T15:05:15Z">
        <w:r>
          <w:rPr>
            <w:rFonts w:hint="eastAsia" w:ascii="PingFang SC" w:hAnsi="PingFang SC" w:eastAsia="PingFang SC" w:cs="PingFang SC"/>
            <w:b w:val="0"/>
            <w:bCs w:val="0"/>
            <w:spacing w:val="-2"/>
            <w:sz w:val="21"/>
            <w:szCs w:val="21"/>
            <w:lang w:val="en-US" w:eastAsia="zh-CN"/>
          </w:rPr>
          <w:t>使用</w:t>
        </w:r>
      </w:ins>
      <w:ins w:id="928" w:author="零 [2]" w:date="2025-11-12T15:05:22Z">
        <w:r>
          <w:rPr>
            <w:rFonts w:hint="eastAsia" w:ascii="PingFang SC" w:hAnsi="PingFang SC" w:eastAsia="PingFang SC" w:cs="PingFang SC"/>
            <w:b w:val="0"/>
            <w:bCs w:val="0"/>
            <w:spacing w:val="-2"/>
            <w:sz w:val="21"/>
            <w:szCs w:val="21"/>
            <w:lang w:val="en-US" w:eastAsia="zh-CN"/>
          </w:rPr>
          <w:t>蔗糖</w:t>
        </w:r>
      </w:ins>
      <w:ins w:id="929" w:author="零 [2]" w:date="2025-11-12T15:05:23Z">
        <w:r>
          <w:rPr>
            <w:rFonts w:hint="eastAsia" w:ascii="PingFang SC" w:hAnsi="PingFang SC" w:eastAsia="PingFang SC" w:cs="PingFang SC"/>
            <w:b w:val="0"/>
            <w:bCs w:val="0"/>
            <w:spacing w:val="-2"/>
            <w:sz w:val="21"/>
            <w:szCs w:val="21"/>
            <w:lang w:val="en-US" w:eastAsia="zh-CN"/>
          </w:rPr>
          <w:t>降低</w:t>
        </w:r>
      </w:ins>
      <w:ins w:id="930" w:author="零 [2]" w:date="2025-11-12T15:05:26Z">
        <w:r>
          <w:rPr>
            <w:rFonts w:hint="eastAsia" w:ascii="PingFang SC" w:hAnsi="PingFang SC" w:eastAsia="PingFang SC" w:cs="PingFang SC"/>
            <w:b w:val="0"/>
            <w:bCs w:val="0"/>
            <w:spacing w:val="-2"/>
            <w:sz w:val="21"/>
            <w:szCs w:val="21"/>
            <w:lang w:val="en-US" w:eastAsia="zh-CN"/>
          </w:rPr>
          <w:t>换药</w:t>
        </w:r>
      </w:ins>
      <w:ins w:id="931" w:author="零 [2]" w:date="2025-11-12T15:05:27Z">
        <w:r>
          <w:rPr>
            <w:rFonts w:hint="eastAsia" w:ascii="PingFang SC" w:hAnsi="PingFang SC" w:eastAsia="PingFang SC" w:cs="PingFang SC"/>
            <w:b w:val="0"/>
            <w:bCs w:val="0"/>
            <w:spacing w:val="-2"/>
            <w:sz w:val="21"/>
            <w:szCs w:val="21"/>
            <w:lang w:val="en-US" w:eastAsia="zh-CN"/>
          </w:rPr>
          <w:t>时的</w:t>
        </w:r>
      </w:ins>
      <w:ins w:id="932" w:author="零 [2]" w:date="2025-11-12T15:05:29Z">
        <w:r>
          <w:rPr>
            <w:rFonts w:hint="eastAsia" w:ascii="PingFang SC" w:hAnsi="PingFang SC" w:eastAsia="PingFang SC" w:cs="PingFang SC"/>
            <w:b w:val="0"/>
            <w:bCs w:val="0"/>
            <w:spacing w:val="-2"/>
            <w:sz w:val="21"/>
            <w:szCs w:val="21"/>
            <w:lang w:val="en-US" w:eastAsia="zh-CN"/>
          </w:rPr>
          <w:t>疼痛</w:t>
        </w:r>
      </w:ins>
      <w:ins w:id="933" w:author="零 [2]" w:date="2025-11-12T15:05:30Z">
        <w:r>
          <w:rPr>
            <w:rFonts w:hint="eastAsia" w:ascii="PingFang SC" w:hAnsi="PingFang SC" w:eastAsia="PingFang SC" w:cs="PingFang SC"/>
            <w:b w:val="0"/>
            <w:bCs w:val="0"/>
            <w:spacing w:val="-2"/>
            <w:sz w:val="21"/>
            <w:szCs w:val="21"/>
            <w:lang w:val="en-US" w:eastAsia="zh-CN"/>
          </w:rPr>
          <w:t>。</w:t>
        </w:r>
      </w:ins>
    </w:p>
    <w:p w14:paraId="496B99E6">
      <w:pPr>
        <w:spacing w:before="28" w:line="178" w:lineRule="auto"/>
        <w:ind w:left="38" w:firstLine="421"/>
        <w:rPr>
          <w:rFonts w:hint="eastAsia" w:ascii="PingFang SC Semibold" w:hAnsi="PingFang SC Semibold" w:eastAsia="PingFang SC Semibold" w:cs="PingFang SC Semibold"/>
          <w:b/>
          <w:bCs/>
          <w:spacing w:val="-2"/>
          <w:sz w:val="21"/>
          <w:szCs w:val="21"/>
          <w:lang w:val="en-US" w:eastAsia="zh-CN"/>
          <w:rPrChange w:id="934" w:author="零 [2]" w:date="2025-11-12T12:10:28Z">
            <w:rPr>
              <w:rFonts w:hint="default" w:ascii="PingFang SC" w:hAnsi="PingFang SC" w:eastAsia="PingFang SC" w:cs="PingFang SC"/>
              <w:spacing w:val="-2"/>
              <w:sz w:val="21"/>
              <w:szCs w:val="21"/>
              <w:lang w:val="en-US" w:eastAsia="zh-CN"/>
            </w:rPr>
          </w:rPrChange>
        </w:rPr>
      </w:pPr>
    </w:p>
    <w:p w14:paraId="375F7340">
      <w:pPr>
        <w:spacing w:before="28" w:line="178" w:lineRule="auto"/>
        <w:ind w:left="38" w:firstLine="421"/>
        <w:rPr>
          <w:rFonts w:ascii="PingFang SC" w:hAnsi="PingFang SC" w:eastAsia="PingFang SC" w:cs="PingFang SC"/>
          <w:b/>
          <w:bCs/>
          <w:spacing w:val="-5"/>
          <w:sz w:val="21"/>
          <w:szCs w:val="21"/>
          <w:rPrChange w:id="936" w:author="零 [2]" w:date="2025-11-12T12:05:54Z">
            <w:rPr>
              <w:rFonts w:ascii="PingFang SC" w:hAnsi="PingFang SC" w:eastAsia="PingFang SC" w:cs="PingFang SC"/>
              <w:sz w:val="21"/>
              <w:szCs w:val="21"/>
            </w:rPr>
          </w:rPrChange>
        </w:rPr>
        <w:pPrChange w:id="935" w:author="零 [2]" w:date="2025-11-12T16:02:27Z">
          <w:pPr>
            <w:spacing w:before="32" w:line="191" w:lineRule="auto"/>
            <w:ind w:left="464"/>
          </w:pPr>
        </w:pPrChange>
      </w:pPr>
      <w:r>
        <w:rPr>
          <w:rFonts w:ascii="PingFang SC" w:hAnsi="PingFang SC" w:eastAsia="PingFang SC" w:cs="PingFang SC"/>
          <w:b/>
          <w:bCs/>
          <w:spacing w:val="-5"/>
          <w:sz w:val="21"/>
          <w:szCs w:val="21"/>
          <w:rPrChange w:id="937" w:author="零 [2]" w:date="2025-11-12T12:05:54Z">
            <w:rPr>
              <w:rFonts w:ascii="PingFang SC" w:hAnsi="PingFang SC" w:eastAsia="PingFang SC" w:cs="PingFang SC"/>
              <w:b/>
              <w:bCs/>
              <w:spacing w:val="-3"/>
              <w:sz w:val="21"/>
              <w:szCs w:val="21"/>
            </w:rPr>
          </w:rPrChange>
        </w:rPr>
        <w:t>定期清洗皮肤</w:t>
      </w:r>
      <w:r>
        <w:rPr>
          <w:rFonts w:ascii="PingFang SC" w:hAnsi="PingFang SC" w:eastAsia="PingFang SC" w:cs="PingFang SC"/>
          <w:b w:val="0"/>
          <w:bCs w:val="0"/>
          <w:spacing w:val="-5"/>
          <w:sz w:val="21"/>
          <w:szCs w:val="21"/>
          <w:rPrChange w:id="938" w:author="零 [2]" w:date="2025-11-12T12:05:57Z">
            <w:rPr>
              <w:rFonts w:ascii="PingFang SC" w:hAnsi="PingFang SC" w:eastAsia="PingFang SC" w:cs="PingFang SC"/>
              <w:spacing w:val="-3"/>
              <w:sz w:val="21"/>
              <w:szCs w:val="21"/>
            </w:rPr>
          </w:rPrChange>
        </w:rPr>
        <w:t>：</w:t>
      </w:r>
      <w:ins w:id="939" w:author="零 [2]" w:date="2025-11-12T12:03:38Z">
        <w:r>
          <w:rPr>
            <w:rFonts w:hint="default" w:ascii="PingFang SC" w:hAnsi="PingFang SC" w:eastAsia="PingFang SC" w:cs="PingFang SC"/>
            <w:b w:val="0"/>
            <w:bCs w:val="0"/>
            <w:spacing w:val="-5"/>
            <w:sz w:val="21"/>
            <w:szCs w:val="21"/>
            <w:lang w:val="en-US" w:eastAsia="zh-CN"/>
            <w:rPrChange w:id="940" w:author="零 [2]" w:date="2025-11-12T12:05:57Z">
              <w:rPr>
                <w:rFonts w:hint="eastAsia" w:ascii="PingFang SC" w:hAnsi="PingFang SC" w:eastAsia="PingFang SC" w:cs="PingFang SC"/>
                <w:spacing w:val="-3"/>
                <w:sz w:val="21"/>
                <w:szCs w:val="21"/>
                <w:lang w:val="en-US" w:eastAsia="zh-CN"/>
              </w:rPr>
            </w:rPrChange>
          </w:rPr>
          <w:t>对于</w:t>
        </w:r>
      </w:ins>
      <w:ins w:id="942" w:author="零 [2]" w:date="2025-11-12T12:03:45Z">
        <w:r>
          <w:rPr>
            <w:rFonts w:hint="default" w:ascii="PingFang SC" w:hAnsi="PingFang SC" w:eastAsia="PingFang SC" w:cs="PingFang SC"/>
            <w:b w:val="0"/>
            <w:bCs w:val="0"/>
            <w:spacing w:val="-5"/>
            <w:sz w:val="21"/>
            <w:szCs w:val="21"/>
            <w:lang w:val="en-US" w:eastAsia="zh-CN"/>
            <w:rPrChange w:id="943" w:author="零 [2]" w:date="2025-11-12T12:05:57Z">
              <w:rPr>
                <w:rFonts w:hint="eastAsia" w:ascii="PingFang SC" w:hAnsi="PingFang SC" w:eastAsia="PingFang SC" w:cs="PingFang SC"/>
                <w:spacing w:val="-3"/>
                <w:sz w:val="21"/>
                <w:szCs w:val="21"/>
                <w:lang w:val="en-US" w:eastAsia="zh-CN"/>
              </w:rPr>
            </w:rPrChange>
          </w:rPr>
          <w:t>重型</w:t>
        </w:r>
      </w:ins>
      <w:ins w:id="945" w:author="零 [2]" w:date="2025-11-12T12:03:47Z">
        <w:r>
          <w:rPr>
            <w:rFonts w:hint="default" w:ascii="PingFang SC" w:hAnsi="PingFang SC" w:eastAsia="PingFang SC" w:cs="PingFang SC"/>
            <w:b w:val="0"/>
            <w:bCs w:val="0"/>
            <w:spacing w:val="-5"/>
            <w:sz w:val="21"/>
            <w:szCs w:val="21"/>
            <w:lang w:val="en-US" w:eastAsia="zh-CN"/>
            <w:rPrChange w:id="946" w:author="零 [2]" w:date="2025-11-12T12:05:57Z">
              <w:rPr>
                <w:rFonts w:hint="default" w:ascii="PingFang SC" w:hAnsi="PingFang SC" w:eastAsia="PingFang SC" w:cs="PingFang SC"/>
                <w:spacing w:val="-3"/>
                <w:sz w:val="21"/>
                <w:szCs w:val="21"/>
                <w:lang w:val="en-US" w:eastAsia="zh-CN"/>
              </w:rPr>
            </w:rPrChange>
          </w:rPr>
          <w:t>EB</w:t>
        </w:r>
      </w:ins>
      <w:ins w:id="948" w:author="零 [2]" w:date="2025-11-12T12:03:48Z">
        <w:r>
          <w:rPr>
            <w:rFonts w:hint="default" w:ascii="PingFang SC" w:hAnsi="PingFang SC" w:eastAsia="PingFang SC" w:cs="PingFang SC"/>
            <w:b w:val="0"/>
            <w:bCs w:val="0"/>
            <w:spacing w:val="-5"/>
            <w:sz w:val="21"/>
            <w:szCs w:val="21"/>
            <w:lang w:val="en-US" w:eastAsia="zh-CN"/>
            <w:rPrChange w:id="949" w:author="零 [2]" w:date="2025-11-12T12:05:57Z">
              <w:rPr>
                <w:rFonts w:hint="eastAsia" w:ascii="PingFang SC" w:hAnsi="PingFang SC" w:eastAsia="PingFang SC" w:cs="PingFang SC"/>
                <w:spacing w:val="-3"/>
                <w:sz w:val="21"/>
                <w:szCs w:val="21"/>
                <w:lang w:val="en-US" w:eastAsia="zh-CN"/>
              </w:rPr>
            </w:rPrChange>
          </w:rPr>
          <w:t>和</w:t>
        </w:r>
      </w:ins>
      <w:ins w:id="951" w:author="零 [2]" w:date="2025-11-12T12:03:53Z">
        <w:r>
          <w:rPr>
            <w:rFonts w:hint="default" w:ascii="PingFang SC" w:hAnsi="PingFang SC" w:eastAsia="PingFang SC" w:cs="PingFang SC"/>
            <w:b w:val="0"/>
            <w:bCs w:val="0"/>
            <w:spacing w:val="-5"/>
            <w:sz w:val="21"/>
            <w:szCs w:val="21"/>
            <w:lang w:val="en-US" w:eastAsia="zh-CN"/>
            <w:rPrChange w:id="952" w:author="零 [2]" w:date="2025-11-12T12:05:57Z">
              <w:rPr>
                <w:rFonts w:hint="eastAsia" w:ascii="PingFang SC" w:hAnsi="PingFang SC" w:eastAsia="PingFang SC" w:cs="PingFang SC"/>
                <w:spacing w:val="-3"/>
                <w:sz w:val="21"/>
                <w:szCs w:val="21"/>
                <w:lang w:val="en-US" w:eastAsia="zh-CN"/>
              </w:rPr>
            </w:rPrChange>
          </w:rPr>
          <w:t>开放性伤口的</w:t>
        </w:r>
      </w:ins>
      <w:ins w:id="954" w:author="零 [2]" w:date="2025-11-12T12:03:54Z">
        <w:r>
          <w:rPr>
            <w:rFonts w:hint="default" w:ascii="PingFang SC" w:hAnsi="PingFang SC" w:eastAsia="PingFang SC" w:cs="PingFang SC"/>
            <w:b w:val="0"/>
            <w:bCs w:val="0"/>
            <w:spacing w:val="-5"/>
            <w:sz w:val="21"/>
            <w:szCs w:val="21"/>
            <w:lang w:val="en-US" w:eastAsia="zh-CN"/>
            <w:rPrChange w:id="955" w:author="零 [2]" w:date="2025-11-12T12:05:57Z">
              <w:rPr>
                <w:rFonts w:hint="eastAsia" w:ascii="PingFang SC" w:hAnsi="PingFang SC" w:eastAsia="PingFang SC" w:cs="PingFang SC"/>
                <w:spacing w:val="-3"/>
                <w:sz w:val="21"/>
                <w:szCs w:val="21"/>
                <w:lang w:val="en-US" w:eastAsia="zh-CN"/>
              </w:rPr>
            </w:rPrChange>
          </w:rPr>
          <w:t>患者</w:t>
        </w:r>
      </w:ins>
      <w:ins w:id="957" w:author="零 [2]" w:date="2025-11-12T12:03:55Z">
        <w:r>
          <w:rPr>
            <w:rFonts w:hint="default" w:ascii="PingFang SC" w:hAnsi="PingFang SC" w:eastAsia="PingFang SC" w:cs="PingFang SC"/>
            <w:b w:val="0"/>
            <w:bCs w:val="0"/>
            <w:spacing w:val="-5"/>
            <w:sz w:val="21"/>
            <w:szCs w:val="21"/>
            <w:lang w:val="en-US" w:eastAsia="zh-CN"/>
            <w:rPrChange w:id="958" w:author="零 [2]" w:date="2025-11-12T12:05:57Z">
              <w:rPr>
                <w:rFonts w:hint="eastAsia" w:ascii="PingFang SC" w:hAnsi="PingFang SC" w:eastAsia="PingFang SC" w:cs="PingFang SC"/>
                <w:spacing w:val="-3"/>
                <w:sz w:val="21"/>
                <w:szCs w:val="21"/>
                <w:lang w:val="en-US" w:eastAsia="zh-CN"/>
              </w:rPr>
            </w:rPrChange>
          </w:rPr>
          <w:t>，</w:t>
        </w:r>
      </w:ins>
      <w:ins w:id="960" w:author="零 [2]" w:date="2025-11-12T12:03:57Z">
        <w:r>
          <w:rPr>
            <w:rFonts w:hint="default" w:ascii="PingFang SC" w:hAnsi="PingFang SC" w:eastAsia="PingFang SC" w:cs="PingFang SC"/>
            <w:b w:val="0"/>
            <w:bCs w:val="0"/>
            <w:spacing w:val="-5"/>
            <w:sz w:val="21"/>
            <w:szCs w:val="21"/>
            <w:lang w:val="en-US" w:eastAsia="zh-CN"/>
            <w:rPrChange w:id="961" w:author="零 [2]" w:date="2025-11-12T12:05:57Z">
              <w:rPr>
                <w:rFonts w:hint="eastAsia" w:ascii="PingFang SC" w:hAnsi="PingFang SC" w:eastAsia="PingFang SC" w:cs="PingFang SC"/>
                <w:spacing w:val="-3"/>
                <w:sz w:val="21"/>
                <w:szCs w:val="21"/>
                <w:lang w:val="en-US" w:eastAsia="zh-CN"/>
              </w:rPr>
            </w:rPrChange>
          </w:rPr>
          <w:t>可</w:t>
        </w:r>
      </w:ins>
      <w:ins w:id="963" w:author="零 [2]" w:date="2025-11-12T12:03:59Z">
        <w:r>
          <w:rPr>
            <w:rFonts w:hint="default" w:ascii="PingFang SC" w:hAnsi="PingFang SC" w:eastAsia="PingFang SC" w:cs="PingFang SC"/>
            <w:b w:val="0"/>
            <w:bCs w:val="0"/>
            <w:spacing w:val="-5"/>
            <w:sz w:val="21"/>
            <w:szCs w:val="21"/>
            <w:lang w:val="en-US" w:eastAsia="zh-CN"/>
            <w:rPrChange w:id="964" w:author="零 [2]" w:date="2025-11-12T12:05:57Z">
              <w:rPr>
                <w:rFonts w:hint="eastAsia" w:ascii="PingFang SC" w:hAnsi="PingFang SC" w:eastAsia="PingFang SC" w:cs="PingFang SC"/>
                <w:spacing w:val="-3"/>
                <w:sz w:val="21"/>
                <w:szCs w:val="21"/>
                <w:lang w:val="en-US" w:eastAsia="zh-CN"/>
              </w:rPr>
            </w:rPrChange>
          </w:rPr>
          <w:t>使用</w:t>
        </w:r>
      </w:ins>
      <w:ins w:id="966" w:author="零 [2]" w:date="2025-11-12T12:04:00Z">
        <w:r>
          <w:rPr>
            <w:rFonts w:hint="default" w:ascii="PingFang SC" w:hAnsi="PingFang SC" w:eastAsia="PingFang SC" w:cs="PingFang SC"/>
            <w:b w:val="0"/>
            <w:bCs w:val="0"/>
            <w:spacing w:val="-5"/>
            <w:sz w:val="21"/>
            <w:szCs w:val="21"/>
            <w:lang w:val="en-US" w:eastAsia="zh-CN"/>
            <w:rPrChange w:id="967" w:author="零 [2]" w:date="2025-11-12T12:05:57Z">
              <w:rPr>
                <w:rFonts w:hint="eastAsia" w:ascii="PingFang SC" w:hAnsi="PingFang SC" w:eastAsia="PingFang SC" w:cs="PingFang SC"/>
                <w:spacing w:val="-3"/>
                <w:sz w:val="21"/>
                <w:szCs w:val="21"/>
                <w:lang w:val="en-US" w:eastAsia="zh-CN"/>
              </w:rPr>
            </w:rPrChange>
          </w:rPr>
          <w:t>0.9</w:t>
        </w:r>
      </w:ins>
      <w:ins w:id="969" w:author="零 [2]" w:date="2025-11-12T12:04:04Z">
        <w:r>
          <w:rPr>
            <w:rFonts w:hint="default" w:ascii="PingFang SC" w:hAnsi="PingFang SC" w:eastAsia="PingFang SC" w:cs="PingFang SC"/>
            <w:b w:val="0"/>
            <w:bCs w:val="0"/>
            <w:spacing w:val="-5"/>
            <w:sz w:val="21"/>
            <w:szCs w:val="21"/>
            <w:lang w:val="en-US" w:eastAsia="zh-CN"/>
            <w:rPrChange w:id="970" w:author="零 [2]" w:date="2025-11-12T12:05:57Z">
              <w:rPr>
                <w:rFonts w:hint="eastAsia" w:ascii="PingFang SC" w:hAnsi="PingFang SC" w:eastAsia="PingFang SC" w:cs="PingFang SC"/>
                <w:spacing w:val="-3"/>
                <w:sz w:val="21"/>
                <w:szCs w:val="21"/>
                <w:lang w:val="en-US" w:eastAsia="zh-CN"/>
              </w:rPr>
            </w:rPrChange>
          </w:rPr>
          <w:t>%</w:t>
        </w:r>
      </w:ins>
      <w:ins w:id="972" w:author="零 [2]" w:date="2025-11-12T12:05:24Z">
        <w:r>
          <w:rPr>
            <w:rFonts w:hint="default" w:ascii="PingFang SC" w:hAnsi="PingFang SC" w:eastAsia="PingFang SC" w:cs="PingFang SC"/>
            <w:b w:val="0"/>
            <w:bCs w:val="0"/>
            <w:spacing w:val="-5"/>
            <w:sz w:val="21"/>
            <w:szCs w:val="21"/>
            <w:lang w:val="en-US" w:eastAsia="zh-CN"/>
            <w:rPrChange w:id="973" w:author="零 [2]" w:date="2025-11-12T12:05:57Z">
              <w:rPr>
                <w:rFonts w:hint="eastAsia" w:ascii="PingFang SC" w:hAnsi="PingFang SC" w:eastAsia="PingFang SC" w:cs="PingFang SC"/>
                <w:spacing w:val="-3"/>
                <w:sz w:val="21"/>
                <w:szCs w:val="21"/>
                <w:lang w:val="en-US" w:eastAsia="zh-CN"/>
              </w:rPr>
            </w:rPrChange>
          </w:rPr>
          <w:t>等</w:t>
        </w:r>
      </w:ins>
      <w:ins w:id="975" w:author="零 [2]" w:date="2025-11-12T12:04:11Z">
        <w:r>
          <w:rPr>
            <w:rFonts w:hint="default" w:ascii="PingFang SC" w:hAnsi="PingFang SC" w:eastAsia="PingFang SC" w:cs="PingFang SC"/>
            <w:b w:val="0"/>
            <w:bCs w:val="0"/>
            <w:spacing w:val="-5"/>
            <w:sz w:val="21"/>
            <w:szCs w:val="21"/>
            <w:lang w:val="en-US" w:eastAsia="zh-CN"/>
            <w:rPrChange w:id="976" w:author="零 [2]" w:date="2025-11-12T12:05:57Z">
              <w:rPr>
                <w:rFonts w:hint="eastAsia" w:ascii="PingFang SC" w:hAnsi="PingFang SC" w:eastAsia="PingFang SC" w:cs="PingFang SC"/>
                <w:spacing w:val="-3"/>
                <w:sz w:val="21"/>
                <w:szCs w:val="21"/>
                <w:lang w:val="en-US" w:eastAsia="zh-CN"/>
              </w:rPr>
            </w:rPrChange>
          </w:rPr>
          <w:t>张</w:t>
        </w:r>
      </w:ins>
      <w:ins w:id="978" w:author="零 [2]" w:date="2025-11-12T12:04:17Z">
        <w:r>
          <w:rPr>
            <w:rFonts w:hint="default" w:ascii="PingFang SC" w:hAnsi="PingFang SC" w:eastAsia="PingFang SC" w:cs="PingFang SC"/>
            <w:b w:val="0"/>
            <w:bCs w:val="0"/>
            <w:spacing w:val="-5"/>
            <w:sz w:val="21"/>
            <w:szCs w:val="21"/>
            <w:lang w:val="en-US" w:eastAsia="zh-CN"/>
            <w:rPrChange w:id="979" w:author="零 [2]" w:date="2025-11-12T12:05:57Z">
              <w:rPr>
                <w:rFonts w:hint="eastAsia" w:ascii="PingFang SC" w:hAnsi="PingFang SC" w:eastAsia="PingFang SC" w:cs="PingFang SC"/>
                <w:spacing w:val="-3"/>
                <w:sz w:val="21"/>
                <w:szCs w:val="21"/>
                <w:lang w:val="en-US" w:eastAsia="zh-CN"/>
              </w:rPr>
            </w:rPrChange>
          </w:rPr>
          <w:t>盐水</w:t>
        </w:r>
      </w:ins>
      <w:ins w:id="981" w:author="零 [2]" w:date="2025-11-12T12:04:18Z">
        <w:r>
          <w:rPr>
            <w:rFonts w:hint="default" w:ascii="PingFang SC" w:hAnsi="PingFang SC" w:eastAsia="PingFang SC" w:cs="PingFang SC"/>
            <w:b w:val="0"/>
            <w:bCs w:val="0"/>
            <w:spacing w:val="-5"/>
            <w:sz w:val="21"/>
            <w:szCs w:val="21"/>
            <w:lang w:val="en-US" w:eastAsia="zh-CN"/>
            <w:rPrChange w:id="982" w:author="零 [2]" w:date="2025-11-12T12:05:57Z">
              <w:rPr>
                <w:rFonts w:hint="eastAsia" w:ascii="PingFang SC" w:hAnsi="PingFang SC" w:eastAsia="PingFang SC" w:cs="PingFang SC"/>
                <w:spacing w:val="-3"/>
                <w:sz w:val="21"/>
                <w:szCs w:val="21"/>
                <w:lang w:val="en-US" w:eastAsia="zh-CN"/>
              </w:rPr>
            </w:rPrChange>
          </w:rPr>
          <w:t>洗澡</w:t>
        </w:r>
      </w:ins>
      <w:ins w:id="984" w:author="零 [2]" w:date="2025-11-12T12:04:20Z">
        <w:r>
          <w:rPr>
            <w:rFonts w:hint="default" w:ascii="PingFang SC" w:hAnsi="PingFang SC" w:eastAsia="PingFang SC" w:cs="PingFang SC"/>
            <w:b w:val="0"/>
            <w:bCs w:val="0"/>
            <w:spacing w:val="-5"/>
            <w:sz w:val="21"/>
            <w:szCs w:val="21"/>
            <w:lang w:val="en-US" w:eastAsia="zh-CN"/>
            <w:rPrChange w:id="985" w:author="零 [2]" w:date="2025-11-12T12:05:57Z">
              <w:rPr>
                <w:rFonts w:hint="eastAsia" w:ascii="PingFang SC" w:hAnsi="PingFang SC" w:eastAsia="PingFang SC" w:cs="PingFang SC"/>
                <w:spacing w:val="-3"/>
                <w:sz w:val="21"/>
                <w:szCs w:val="21"/>
                <w:lang w:val="en-US" w:eastAsia="zh-CN"/>
              </w:rPr>
            </w:rPrChange>
          </w:rPr>
          <w:t>可</w:t>
        </w:r>
      </w:ins>
      <w:ins w:id="987" w:author="零 [2]" w:date="2025-11-12T12:04:22Z">
        <w:r>
          <w:rPr>
            <w:rFonts w:hint="default" w:ascii="PingFang SC" w:hAnsi="PingFang SC" w:eastAsia="PingFang SC" w:cs="PingFang SC"/>
            <w:b w:val="0"/>
            <w:bCs w:val="0"/>
            <w:spacing w:val="-5"/>
            <w:sz w:val="21"/>
            <w:szCs w:val="21"/>
            <w:lang w:val="en-US" w:eastAsia="zh-CN"/>
            <w:rPrChange w:id="988" w:author="零 [2]" w:date="2025-11-12T12:05:57Z">
              <w:rPr>
                <w:rFonts w:hint="eastAsia" w:ascii="PingFang SC" w:hAnsi="PingFang SC" w:eastAsia="PingFang SC" w:cs="PingFang SC"/>
                <w:spacing w:val="-3"/>
                <w:sz w:val="21"/>
                <w:szCs w:val="21"/>
                <w:lang w:val="en-US" w:eastAsia="zh-CN"/>
              </w:rPr>
            </w:rPrChange>
          </w:rPr>
          <w:t>减轻</w:t>
        </w:r>
      </w:ins>
      <w:ins w:id="990" w:author="零 [2]" w:date="2025-11-12T12:04:25Z">
        <w:r>
          <w:rPr>
            <w:rFonts w:hint="default" w:ascii="PingFang SC" w:hAnsi="PingFang SC" w:eastAsia="PingFang SC" w:cs="PingFang SC"/>
            <w:b w:val="0"/>
            <w:bCs w:val="0"/>
            <w:spacing w:val="-5"/>
            <w:sz w:val="21"/>
            <w:szCs w:val="21"/>
            <w:lang w:val="en-US" w:eastAsia="zh-CN"/>
            <w:rPrChange w:id="991" w:author="零 [2]" w:date="2025-11-12T12:05:57Z">
              <w:rPr>
                <w:rFonts w:hint="eastAsia" w:ascii="PingFang SC" w:hAnsi="PingFang SC" w:eastAsia="PingFang SC" w:cs="PingFang SC"/>
                <w:spacing w:val="-3"/>
                <w:sz w:val="21"/>
                <w:szCs w:val="21"/>
                <w:lang w:val="en-US" w:eastAsia="zh-CN"/>
              </w:rPr>
            </w:rPrChange>
          </w:rPr>
          <w:t>疼痛</w:t>
        </w:r>
      </w:ins>
      <w:ins w:id="993" w:author="零 [2]" w:date="2025-11-12T12:04:30Z">
        <w:r>
          <w:rPr>
            <w:rFonts w:hint="default" w:ascii="PingFang SC" w:hAnsi="PingFang SC" w:eastAsia="PingFang SC" w:cs="PingFang SC"/>
            <w:b w:val="0"/>
            <w:bCs w:val="0"/>
            <w:spacing w:val="-5"/>
            <w:sz w:val="21"/>
            <w:szCs w:val="21"/>
            <w:lang w:val="en-US" w:eastAsia="zh-CN"/>
            <w:rPrChange w:id="994" w:author="零 [2]" w:date="2025-11-12T12:05:57Z">
              <w:rPr>
                <w:rFonts w:hint="eastAsia" w:ascii="PingFang SC" w:hAnsi="PingFang SC" w:eastAsia="PingFang SC" w:cs="PingFang SC"/>
                <w:spacing w:val="-3"/>
                <w:sz w:val="21"/>
                <w:szCs w:val="21"/>
                <w:lang w:val="en-US" w:eastAsia="zh-CN"/>
              </w:rPr>
            </w:rPrChange>
          </w:rPr>
          <w:t>，</w:t>
        </w:r>
      </w:ins>
      <w:ins w:id="996" w:author="零 [2]" w:date="2025-11-12T12:04:31Z">
        <w:r>
          <w:rPr>
            <w:rFonts w:hint="default" w:ascii="PingFang SC" w:hAnsi="PingFang SC" w:eastAsia="PingFang SC" w:cs="PingFang SC"/>
            <w:b w:val="0"/>
            <w:bCs w:val="0"/>
            <w:spacing w:val="-5"/>
            <w:sz w:val="21"/>
            <w:szCs w:val="21"/>
            <w:lang w:val="en-US" w:eastAsia="zh-CN"/>
            <w:rPrChange w:id="997" w:author="零 [2]" w:date="2025-11-12T12:05:57Z">
              <w:rPr>
                <w:rFonts w:hint="eastAsia" w:ascii="PingFang SC" w:hAnsi="PingFang SC" w:eastAsia="PingFang SC" w:cs="PingFang SC"/>
                <w:spacing w:val="-3"/>
                <w:sz w:val="21"/>
                <w:szCs w:val="21"/>
                <w:lang w:val="en-US" w:eastAsia="zh-CN"/>
              </w:rPr>
            </w:rPrChange>
          </w:rPr>
          <w:t>有</w:t>
        </w:r>
      </w:ins>
      <w:ins w:id="999" w:author="零 [2]" w:date="2025-11-12T12:04:32Z">
        <w:r>
          <w:rPr>
            <w:rFonts w:hint="default" w:ascii="PingFang SC" w:hAnsi="PingFang SC" w:eastAsia="PingFang SC" w:cs="PingFang SC"/>
            <w:b w:val="0"/>
            <w:bCs w:val="0"/>
            <w:spacing w:val="-5"/>
            <w:sz w:val="21"/>
            <w:szCs w:val="21"/>
            <w:lang w:val="en-US" w:eastAsia="zh-CN"/>
            <w:rPrChange w:id="1000" w:author="零 [2]" w:date="2025-11-12T12:05:57Z">
              <w:rPr>
                <w:rFonts w:hint="eastAsia" w:ascii="PingFang SC" w:hAnsi="PingFang SC" w:eastAsia="PingFang SC" w:cs="PingFang SC"/>
                <w:spacing w:val="-3"/>
                <w:sz w:val="21"/>
                <w:szCs w:val="21"/>
                <w:lang w:val="en-US" w:eastAsia="zh-CN"/>
              </w:rPr>
            </w:rPrChange>
          </w:rPr>
          <w:t>研究</w:t>
        </w:r>
      </w:ins>
      <w:ins w:id="1002" w:author="零 [2]" w:date="2025-11-12T12:04:34Z">
        <w:r>
          <w:rPr>
            <w:rFonts w:hint="default" w:ascii="PingFang SC" w:hAnsi="PingFang SC" w:eastAsia="PingFang SC" w:cs="PingFang SC"/>
            <w:b w:val="0"/>
            <w:bCs w:val="0"/>
            <w:spacing w:val="-5"/>
            <w:sz w:val="21"/>
            <w:szCs w:val="21"/>
            <w:lang w:val="en-US" w:eastAsia="zh-CN"/>
            <w:rPrChange w:id="1003" w:author="零 [2]" w:date="2025-11-12T12:05:57Z">
              <w:rPr>
                <w:rFonts w:hint="eastAsia" w:ascii="PingFang SC" w:hAnsi="PingFang SC" w:eastAsia="PingFang SC" w:cs="PingFang SC"/>
                <w:spacing w:val="-3"/>
                <w:sz w:val="21"/>
                <w:szCs w:val="21"/>
                <w:lang w:val="en-US" w:eastAsia="zh-CN"/>
              </w:rPr>
            </w:rPrChange>
          </w:rPr>
          <w:t>表明</w:t>
        </w:r>
      </w:ins>
      <w:ins w:id="1005" w:author="零 [2]" w:date="2025-11-12T12:04:37Z">
        <w:r>
          <w:rPr>
            <w:rFonts w:hint="default" w:ascii="PingFang SC" w:hAnsi="PingFang SC" w:eastAsia="PingFang SC" w:cs="PingFang SC"/>
            <w:b w:val="0"/>
            <w:bCs w:val="0"/>
            <w:spacing w:val="-5"/>
            <w:sz w:val="21"/>
            <w:szCs w:val="21"/>
            <w:lang w:val="en-US" w:eastAsia="zh-CN"/>
            <w:rPrChange w:id="1006" w:author="零 [2]" w:date="2025-11-12T12:05:57Z">
              <w:rPr>
                <w:rFonts w:hint="eastAsia" w:ascii="PingFang SC" w:hAnsi="PingFang SC" w:eastAsia="PingFang SC" w:cs="PingFang SC"/>
                <w:spacing w:val="-3"/>
                <w:sz w:val="21"/>
                <w:szCs w:val="21"/>
                <w:lang w:val="en-US" w:eastAsia="zh-CN"/>
              </w:rPr>
            </w:rPrChange>
          </w:rPr>
          <w:t>，</w:t>
        </w:r>
      </w:ins>
      <w:ins w:id="1008" w:author="零 [2]" w:date="2025-11-12T12:04:42Z">
        <w:r>
          <w:rPr>
            <w:rFonts w:hint="default" w:ascii="PingFang SC" w:hAnsi="PingFang SC" w:eastAsia="PingFang SC" w:cs="PingFang SC"/>
            <w:b w:val="0"/>
            <w:bCs w:val="0"/>
            <w:spacing w:val="-5"/>
            <w:sz w:val="21"/>
            <w:szCs w:val="21"/>
            <w:lang w:val="en-US" w:eastAsia="zh-CN"/>
            <w:rPrChange w:id="1009" w:author="零 [2]" w:date="2025-11-12T12:05:57Z">
              <w:rPr>
                <w:rFonts w:hint="eastAsia" w:ascii="PingFang SC" w:hAnsi="PingFang SC" w:eastAsia="PingFang SC" w:cs="PingFang SC"/>
                <w:spacing w:val="-3"/>
                <w:sz w:val="21"/>
                <w:szCs w:val="21"/>
                <w:lang w:val="en-US" w:eastAsia="zh-CN"/>
              </w:rPr>
            </w:rPrChange>
          </w:rPr>
          <w:t>盐水</w:t>
        </w:r>
      </w:ins>
      <w:ins w:id="1011" w:author="零 [2]" w:date="2025-11-12T12:04:47Z">
        <w:r>
          <w:rPr>
            <w:rFonts w:hint="default" w:ascii="PingFang SC" w:hAnsi="PingFang SC" w:eastAsia="PingFang SC" w:cs="PingFang SC"/>
            <w:b w:val="0"/>
            <w:bCs w:val="0"/>
            <w:spacing w:val="-5"/>
            <w:sz w:val="21"/>
            <w:szCs w:val="21"/>
            <w:lang w:val="en-US" w:eastAsia="zh-CN"/>
            <w:rPrChange w:id="1012" w:author="零 [2]" w:date="2025-11-12T12:05:57Z">
              <w:rPr>
                <w:rFonts w:hint="eastAsia" w:ascii="PingFang SC" w:hAnsi="PingFang SC" w:eastAsia="PingFang SC" w:cs="PingFang SC"/>
                <w:spacing w:val="-3"/>
                <w:sz w:val="21"/>
                <w:szCs w:val="21"/>
                <w:lang w:val="en-US" w:eastAsia="zh-CN"/>
              </w:rPr>
            </w:rPrChange>
          </w:rPr>
          <w:t>浴</w:t>
        </w:r>
      </w:ins>
      <w:ins w:id="1014" w:author="零 [2]" w:date="2025-11-12T12:04:51Z">
        <w:r>
          <w:rPr>
            <w:rFonts w:hint="default" w:ascii="PingFang SC" w:hAnsi="PingFang SC" w:eastAsia="PingFang SC" w:cs="PingFang SC"/>
            <w:b w:val="0"/>
            <w:bCs w:val="0"/>
            <w:spacing w:val="-5"/>
            <w:sz w:val="21"/>
            <w:szCs w:val="21"/>
            <w:lang w:val="en-US" w:eastAsia="zh-CN"/>
            <w:rPrChange w:id="1015" w:author="零 [2]" w:date="2025-11-12T12:05:57Z">
              <w:rPr>
                <w:rFonts w:hint="eastAsia" w:ascii="PingFang SC" w:hAnsi="PingFang SC" w:eastAsia="PingFang SC" w:cs="PingFang SC"/>
                <w:spacing w:val="-3"/>
                <w:sz w:val="21"/>
                <w:szCs w:val="21"/>
                <w:lang w:val="en-US" w:eastAsia="zh-CN"/>
              </w:rPr>
            </w:rPrChange>
          </w:rPr>
          <w:t>可</w:t>
        </w:r>
      </w:ins>
      <w:ins w:id="1017" w:author="零 [2]" w:date="2025-11-12T12:04:52Z">
        <w:r>
          <w:rPr>
            <w:rFonts w:hint="default" w:ascii="PingFang SC" w:hAnsi="PingFang SC" w:eastAsia="PingFang SC" w:cs="PingFang SC"/>
            <w:b w:val="0"/>
            <w:bCs w:val="0"/>
            <w:spacing w:val="-5"/>
            <w:sz w:val="21"/>
            <w:szCs w:val="21"/>
            <w:lang w:val="en-US" w:eastAsia="zh-CN"/>
            <w:rPrChange w:id="1018" w:author="零 [2]" w:date="2025-11-12T12:05:57Z">
              <w:rPr>
                <w:rFonts w:hint="eastAsia" w:ascii="PingFang SC" w:hAnsi="PingFang SC" w:eastAsia="PingFang SC" w:cs="PingFang SC"/>
                <w:spacing w:val="-3"/>
                <w:sz w:val="21"/>
                <w:szCs w:val="21"/>
                <w:lang w:val="en-US" w:eastAsia="zh-CN"/>
              </w:rPr>
            </w:rPrChange>
          </w:rPr>
          <w:t>减少</w:t>
        </w:r>
      </w:ins>
      <w:ins w:id="1020" w:author="零 [2]" w:date="2025-11-12T12:04:54Z">
        <w:r>
          <w:rPr>
            <w:rFonts w:hint="default" w:ascii="PingFang SC" w:hAnsi="PingFang SC" w:eastAsia="PingFang SC" w:cs="PingFang SC"/>
            <w:b w:val="0"/>
            <w:bCs w:val="0"/>
            <w:spacing w:val="-5"/>
            <w:sz w:val="21"/>
            <w:szCs w:val="21"/>
            <w:lang w:val="en-US" w:eastAsia="zh-CN"/>
            <w:rPrChange w:id="1021" w:author="零 [2]" w:date="2025-11-12T12:05:57Z">
              <w:rPr>
                <w:rFonts w:hint="eastAsia" w:ascii="PingFang SC" w:hAnsi="PingFang SC" w:eastAsia="PingFang SC" w:cs="PingFang SC"/>
                <w:spacing w:val="-3"/>
                <w:sz w:val="21"/>
                <w:szCs w:val="21"/>
                <w:lang w:val="en-US" w:eastAsia="zh-CN"/>
              </w:rPr>
            </w:rPrChange>
          </w:rPr>
          <w:t>患者的</w:t>
        </w:r>
      </w:ins>
      <w:ins w:id="1023" w:author="零 [2]" w:date="2025-11-12T12:04:56Z">
        <w:r>
          <w:rPr>
            <w:rFonts w:hint="default" w:ascii="PingFang SC" w:hAnsi="PingFang SC" w:eastAsia="PingFang SC" w:cs="PingFang SC"/>
            <w:b w:val="0"/>
            <w:bCs w:val="0"/>
            <w:spacing w:val="-5"/>
            <w:sz w:val="21"/>
            <w:szCs w:val="21"/>
            <w:lang w:val="en-US" w:eastAsia="zh-CN"/>
            <w:rPrChange w:id="1024" w:author="零 [2]" w:date="2025-11-12T12:05:57Z">
              <w:rPr>
                <w:rFonts w:hint="eastAsia" w:ascii="PingFang SC" w:hAnsi="PingFang SC" w:eastAsia="PingFang SC" w:cs="PingFang SC"/>
                <w:spacing w:val="-3"/>
                <w:sz w:val="21"/>
                <w:szCs w:val="21"/>
                <w:lang w:val="en-US" w:eastAsia="zh-CN"/>
              </w:rPr>
            </w:rPrChange>
          </w:rPr>
          <w:t>疼痛及</w:t>
        </w:r>
      </w:ins>
      <w:ins w:id="1026" w:author="零 [2]" w:date="2025-11-12T12:05:00Z">
        <w:r>
          <w:rPr>
            <w:rFonts w:hint="default" w:ascii="PingFang SC" w:hAnsi="PingFang SC" w:eastAsia="PingFang SC" w:cs="PingFang SC"/>
            <w:b w:val="0"/>
            <w:bCs w:val="0"/>
            <w:spacing w:val="-5"/>
            <w:sz w:val="21"/>
            <w:szCs w:val="21"/>
            <w:lang w:val="en-US" w:eastAsia="zh-CN"/>
            <w:rPrChange w:id="1027" w:author="零 [2]" w:date="2025-11-12T12:05:57Z">
              <w:rPr>
                <w:rFonts w:hint="eastAsia" w:ascii="PingFang SC" w:hAnsi="PingFang SC" w:eastAsia="PingFang SC" w:cs="PingFang SC"/>
                <w:spacing w:val="-3"/>
                <w:sz w:val="21"/>
                <w:szCs w:val="21"/>
                <w:lang w:val="en-US" w:eastAsia="zh-CN"/>
              </w:rPr>
            </w:rPrChange>
          </w:rPr>
          <w:t>镇痛药</w:t>
        </w:r>
      </w:ins>
      <w:ins w:id="1029" w:author="零 [2]" w:date="2025-11-12T12:05:02Z">
        <w:r>
          <w:rPr>
            <w:rFonts w:hint="default" w:ascii="PingFang SC" w:hAnsi="PingFang SC" w:eastAsia="PingFang SC" w:cs="PingFang SC"/>
            <w:b w:val="0"/>
            <w:bCs w:val="0"/>
            <w:spacing w:val="-5"/>
            <w:sz w:val="21"/>
            <w:szCs w:val="21"/>
            <w:lang w:val="en-US" w:eastAsia="zh-CN"/>
            <w:rPrChange w:id="1030" w:author="零 [2]" w:date="2025-11-12T12:05:57Z">
              <w:rPr>
                <w:rFonts w:hint="eastAsia" w:ascii="PingFang SC" w:hAnsi="PingFang SC" w:eastAsia="PingFang SC" w:cs="PingFang SC"/>
                <w:spacing w:val="-3"/>
                <w:sz w:val="21"/>
                <w:szCs w:val="21"/>
                <w:lang w:val="en-US" w:eastAsia="zh-CN"/>
              </w:rPr>
            </w:rPrChange>
          </w:rPr>
          <w:t>用量</w:t>
        </w:r>
      </w:ins>
      <w:ins w:id="1032" w:author="零 [2]" w:date="2025-11-12T12:05:19Z">
        <w:r>
          <w:rPr>
            <w:rFonts w:hint="default" w:ascii="PingFang SC" w:hAnsi="PingFang SC" w:eastAsia="PingFang SC" w:cs="PingFang SC"/>
            <w:b w:val="0"/>
            <w:bCs w:val="0"/>
            <w:spacing w:val="-5"/>
            <w:sz w:val="21"/>
            <w:szCs w:val="21"/>
            <w:lang w:val="en-US" w:eastAsia="zh-CN"/>
            <w:rPrChange w:id="1033" w:author="零 [2]" w:date="2025-11-12T12:05:57Z">
              <w:rPr>
                <w:rFonts w:hint="eastAsia" w:ascii="PingFang SC" w:hAnsi="PingFang SC" w:eastAsia="PingFang SC" w:cs="PingFang SC"/>
                <w:spacing w:val="-3"/>
                <w:sz w:val="21"/>
                <w:szCs w:val="21"/>
                <w:lang w:val="en-US" w:eastAsia="zh-CN"/>
              </w:rPr>
            </w:rPrChange>
          </w:rPr>
          <w:t>。</w:t>
        </w:r>
      </w:ins>
      <w:r>
        <w:rPr>
          <w:rFonts w:ascii="PingFang SC" w:hAnsi="PingFang SC" w:eastAsia="PingFang SC" w:cs="PingFang SC"/>
          <w:b w:val="0"/>
          <w:bCs w:val="0"/>
          <w:spacing w:val="-5"/>
          <w:sz w:val="21"/>
          <w:szCs w:val="21"/>
          <w:rPrChange w:id="1035" w:author="零 [2]" w:date="2025-11-12T12:05:57Z">
            <w:rPr>
              <w:rFonts w:ascii="PingFang SC" w:hAnsi="PingFang SC" w:eastAsia="PingFang SC" w:cs="PingFang SC"/>
              <w:spacing w:val="-45"/>
              <w:sz w:val="21"/>
              <w:szCs w:val="21"/>
            </w:rPr>
          </w:rPrChange>
        </w:rPr>
        <w:t xml:space="preserve"> </w:t>
      </w:r>
      <w:ins w:id="1036" w:author="零 [2]" w:date="2025-11-12T12:06:13Z">
        <w:r>
          <w:rPr>
            <w:rFonts w:hint="eastAsia" w:ascii="PingFang SC" w:hAnsi="PingFang SC" w:eastAsia="PingFang SC" w:cs="PingFang SC"/>
            <w:b w:val="0"/>
            <w:bCs w:val="0"/>
            <w:spacing w:val="-5"/>
            <w:sz w:val="21"/>
            <w:szCs w:val="21"/>
            <w:lang w:val="en-US" w:eastAsia="zh-CN"/>
          </w:rPr>
          <w:t>轻</w:t>
        </w:r>
      </w:ins>
      <w:ins w:id="1037" w:author="零 [2]" w:date="2025-11-12T12:06:16Z">
        <w:r>
          <w:rPr>
            <w:rFonts w:hint="eastAsia" w:ascii="PingFang SC" w:hAnsi="PingFang SC" w:eastAsia="PingFang SC" w:cs="PingFang SC"/>
            <w:b w:val="0"/>
            <w:bCs w:val="0"/>
            <w:spacing w:val="-5"/>
            <w:sz w:val="21"/>
            <w:szCs w:val="21"/>
            <w:lang w:val="en-US" w:eastAsia="zh-CN"/>
          </w:rPr>
          <w:t>型</w:t>
        </w:r>
      </w:ins>
      <w:ins w:id="1038" w:author="零 [2]" w:date="2025-11-12T12:06:22Z">
        <w:r>
          <w:rPr>
            <w:rFonts w:hint="default" w:ascii="PingFang SC" w:hAnsi="PingFang SC" w:eastAsia="PingFang SC" w:cs="PingFang SC"/>
            <w:b w:val="0"/>
            <w:bCs w:val="0"/>
            <w:spacing w:val="-5"/>
            <w:sz w:val="21"/>
            <w:szCs w:val="21"/>
            <w:lang w:val="en-US" w:eastAsia="zh-CN"/>
          </w:rPr>
          <w:t>EB</w:t>
        </w:r>
      </w:ins>
      <w:ins w:id="1039" w:author="零 [2]" w:date="2025-11-12T12:06:24Z">
        <w:r>
          <w:rPr>
            <w:rFonts w:hint="eastAsia" w:ascii="PingFang SC" w:hAnsi="PingFang SC" w:eastAsia="PingFang SC" w:cs="PingFang SC"/>
            <w:b w:val="0"/>
            <w:bCs w:val="0"/>
            <w:spacing w:val="-5"/>
            <w:sz w:val="21"/>
            <w:szCs w:val="21"/>
            <w:lang w:val="en-US" w:eastAsia="zh-CN"/>
          </w:rPr>
          <w:t>使用</w:t>
        </w:r>
      </w:ins>
      <w:ins w:id="1040" w:author="零 [2]" w:date="2025-11-12T12:06:30Z">
        <w:r>
          <w:rPr>
            <w:rFonts w:hint="eastAsia" w:ascii="PingFang SC" w:hAnsi="PingFang SC" w:eastAsia="PingFang SC" w:cs="PingFang SC"/>
            <w:b w:val="0"/>
            <w:bCs w:val="0"/>
            <w:spacing w:val="-5"/>
            <w:sz w:val="21"/>
            <w:szCs w:val="21"/>
            <w:lang w:val="en-US" w:eastAsia="zh-CN"/>
          </w:rPr>
          <w:t>洁净水</w:t>
        </w:r>
      </w:ins>
      <w:ins w:id="1041" w:author="零 [2]" w:date="2025-11-12T12:06:34Z">
        <w:r>
          <w:rPr>
            <w:rFonts w:hint="eastAsia" w:ascii="PingFang SC" w:hAnsi="PingFang SC" w:eastAsia="PingFang SC" w:cs="PingFang SC"/>
            <w:b w:val="0"/>
            <w:bCs w:val="0"/>
            <w:spacing w:val="-5"/>
            <w:sz w:val="21"/>
            <w:szCs w:val="21"/>
            <w:lang w:val="en-US" w:eastAsia="zh-CN"/>
          </w:rPr>
          <w:t>清洗</w:t>
        </w:r>
      </w:ins>
      <w:ins w:id="1042" w:author="零 [2]" w:date="2025-11-12T12:06:35Z">
        <w:r>
          <w:rPr>
            <w:rFonts w:hint="eastAsia" w:ascii="PingFang SC" w:hAnsi="PingFang SC" w:eastAsia="PingFang SC" w:cs="PingFang SC"/>
            <w:b w:val="0"/>
            <w:bCs w:val="0"/>
            <w:spacing w:val="-5"/>
            <w:sz w:val="21"/>
            <w:szCs w:val="21"/>
            <w:lang w:val="en-US" w:eastAsia="zh-CN"/>
          </w:rPr>
          <w:t>即可</w:t>
        </w:r>
      </w:ins>
      <w:ins w:id="1043" w:author="零 [2]" w:date="2025-11-12T12:06:36Z">
        <w:r>
          <w:rPr>
            <w:rFonts w:hint="eastAsia" w:ascii="PingFang SC" w:hAnsi="PingFang SC" w:eastAsia="PingFang SC" w:cs="PingFang SC"/>
            <w:b w:val="0"/>
            <w:bCs w:val="0"/>
            <w:spacing w:val="-5"/>
            <w:sz w:val="21"/>
            <w:szCs w:val="21"/>
            <w:lang w:val="en-US" w:eastAsia="zh-CN"/>
          </w:rPr>
          <w:t>。</w:t>
        </w:r>
      </w:ins>
      <w:ins w:id="1044" w:author="零 [2]" w:date="2025-11-12T15:33:26Z">
        <w:r>
          <w:rPr>
            <w:rFonts w:hint="eastAsia" w:ascii="PingFang SC" w:hAnsi="PingFang SC" w:eastAsia="PingFang SC" w:cs="PingFang SC"/>
            <w:b w:val="0"/>
            <w:bCs w:val="0"/>
            <w:spacing w:val="-5"/>
            <w:sz w:val="21"/>
            <w:szCs w:val="21"/>
            <w:lang w:val="en-US" w:eastAsia="zh-CN"/>
          </w:rPr>
          <w:t>洗完澡以后用毛巾轻拍把水吸干</w:t>
        </w:r>
      </w:ins>
      <w:ins w:id="1045" w:author="零 [2]" w:date="2025-11-12T15:33:41Z">
        <w:r>
          <w:rPr>
            <w:rFonts w:hint="eastAsia" w:ascii="PingFang SC" w:hAnsi="PingFang SC" w:eastAsia="PingFang SC" w:cs="PingFang SC"/>
            <w:b w:val="0"/>
            <w:bCs w:val="0"/>
            <w:spacing w:val="-5"/>
            <w:sz w:val="21"/>
            <w:szCs w:val="21"/>
            <w:lang w:val="en-US" w:eastAsia="zh-CN"/>
          </w:rPr>
          <w:t>或</w:t>
        </w:r>
      </w:ins>
      <w:ins w:id="1046" w:author="零 [2]" w:date="2025-11-12T15:33:43Z">
        <w:r>
          <w:rPr>
            <w:rFonts w:hint="eastAsia" w:ascii="PingFang SC" w:hAnsi="PingFang SC" w:eastAsia="PingFang SC" w:cs="PingFang SC"/>
            <w:b w:val="0"/>
            <w:bCs w:val="0"/>
            <w:spacing w:val="-5"/>
            <w:sz w:val="21"/>
            <w:szCs w:val="21"/>
            <w:lang w:val="en-US" w:eastAsia="zh-CN"/>
          </w:rPr>
          <w:t>轻轻</w:t>
        </w:r>
      </w:ins>
      <w:ins w:id="1047" w:author="零 [2]" w:date="2025-11-12T15:33:47Z">
        <w:r>
          <w:rPr>
            <w:rFonts w:hint="eastAsia" w:ascii="PingFang SC" w:hAnsi="PingFang SC" w:eastAsia="PingFang SC" w:cs="PingFang SC"/>
            <w:b w:val="0"/>
            <w:bCs w:val="0"/>
            <w:spacing w:val="-5"/>
            <w:sz w:val="21"/>
            <w:szCs w:val="21"/>
            <w:lang w:val="en-US" w:eastAsia="zh-CN"/>
          </w:rPr>
          <w:t>拍</w:t>
        </w:r>
      </w:ins>
      <w:ins w:id="1048" w:author="零 [2]" w:date="2025-11-12T15:33:48Z">
        <w:r>
          <w:rPr>
            <w:rFonts w:hint="eastAsia" w:ascii="PingFang SC" w:hAnsi="PingFang SC" w:eastAsia="PingFang SC" w:cs="PingFang SC"/>
            <w:b w:val="0"/>
            <w:bCs w:val="0"/>
            <w:spacing w:val="-5"/>
            <w:sz w:val="21"/>
            <w:szCs w:val="21"/>
            <w:lang w:val="en-US" w:eastAsia="zh-CN"/>
          </w:rPr>
          <w:t>干</w:t>
        </w:r>
      </w:ins>
      <w:ins w:id="1049" w:author="零 [2]" w:date="2025-11-12T15:33:54Z">
        <w:r>
          <w:rPr>
            <w:rFonts w:hint="eastAsia" w:ascii="PingFang SC" w:hAnsi="PingFang SC" w:eastAsia="PingFang SC" w:cs="PingFang SC"/>
            <w:b w:val="0"/>
            <w:bCs w:val="0"/>
            <w:spacing w:val="-5"/>
            <w:sz w:val="21"/>
            <w:szCs w:val="21"/>
            <w:lang w:val="en-US" w:eastAsia="zh-CN"/>
          </w:rPr>
          <w:t>后</w:t>
        </w:r>
      </w:ins>
      <w:ins w:id="1050" w:author="零 [2]" w:date="2025-11-12T15:34:06Z">
        <w:r>
          <w:rPr>
            <w:rFonts w:hint="eastAsia" w:ascii="PingFang SC" w:hAnsi="PingFang SC" w:eastAsia="PingFang SC" w:cs="PingFang SC"/>
            <w:b w:val="0"/>
            <w:bCs w:val="0"/>
            <w:spacing w:val="-5"/>
            <w:sz w:val="21"/>
            <w:szCs w:val="21"/>
            <w:lang w:val="en-US" w:eastAsia="zh-CN"/>
          </w:rPr>
          <w:t>，</w:t>
        </w:r>
      </w:ins>
      <w:ins w:id="1051" w:author="零 [2]" w:date="2025-11-12T15:34:07Z">
        <w:r>
          <w:rPr>
            <w:rFonts w:hint="eastAsia" w:ascii="PingFang SC" w:hAnsi="PingFang SC" w:eastAsia="PingFang SC" w:cs="PingFang SC"/>
            <w:b w:val="0"/>
            <w:bCs w:val="0"/>
            <w:spacing w:val="-5"/>
            <w:sz w:val="21"/>
            <w:szCs w:val="21"/>
            <w:lang w:val="en-US" w:eastAsia="zh-CN"/>
          </w:rPr>
          <w:t>立即</w:t>
        </w:r>
      </w:ins>
      <w:ins w:id="1052" w:author="零 [2]" w:date="2025-11-12T15:34:09Z">
        <w:r>
          <w:rPr>
            <w:rFonts w:hint="eastAsia" w:ascii="PingFang SC" w:hAnsi="PingFang SC" w:eastAsia="PingFang SC" w:cs="PingFang SC"/>
            <w:b w:val="0"/>
            <w:bCs w:val="0"/>
            <w:spacing w:val="-5"/>
            <w:sz w:val="21"/>
            <w:szCs w:val="21"/>
            <w:lang w:val="en-US" w:eastAsia="zh-CN"/>
          </w:rPr>
          <w:t>使用</w:t>
        </w:r>
      </w:ins>
      <w:ins w:id="1053" w:author="零 [2]" w:date="2025-11-12T15:34:11Z">
        <w:r>
          <w:rPr>
            <w:rFonts w:hint="eastAsia" w:ascii="PingFang SC" w:hAnsi="PingFang SC" w:eastAsia="PingFang SC" w:cs="PingFang SC"/>
            <w:b w:val="0"/>
            <w:bCs w:val="0"/>
            <w:spacing w:val="-5"/>
            <w:sz w:val="21"/>
            <w:szCs w:val="21"/>
            <w:lang w:val="en-US" w:eastAsia="zh-CN"/>
          </w:rPr>
          <w:t>润肤霜</w:t>
        </w:r>
      </w:ins>
      <w:ins w:id="1054" w:author="零 [2]" w:date="2025-11-12T15:34:20Z">
        <w:r>
          <w:rPr>
            <w:rFonts w:hint="eastAsia" w:ascii="PingFang SC" w:hAnsi="PingFang SC" w:eastAsia="PingFang SC" w:cs="PingFang SC"/>
            <w:b w:val="0"/>
            <w:bCs w:val="0"/>
            <w:spacing w:val="-5"/>
            <w:sz w:val="21"/>
            <w:szCs w:val="21"/>
            <w:lang w:val="en-US" w:eastAsia="zh-CN"/>
          </w:rPr>
          <w:t>涂抹</w:t>
        </w:r>
      </w:ins>
      <w:ins w:id="1055" w:author="零 [2]" w:date="2025-11-12T15:35:16Z">
        <w:r>
          <w:rPr>
            <w:rFonts w:hint="eastAsia" w:ascii="PingFang SC" w:hAnsi="PingFang SC" w:eastAsia="PingFang SC" w:cs="PingFang SC"/>
            <w:b w:val="0"/>
            <w:bCs w:val="0"/>
            <w:spacing w:val="-5"/>
            <w:sz w:val="21"/>
            <w:szCs w:val="21"/>
            <w:lang w:val="en-US" w:eastAsia="zh-CN"/>
          </w:rPr>
          <w:t>，</w:t>
        </w:r>
      </w:ins>
      <w:ins w:id="1056" w:author="零 [2]" w:date="2025-11-12T15:35:21Z">
        <w:r>
          <w:rPr>
            <w:rFonts w:hint="eastAsia" w:ascii="PingFang SC" w:hAnsi="PingFang SC" w:eastAsia="PingFang SC" w:cs="PingFang SC"/>
            <w:b w:val="0"/>
            <w:bCs w:val="0"/>
            <w:spacing w:val="-5"/>
            <w:sz w:val="21"/>
            <w:szCs w:val="21"/>
            <w:lang w:val="en-US" w:eastAsia="zh-CN"/>
          </w:rPr>
          <w:t>不建议</w:t>
        </w:r>
      </w:ins>
      <w:ins w:id="1057" w:author="零 [2]" w:date="2025-11-12T15:35:22Z">
        <w:r>
          <w:rPr>
            <w:rFonts w:hint="eastAsia" w:ascii="PingFang SC" w:hAnsi="PingFang SC" w:eastAsia="PingFang SC" w:cs="PingFang SC"/>
            <w:b w:val="0"/>
            <w:bCs w:val="0"/>
            <w:spacing w:val="-5"/>
            <w:sz w:val="21"/>
            <w:szCs w:val="21"/>
            <w:lang w:val="en-US" w:eastAsia="zh-CN"/>
          </w:rPr>
          <w:t>使用</w:t>
        </w:r>
      </w:ins>
      <w:ins w:id="1058" w:author="零 [2]" w:date="2025-11-12T15:35:24Z">
        <w:r>
          <w:rPr>
            <w:rFonts w:hint="eastAsia" w:ascii="PingFang SC" w:hAnsi="PingFang SC" w:eastAsia="PingFang SC" w:cs="PingFang SC"/>
            <w:b w:val="0"/>
            <w:bCs w:val="0"/>
            <w:spacing w:val="-5"/>
            <w:sz w:val="21"/>
            <w:szCs w:val="21"/>
            <w:lang w:val="en-US" w:eastAsia="zh-CN"/>
          </w:rPr>
          <w:t>含有</w:t>
        </w:r>
      </w:ins>
      <w:ins w:id="1059" w:author="零 [2]" w:date="2025-11-12T15:35:19Z">
        <w:r>
          <w:rPr>
            <w:rFonts w:hint="eastAsia" w:ascii="PingFang SC" w:hAnsi="PingFang SC" w:eastAsia="PingFang SC" w:cs="PingFang SC"/>
            <w:b w:val="0"/>
            <w:bCs w:val="0"/>
            <w:spacing w:val="-5"/>
            <w:sz w:val="21"/>
            <w:szCs w:val="21"/>
            <w:lang w:val="en-US" w:eastAsia="zh-CN"/>
          </w:rPr>
          <w:t>刺激性表面活性剂（如十二烷基硫酸钠）成分的保湿霜</w:t>
        </w:r>
      </w:ins>
      <w:ins w:id="1060" w:author="零 [2]" w:date="2025-11-12T15:35:27Z">
        <w:r>
          <w:rPr>
            <w:rFonts w:hint="eastAsia" w:ascii="PingFang SC" w:hAnsi="PingFang SC" w:eastAsia="PingFang SC" w:cs="PingFang SC"/>
            <w:b w:val="0"/>
            <w:bCs w:val="0"/>
            <w:spacing w:val="-5"/>
            <w:sz w:val="21"/>
            <w:szCs w:val="21"/>
            <w:lang w:val="en-US" w:eastAsia="zh-CN"/>
          </w:rPr>
          <w:t>。</w:t>
        </w:r>
      </w:ins>
      <w:r>
        <w:rPr>
          <w:rFonts w:ascii="PingFang SC" w:hAnsi="PingFang SC" w:eastAsia="PingFang SC" w:cs="PingFang SC"/>
          <w:b w:val="0"/>
          <w:bCs w:val="0"/>
          <w:spacing w:val="-5"/>
          <w:sz w:val="21"/>
          <w:szCs w:val="21"/>
          <w:rPrChange w:id="1061" w:author="零 [2]" w:date="2025-11-12T12:05:57Z">
            <w:rPr>
              <w:rFonts w:ascii="PingFang SC" w:hAnsi="PingFang SC" w:eastAsia="PingFang SC" w:cs="PingFang SC"/>
              <w:spacing w:val="-3"/>
              <w:sz w:val="21"/>
              <w:szCs w:val="21"/>
            </w:rPr>
          </w:rPrChange>
        </w:rPr>
        <w:t>患者可以用中性香皂或沐浴露。</w:t>
      </w:r>
    </w:p>
    <w:p w14:paraId="735402BE">
      <w:pPr>
        <w:spacing w:before="32" w:line="173" w:lineRule="auto"/>
        <w:ind w:left="37" w:right="110" w:firstLine="422"/>
        <w:jc w:val="both"/>
        <w:rPr>
          <w:ins w:id="1062" w:author="零 [2]" w:date="2025-11-12T16:13:01Z"/>
          <w:rFonts w:hint="eastAsia" w:ascii="PingFang SC" w:hAnsi="PingFang SC" w:eastAsia="PingFang SC" w:cs="PingFang SC"/>
          <w:spacing w:val="-5"/>
          <w:sz w:val="21"/>
          <w:szCs w:val="21"/>
          <w:lang w:val="en-US" w:eastAsia="zh-CN"/>
        </w:rPr>
      </w:pPr>
      <w:r>
        <w:rPr>
          <w:rFonts w:ascii="PingFang SC" w:hAnsi="PingFang SC" w:eastAsia="PingFang SC" w:cs="PingFang SC"/>
          <w:b/>
          <w:bCs/>
          <w:spacing w:val="-5"/>
          <w:sz w:val="21"/>
          <w:szCs w:val="21"/>
        </w:rPr>
        <w:t>排干水疱</w:t>
      </w:r>
      <w:r>
        <w:rPr>
          <w:rFonts w:ascii="PingFang SC" w:hAnsi="PingFang SC" w:eastAsia="PingFang SC" w:cs="PingFang SC"/>
          <w:spacing w:val="-5"/>
          <w:sz w:val="21"/>
          <w:szCs w:val="21"/>
        </w:rPr>
        <w:t>：水疱中有水就会越长越大</w:t>
      </w:r>
      <w:ins w:id="1063" w:author="零 [2]" w:date="2025-11-12T16:03:14Z">
        <w:r>
          <w:rPr>
            <w:rFonts w:hint="eastAsia" w:ascii="PingFang SC" w:hAnsi="PingFang SC" w:eastAsia="PingFang SC" w:cs="PingFang SC"/>
            <w:spacing w:val="-5"/>
            <w:sz w:val="21"/>
            <w:szCs w:val="21"/>
            <w:lang w:eastAsia="zh-CN"/>
          </w:rPr>
          <w:t>，</w:t>
        </w:r>
      </w:ins>
      <w:del w:id="1064" w:author="零 [2]" w:date="2025-11-12T16:03:14Z">
        <w:r>
          <w:rPr>
            <w:rFonts w:ascii="PingFang SC" w:hAnsi="PingFang SC" w:eastAsia="PingFang SC" w:cs="PingFang SC"/>
            <w:spacing w:val="-5"/>
            <w:sz w:val="21"/>
            <w:szCs w:val="21"/>
          </w:rPr>
          <w:delText>。</w:delText>
        </w:r>
      </w:del>
      <w:ins w:id="1065" w:author="零 [2]" w:date="2025-11-12T16:03:00Z">
        <w:r>
          <w:rPr>
            <w:rFonts w:hint="eastAsia" w:ascii="PingFang SC" w:hAnsi="PingFang SC" w:eastAsia="PingFang SC" w:cs="PingFang SC"/>
            <w:spacing w:val="-5"/>
            <w:sz w:val="21"/>
            <w:szCs w:val="21"/>
            <w:lang w:val="en-US" w:eastAsia="zh-CN"/>
          </w:rPr>
          <w:t>发现</w:t>
        </w:r>
      </w:ins>
      <w:ins w:id="1066" w:author="零 [2]" w:date="2025-11-12T16:03:01Z">
        <w:r>
          <w:rPr>
            <w:rFonts w:hint="eastAsia" w:ascii="PingFang SC" w:hAnsi="PingFang SC" w:eastAsia="PingFang SC" w:cs="PingFang SC"/>
            <w:spacing w:val="-5"/>
            <w:sz w:val="21"/>
            <w:szCs w:val="21"/>
            <w:lang w:val="en-US" w:eastAsia="zh-CN"/>
          </w:rPr>
          <w:t>水疱</w:t>
        </w:r>
      </w:ins>
      <w:ins w:id="1067" w:author="零 [2]" w:date="2025-11-12T16:03:06Z">
        <w:r>
          <w:rPr>
            <w:rFonts w:hint="eastAsia" w:ascii="PingFang SC" w:hAnsi="PingFang SC" w:eastAsia="PingFang SC" w:cs="PingFang SC"/>
            <w:spacing w:val="-5"/>
            <w:sz w:val="21"/>
            <w:szCs w:val="21"/>
            <w:lang w:val="en-US" w:eastAsia="zh-CN"/>
          </w:rPr>
          <w:t>应</w:t>
        </w:r>
      </w:ins>
      <w:ins w:id="1068" w:author="零 [2]" w:date="2025-11-12T16:03:07Z">
        <w:r>
          <w:rPr>
            <w:rFonts w:hint="eastAsia" w:ascii="PingFang SC" w:hAnsi="PingFang SC" w:eastAsia="PingFang SC" w:cs="PingFang SC"/>
            <w:spacing w:val="-5"/>
            <w:sz w:val="21"/>
            <w:szCs w:val="21"/>
            <w:lang w:val="en-US" w:eastAsia="zh-CN"/>
          </w:rPr>
          <w:t>及时</w:t>
        </w:r>
      </w:ins>
      <w:ins w:id="1069" w:author="零 [2]" w:date="2025-11-12T16:03:08Z">
        <w:r>
          <w:rPr>
            <w:rFonts w:hint="eastAsia" w:ascii="PingFang SC" w:hAnsi="PingFang SC" w:eastAsia="PingFang SC" w:cs="PingFang SC"/>
            <w:spacing w:val="-5"/>
            <w:sz w:val="21"/>
            <w:szCs w:val="21"/>
            <w:lang w:val="en-US" w:eastAsia="zh-CN"/>
          </w:rPr>
          <w:t>处理</w:t>
        </w:r>
      </w:ins>
      <w:ins w:id="1070" w:author="零 [2]" w:date="2025-11-12T16:03:12Z">
        <w:r>
          <w:rPr>
            <w:rFonts w:hint="eastAsia" w:ascii="PingFang SC" w:hAnsi="PingFang SC" w:eastAsia="PingFang SC" w:cs="PingFang SC"/>
            <w:spacing w:val="-5"/>
            <w:sz w:val="21"/>
            <w:szCs w:val="21"/>
            <w:lang w:val="en-US" w:eastAsia="zh-CN"/>
          </w:rPr>
          <w:t>。</w:t>
        </w:r>
      </w:ins>
      <w:ins w:id="1071" w:author="零 [2]" w:date="2025-11-12T16:13:14Z">
        <w:r>
          <w:rPr>
            <w:rFonts w:hint="eastAsia" w:ascii="PingFang SC" w:hAnsi="PingFang SC" w:eastAsia="PingFang SC" w:cs="PingFang SC"/>
            <w:spacing w:val="-5"/>
            <w:sz w:val="21"/>
            <w:szCs w:val="21"/>
            <w:lang w:val="en-US" w:eastAsia="zh-CN"/>
          </w:rPr>
          <w:t>针对疱壁紧张的水疱可采用从最低点用无菌针头贯穿刺破水疱</w:t>
        </w:r>
      </w:ins>
      <w:ins w:id="1072" w:author="零 [2]" w:date="2025-11-12T16:14:09Z">
        <w:r>
          <w:rPr>
            <w:rFonts w:hint="eastAsia" w:ascii="PingFang SC" w:hAnsi="PingFang SC" w:eastAsia="PingFang SC" w:cs="PingFang SC"/>
            <w:spacing w:val="-5"/>
            <w:sz w:val="21"/>
            <w:szCs w:val="21"/>
            <w:lang w:val="en-US" w:eastAsia="zh-CN"/>
          </w:rPr>
          <w:t>；</w:t>
        </w:r>
      </w:ins>
      <w:ins w:id="1073" w:author="零 [2]" w:date="2025-11-12T16:14:22Z">
        <w:r>
          <w:rPr>
            <w:rFonts w:hint="eastAsia" w:ascii="PingFang SC" w:hAnsi="PingFang SC" w:eastAsia="PingFang SC" w:cs="PingFang SC"/>
            <w:spacing w:val="-5"/>
            <w:sz w:val="21"/>
            <w:szCs w:val="21"/>
            <w:lang w:val="en-US" w:eastAsia="zh-CN"/>
          </w:rPr>
          <w:t>针对松弛性水疱可使用棉签将疱液轻轻推至水疱最低点用无菌针头贯刺破水疱</w:t>
        </w:r>
      </w:ins>
      <w:ins w:id="1074" w:author="零 [2]" w:date="2025-11-12T16:14:24Z">
        <w:r>
          <w:rPr>
            <w:rFonts w:hint="eastAsia" w:ascii="PingFang SC" w:hAnsi="PingFang SC" w:eastAsia="PingFang SC" w:cs="PingFang SC"/>
            <w:spacing w:val="-5"/>
            <w:sz w:val="21"/>
            <w:szCs w:val="21"/>
            <w:lang w:val="en-US" w:eastAsia="zh-CN"/>
          </w:rPr>
          <w:t>；</w:t>
        </w:r>
      </w:ins>
      <w:ins w:id="1075" w:author="零 [2]" w:date="2025-11-12T16:14:33Z">
        <w:r>
          <w:rPr>
            <w:rFonts w:hint="eastAsia" w:ascii="PingFang SC" w:hAnsi="PingFang SC" w:eastAsia="PingFang SC" w:cs="PingFang SC"/>
            <w:spacing w:val="-5"/>
            <w:sz w:val="21"/>
            <w:szCs w:val="21"/>
            <w:lang w:val="en-US" w:eastAsia="zh-CN"/>
          </w:rPr>
          <w:t>对于大水疱可使用无菌针头十字对穿、多处刺破或使用无菌剪刀剪出较大孔洞后纱布按压或注射器抽吸排空疱液，可略微加压包扎，及时观察是否再次产生水疱。</w:t>
        </w:r>
      </w:ins>
    </w:p>
    <w:p w14:paraId="5DD33338">
      <w:pPr>
        <w:spacing w:before="32" w:line="173" w:lineRule="auto"/>
        <w:ind w:left="0" w:right="110" w:firstLine="0"/>
        <w:jc w:val="both"/>
        <w:rPr>
          <w:ins w:id="1077" w:author="零 [2]" w:date="2025-11-12T16:15:56Z"/>
          <w:rFonts w:hint="eastAsia" w:ascii="PingFang SC" w:hAnsi="PingFang SC" w:eastAsia="PingFang SC" w:cs="PingFang SC"/>
          <w:spacing w:val="-2"/>
          <w:sz w:val="21"/>
          <w:szCs w:val="21"/>
          <w:lang w:val="en-US" w:eastAsia="zh-CN"/>
        </w:rPr>
        <w:pPrChange w:id="1076" w:author="零 [2]" w:date="2025-11-12T16:13:04Z">
          <w:pPr>
            <w:spacing w:before="32" w:line="173" w:lineRule="auto"/>
            <w:ind w:left="37" w:right="110" w:firstLine="422"/>
            <w:jc w:val="both"/>
          </w:pPr>
        </w:pPrChange>
      </w:pPr>
      <w:del w:id="1078" w:author="零 [2]" w:date="2025-11-12T16:12:57Z">
        <w:r>
          <w:rPr>
            <w:rFonts w:ascii="PingFang SC" w:hAnsi="PingFang SC" w:eastAsia="PingFang SC" w:cs="PingFang SC"/>
            <w:spacing w:val="-5"/>
            <w:sz w:val="21"/>
            <w:szCs w:val="21"/>
          </w:rPr>
          <w:delText>如果水疱直径超过 5 毫</w:delText>
        </w:r>
      </w:del>
      <w:del w:id="1079" w:author="零 [2]" w:date="2025-11-12T16:14:40Z">
        <w:r>
          <w:rPr>
            <w:rFonts w:ascii="PingFang SC" w:hAnsi="PingFang SC" w:eastAsia="PingFang SC" w:cs="PingFang SC"/>
            <w:spacing w:val="-5"/>
            <w:sz w:val="21"/>
            <w:szCs w:val="21"/>
          </w:rPr>
          <w:delText>米</w:delText>
        </w:r>
      </w:del>
      <w:del w:id="1080" w:author="零 [2]" w:date="2025-11-12T16:14:40Z">
        <w:r>
          <w:rPr/>
          <w:commentReference w:id="12"/>
        </w:r>
      </w:del>
      <w:del w:id="1081" w:author="零 [2]" w:date="2025-11-12T16:14:40Z">
        <w:r>
          <w:rPr>
            <w:rFonts w:ascii="PingFang SC" w:hAnsi="PingFang SC" w:eastAsia="PingFang SC" w:cs="PingFang SC"/>
            <w:spacing w:val="8"/>
            <w:sz w:val="21"/>
            <w:szCs w:val="21"/>
          </w:rPr>
          <w:delText xml:space="preserve"> </w:delText>
        </w:r>
      </w:del>
      <w:del w:id="1082" w:author="零 [2]" w:date="2025-11-12T16:12:57Z">
        <w:r>
          <w:rPr>
            <w:rFonts w:ascii="PingFang SC" w:hAnsi="PingFang SC" w:eastAsia="PingFang SC" w:cs="PingFang SC"/>
            <w:spacing w:val="8"/>
            <w:sz w:val="21"/>
            <w:szCs w:val="21"/>
          </w:rPr>
          <w:delText xml:space="preserve"> </w:delText>
        </w:r>
      </w:del>
      <w:del w:id="1083" w:author="零 [2]" w:date="2025-11-12T16:12:57Z">
        <w:r>
          <w:rPr>
            <w:rFonts w:ascii="PingFang SC" w:hAnsi="PingFang SC" w:eastAsia="PingFang SC" w:cs="PingFang SC"/>
            <w:spacing w:val="-3"/>
            <w:sz w:val="21"/>
            <w:szCs w:val="21"/>
          </w:rPr>
          <w:delText>而且还很胀，就应该把水放掉了。可以用消过毒的剪刀在水疱边上剪</w:delText>
        </w:r>
      </w:del>
      <w:del w:id="1084" w:author="零 [2]" w:date="2025-11-12T16:12:57Z">
        <w:r>
          <w:rPr>
            <w:rFonts w:ascii="PingFang SC" w:hAnsi="PingFang SC" w:eastAsia="PingFang SC" w:cs="PingFang SC"/>
            <w:spacing w:val="8"/>
            <w:sz w:val="21"/>
            <w:szCs w:val="21"/>
          </w:rPr>
          <w:delText xml:space="preserve">  </w:delText>
        </w:r>
      </w:del>
      <w:del w:id="1085" w:author="零 [2]" w:date="2025-11-12T16:12:57Z">
        <w:r>
          <w:rPr>
            <w:rFonts w:ascii="PingFang SC" w:hAnsi="PingFang SC" w:eastAsia="PingFang SC" w:cs="PingFang SC"/>
            <w:spacing w:val="-1"/>
            <w:sz w:val="21"/>
            <w:szCs w:val="21"/>
          </w:rPr>
          <w:delText>一个口，也可以用针头戳几个洞。</w:delText>
        </w:r>
      </w:del>
      <w:del w:id="1086" w:author="零 [2]" w:date="2025-11-12T16:12:57Z">
        <w:r>
          <w:rPr>
            <w:rFonts w:ascii="PingFang SC" w:hAnsi="PingFang SC" w:eastAsia="PingFang SC" w:cs="PingFang SC"/>
            <w:spacing w:val="-43"/>
            <w:sz w:val="21"/>
            <w:szCs w:val="21"/>
          </w:rPr>
          <w:delText xml:space="preserve"> </w:delText>
        </w:r>
      </w:del>
      <w:del w:id="1087" w:author="零 [2]" w:date="2025-11-12T16:12:57Z">
        <w:r>
          <w:rPr>
            <w:rFonts w:ascii="PingFang SC" w:hAnsi="PingFang SC" w:eastAsia="PingFang SC" w:cs="PingFang SC"/>
            <w:spacing w:val="-1"/>
            <w:sz w:val="21"/>
            <w:szCs w:val="21"/>
          </w:rPr>
          <w:delText>然后用药棉或纱布轻轻把水挤出。</w:delText>
        </w:r>
      </w:del>
      <w:del w:id="1088" w:author="零 [2]" w:date="2025-11-12T16:12:57Z">
        <w:r>
          <w:rPr>
            <w:rFonts w:ascii="PingFang SC" w:hAnsi="PingFang SC" w:eastAsia="PingFang SC" w:cs="PingFang SC"/>
            <w:sz w:val="21"/>
            <w:szCs w:val="21"/>
          </w:rPr>
          <w:delText xml:space="preserve"> </w:delText>
        </w:r>
      </w:del>
      <w:del w:id="1089" w:author="零 [2]" w:date="2025-11-12T16:12:57Z">
        <w:r>
          <w:rPr>
            <w:rFonts w:ascii="PingFang SC" w:hAnsi="PingFang SC" w:eastAsia="PingFang SC" w:cs="PingFang SC"/>
            <w:spacing w:val="-3"/>
            <w:sz w:val="21"/>
            <w:szCs w:val="21"/>
          </w:rPr>
          <w:delText>口太小的话可能会自己闭合，水疱里会再次积水，所以开口应该足够</w:delText>
        </w:r>
      </w:del>
      <w:del w:id="1090" w:author="零 [2]" w:date="2025-11-12T16:12:57Z">
        <w:r>
          <w:rPr>
            <w:rFonts w:ascii="PingFang SC" w:hAnsi="PingFang SC" w:eastAsia="PingFang SC" w:cs="PingFang SC"/>
            <w:spacing w:val="8"/>
            <w:sz w:val="21"/>
            <w:szCs w:val="21"/>
          </w:rPr>
          <w:delText xml:space="preserve">  </w:delText>
        </w:r>
      </w:del>
      <w:del w:id="1091" w:author="零 [2]" w:date="2025-11-12T16:12:57Z">
        <w:r>
          <w:rPr>
            <w:rFonts w:ascii="PingFang SC" w:hAnsi="PingFang SC" w:eastAsia="PingFang SC" w:cs="PingFang SC"/>
            <w:spacing w:val="-3"/>
            <w:sz w:val="21"/>
            <w:szCs w:val="21"/>
          </w:rPr>
          <w:delText>大。</w:delText>
        </w:r>
      </w:del>
      <w:r>
        <w:rPr>
          <w:rFonts w:ascii="PingFang SC" w:hAnsi="PingFang SC" w:eastAsia="PingFang SC" w:cs="PingFang SC"/>
          <w:spacing w:val="-3"/>
          <w:sz w:val="21"/>
          <w:szCs w:val="21"/>
        </w:rPr>
        <w:t>开口以后水疱上的</w:t>
      </w:r>
      <w:ins w:id="1092" w:author="零 [2]" w:date="2025-11-12T16:12:10Z">
        <w:r>
          <w:rPr>
            <w:rFonts w:hint="eastAsia" w:ascii="PingFang SC" w:hAnsi="PingFang SC" w:eastAsia="PingFang SC" w:cs="PingFang SC"/>
            <w:spacing w:val="-3"/>
            <w:sz w:val="21"/>
            <w:szCs w:val="21"/>
            <w:lang w:val="en-US" w:eastAsia="zh-CN"/>
          </w:rPr>
          <w:t>未</w:t>
        </w:r>
      </w:ins>
      <w:ins w:id="1093" w:author="零 [2]" w:date="2025-11-12T16:12:11Z">
        <w:r>
          <w:rPr>
            <w:rFonts w:hint="eastAsia" w:ascii="PingFang SC" w:hAnsi="PingFang SC" w:eastAsia="PingFang SC" w:cs="PingFang SC"/>
            <w:spacing w:val="-3"/>
            <w:sz w:val="21"/>
            <w:szCs w:val="21"/>
            <w:lang w:val="en-US" w:eastAsia="zh-CN"/>
          </w:rPr>
          <w:t>发生</w:t>
        </w:r>
      </w:ins>
      <w:ins w:id="1094" w:author="零 [2]" w:date="2025-11-12T16:12:15Z">
        <w:r>
          <w:rPr>
            <w:rFonts w:hint="eastAsia" w:ascii="PingFang SC" w:hAnsi="PingFang SC" w:eastAsia="PingFang SC" w:cs="PingFang SC"/>
            <w:spacing w:val="-3"/>
            <w:sz w:val="21"/>
            <w:szCs w:val="21"/>
            <w:lang w:val="en-US" w:eastAsia="zh-CN"/>
          </w:rPr>
          <w:t>感染时</w:t>
        </w:r>
      </w:ins>
      <w:del w:id="1095" w:author="零 [2]" w:date="2025-11-12T16:11:52Z">
        <w:r>
          <w:rPr>
            <w:rFonts w:ascii="PingFang SC" w:hAnsi="PingFang SC" w:eastAsia="PingFang SC" w:cs="PingFang SC"/>
            <w:spacing w:val="-3"/>
            <w:sz w:val="21"/>
            <w:szCs w:val="21"/>
          </w:rPr>
          <w:delText>死皮</w:delText>
        </w:r>
      </w:del>
      <w:r>
        <w:rPr>
          <w:rFonts w:ascii="PingFang SC" w:hAnsi="PingFang SC" w:eastAsia="PingFang SC" w:cs="PingFang SC"/>
          <w:spacing w:val="-3"/>
          <w:sz w:val="21"/>
          <w:szCs w:val="21"/>
        </w:rPr>
        <w:t>应该保留</w:t>
      </w:r>
      <w:ins w:id="1096" w:author="零 [2]" w:date="2025-11-12T16:12:21Z">
        <w:r>
          <w:rPr>
            <w:rFonts w:hint="eastAsia" w:ascii="PingFang SC" w:hAnsi="PingFang SC" w:eastAsia="PingFang SC" w:cs="PingFang SC"/>
            <w:spacing w:val="-3"/>
            <w:sz w:val="21"/>
            <w:szCs w:val="21"/>
            <w:lang w:val="en-US" w:eastAsia="zh-CN"/>
          </w:rPr>
          <w:t>作为</w:t>
        </w:r>
      </w:ins>
      <w:ins w:id="1097" w:author="零 [2]" w:date="2025-11-12T16:12:25Z">
        <w:r>
          <w:rPr>
            <w:rFonts w:hint="eastAsia" w:ascii="PingFang SC" w:hAnsi="PingFang SC" w:eastAsia="PingFang SC" w:cs="PingFang SC"/>
            <w:spacing w:val="-3"/>
            <w:sz w:val="21"/>
            <w:szCs w:val="21"/>
            <w:lang w:val="en-US" w:eastAsia="zh-CN"/>
          </w:rPr>
          <w:t>天然</w:t>
        </w:r>
      </w:ins>
      <w:ins w:id="1098" w:author="零 [2]" w:date="2025-11-12T16:12:26Z">
        <w:r>
          <w:rPr>
            <w:rFonts w:hint="eastAsia" w:ascii="PingFang SC" w:hAnsi="PingFang SC" w:eastAsia="PingFang SC" w:cs="PingFang SC"/>
            <w:spacing w:val="-3"/>
            <w:sz w:val="21"/>
            <w:szCs w:val="21"/>
            <w:lang w:val="en-US" w:eastAsia="zh-CN"/>
          </w:rPr>
          <w:t>敷料</w:t>
        </w:r>
      </w:ins>
      <w:r>
        <w:rPr>
          <w:rFonts w:ascii="PingFang SC" w:hAnsi="PingFang SC" w:eastAsia="PingFang SC" w:cs="PingFang SC"/>
          <w:spacing w:val="-3"/>
          <w:sz w:val="21"/>
          <w:szCs w:val="21"/>
        </w:rPr>
        <w:t>，有利于伤口愈合，避免伤口裸</w:t>
      </w:r>
      <w:del w:id="1099" w:author="零 [2]" w:date="2025-11-12T16:14:47Z">
        <w:r>
          <w:rPr>
            <w:rFonts w:ascii="PingFang SC" w:hAnsi="PingFang SC" w:eastAsia="PingFang SC" w:cs="PingFang SC"/>
            <w:spacing w:val="7"/>
            <w:sz w:val="21"/>
            <w:szCs w:val="21"/>
          </w:rPr>
          <w:delText xml:space="preserve"> </w:delText>
        </w:r>
      </w:del>
      <w:del w:id="1100" w:author="零 [2]" w:date="2025-11-12T16:12:29Z">
        <w:r>
          <w:rPr>
            <w:rFonts w:ascii="PingFang SC" w:hAnsi="PingFang SC" w:eastAsia="PingFang SC" w:cs="PingFang SC"/>
            <w:spacing w:val="7"/>
            <w:sz w:val="21"/>
            <w:szCs w:val="21"/>
          </w:rPr>
          <w:delText xml:space="preserve"> </w:delText>
        </w:r>
      </w:del>
      <w:r>
        <w:rPr>
          <w:rFonts w:ascii="PingFang SC" w:hAnsi="PingFang SC" w:eastAsia="PingFang SC" w:cs="PingFang SC"/>
          <w:spacing w:val="-2"/>
          <w:sz w:val="21"/>
          <w:szCs w:val="21"/>
        </w:rPr>
        <w:t>露感染，感觉也舒服一些。</w:t>
      </w:r>
      <w:ins w:id="1101" w:author="零 [2]" w:date="2025-11-12T16:14:52Z">
        <w:r>
          <w:rPr>
            <w:rFonts w:hint="eastAsia" w:ascii="PingFang SC" w:hAnsi="PingFang SC" w:eastAsia="PingFang SC" w:cs="PingFang SC"/>
            <w:spacing w:val="-2"/>
            <w:sz w:val="21"/>
            <w:szCs w:val="21"/>
            <w:lang w:val="en-US" w:eastAsia="zh-CN"/>
          </w:rPr>
          <w:t>若</w:t>
        </w:r>
      </w:ins>
      <w:ins w:id="1102" w:author="零 [2]" w:date="2025-11-12T16:14:54Z">
        <w:r>
          <w:rPr>
            <w:rFonts w:hint="eastAsia" w:ascii="PingFang SC" w:hAnsi="PingFang SC" w:eastAsia="PingFang SC" w:cs="PingFang SC"/>
            <w:spacing w:val="-2"/>
            <w:sz w:val="21"/>
            <w:szCs w:val="21"/>
            <w:lang w:val="en-US" w:eastAsia="zh-CN"/>
          </w:rPr>
          <w:t>发现</w:t>
        </w:r>
      </w:ins>
      <w:ins w:id="1103" w:author="零 [2]" w:date="2025-11-12T16:14:57Z">
        <w:r>
          <w:rPr>
            <w:rFonts w:hint="eastAsia" w:ascii="PingFang SC" w:hAnsi="PingFang SC" w:eastAsia="PingFang SC" w:cs="PingFang SC"/>
            <w:spacing w:val="-2"/>
            <w:sz w:val="21"/>
            <w:szCs w:val="21"/>
            <w:lang w:val="en-US" w:eastAsia="zh-CN"/>
          </w:rPr>
          <w:t>疱</w:t>
        </w:r>
      </w:ins>
      <w:ins w:id="1104" w:author="零 [2]" w:date="2025-11-12T16:14:58Z">
        <w:r>
          <w:rPr>
            <w:rFonts w:hint="eastAsia" w:ascii="PingFang SC" w:hAnsi="PingFang SC" w:eastAsia="PingFang SC" w:cs="PingFang SC"/>
            <w:spacing w:val="-2"/>
            <w:sz w:val="21"/>
            <w:szCs w:val="21"/>
            <w:lang w:val="en-US" w:eastAsia="zh-CN"/>
          </w:rPr>
          <w:t>皮</w:t>
        </w:r>
      </w:ins>
      <w:ins w:id="1105" w:author="零 [2]" w:date="2025-11-12T16:15:01Z">
        <w:r>
          <w:rPr>
            <w:rFonts w:hint="eastAsia" w:ascii="PingFang SC" w:hAnsi="PingFang SC" w:eastAsia="PingFang SC" w:cs="PingFang SC"/>
            <w:spacing w:val="-2"/>
            <w:sz w:val="21"/>
            <w:szCs w:val="21"/>
            <w:lang w:val="en-US" w:eastAsia="zh-CN"/>
          </w:rPr>
          <w:t>发</w:t>
        </w:r>
      </w:ins>
      <w:ins w:id="1106" w:author="零 [2]" w:date="2025-11-12T16:15:06Z">
        <w:r>
          <w:rPr>
            <w:rFonts w:hint="eastAsia" w:ascii="PingFang SC" w:hAnsi="PingFang SC" w:eastAsia="PingFang SC" w:cs="PingFang SC"/>
            <w:spacing w:val="-2"/>
            <w:sz w:val="21"/>
            <w:szCs w:val="21"/>
            <w:lang w:val="en-US" w:eastAsia="zh-CN"/>
          </w:rPr>
          <w:t>黄、</w:t>
        </w:r>
      </w:ins>
      <w:ins w:id="1107" w:author="零 [2]" w:date="2025-11-12T16:15:09Z">
        <w:r>
          <w:rPr>
            <w:rFonts w:hint="eastAsia" w:ascii="PingFang SC" w:hAnsi="PingFang SC" w:eastAsia="PingFang SC" w:cs="PingFang SC"/>
            <w:spacing w:val="-2"/>
            <w:sz w:val="21"/>
            <w:szCs w:val="21"/>
            <w:lang w:val="en-US" w:eastAsia="zh-CN"/>
          </w:rPr>
          <w:t>增厚</w:t>
        </w:r>
      </w:ins>
      <w:ins w:id="1108" w:author="零 [2]" w:date="2025-11-12T16:15:10Z">
        <w:r>
          <w:rPr>
            <w:rFonts w:hint="eastAsia" w:ascii="PingFang SC" w:hAnsi="PingFang SC" w:eastAsia="PingFang SC" w:cs="PingFang SC"/>
            <w:spacing w:val="-2"/>
            <w:sz w:val="21"/>
            <w:szCs w:val="21"/>
            <w:lang w:val="en-US" w:eastAsia="zh-CN"/>
          </w:rPr>
          <w:t>，</w:t>
        </w:r>
      </w:ins>
      <w:ins w:id="1109" w:author="零 [2]" w:date="2025-11-12T16:15:18Z">
        <w:r>
          <w:rPr>
            <w:rFonts w:hint="eastAsia" w:ascii="PingFang SC" w:hAnsi="PingFang SC" w:eastAsia="PingFang SC" w:cs="PingFang SC"/>
            <w:spacing w:val="-2"/>
            <w:sz w:val="21"/>
            <w:szCs w:val="21"/>
            <w:lang w:val="en-US" w:eastAsia="zh-CN"/>
          </w:rPr>
          <w:t>则</w:t>
        </w:r>
      </w:ins>
      <w:ins w:id="1110" w:author="零 [2]" w:date="2025-11-12T16:15:19Z">
        <w:r>
          <w:rPr>
            <w:rFonts w:hint="eastAsia" w:ascii="PingFang SC" w:hAnsi="PingFang SC" w:eastAsia="PingFang SC" w:cs="PingFang SC"/>
            <w:spacing w:val="-2"/>
            <w:sz w:val="21"/>
            <w:szCs w:val="21"/>
            <w:lang w:val="en-US" w:eastAsia="zh-CN"/>
          </w:rPr>
          <w:t>发生</w:t>
        </w:r>
      </w:ins>
      <w:ins w:id="1111" w:author="零 [2]" w:date="2025-11-12T16:15:20Z">
        <w:r>
          <w:rPr>
            <w:rFonts w:hint="eastAsia" w:ascii="PingFang SC" w:hAnsi="PingFang SC" w:eastAsia="PingFang SC" w:cs="PingFang SC"/>
            <w:spacing w:val="-2"/>
            <w:sz w:val="21"/>
            <w:szCs w:val="21"/>
            <w:lang w:val="en-US" w:eastAsia="zh-CN"/>
          </w:rPr>
          <w:t>了</w:t>
        </w:r>
      </w:ins>
      <w:ins w:id="1112" w:author="零 [2]" w:date="2025-11-12T16:15:21Z">
        <w:r>
          <w:rPr>
            <w:rFonts w:hint="eastAsia" w:ascii="PingFang SC" w:hAnsi="PingFang SC" w:eastAsia="PingFang SC" w:cs="PingFang SC"/>
            <w:spacing w:val="-2"/>
            <w:sz w:val="21"/>
            <w:szCs w:val="21"/>
            <w:lang w:val="en-US" w:eastAsia="zh-CN"/>
          </w:rPr>
          <w:t>感染，</w:t>
        </w:r>
      </w:ins>
      <w:ins w:id="1113" w:author="零 [2]" w:date="2025-11-12T16:15:22Z">
        <w:r>
          <w:rPr>
            <w:rFonts w:hint="eastAsia" w:ascii="PingFang SC" w:hAnsi="PingFang SC" w:eastAsia="PingFang SC" w:cs="PingFang SC"/>
            <w:spacing w:val="-2"/>
            <w:sz w:val="21"/>
            <w:szCs w:val="21"/>
            <w:lang w:val="en-US" w:eastAsia="zh-CN"/>
          </w:rPr>
          <w:t>需</w:t>
        </w:r>
      </w:ins>
      <w:ins w:id="1114" w:author="零 [2]" w:date="2025-11-12T16:15:29Z">
        <w:r>
          <w:rPr>
            <w:rFonts w:hint="eastAsia" w:ascii="PingFang SC" w:hAnsi="PingFang SC" w:eastAsia="PingFang SC" w:cs="PingFang SC"/>
            <w:spacing w:val="-2"/>
            <w:sz w:val="21"/>
            <w:szCs w:val="21"/>
            <w:lang w:val="en-US" w:eastAsia="zh-CN"/>
          </w:rPr>
          <w:t>剪除</w:t>
        </w:r>
      </w:ins>
      <w:ins w:id="1115" w:author="零 [2]" w:date="2025-11-12T16:15:33Z">
        <w:r>
          <w:rPr>
            <w:rFonts w:hint="eastAsia" w:ascii="PingFang SC" w:hAnsi="PingFang SC" w:eastAsia="PingFang SC" w:cs="PingFang SC"/>
            <w:spacing w:val="-2"/>
            <w:sz w:val="21"/>
            <w:szCs w:val="21"/>
            <w:lang w:val="en-US" w:eastAsia="zh-CN"/>
          </w:rPr>
          <w:t>疱皮</w:t>
        </w:r>
      </w:ins>
      <w:ins w:id="1116" w:author="零 [2]" w:date="2025-11-12T16:15:34Z">
        <w:r>
          <w:rPr>
            <w:rFonts w:hint="eastAsia" w:ascii="PingFang SC" w:hAnsi="PingFang SC" w:eastAsia="PingFang SC" w:cs="PingFang SC"/>
            <w:spacing w:val="-2"/>
            <w:sz w:val="21"/>
            <w:szCs w:val="21"/>
            <w:lang w:val="en-US" w:eastAsia="zh-CN"/>
          </w:rPr>
          <w:t>。</w:t>
        </w:r>
      </w:ins>
    </w:p>
    <w:p w14:paraId="29F7757F">
      <w:pPr>
        <w:pStyle w:val="2"/>
        <w:spacing w:before="32" w:line="321" w:lineRule="auto"/>
        <w:ind w:left="37" w:right="110"/>
        <w:jc w:val="both"/>
        <w:rPr>
          <w:del w:id="1118" w:author="零 [2]" w:date="2025-11-12T16:16:00Z"/>
          <w:rFonts w:hint="default" w:ascii="PingFang SC" w:hAnsi="PingFang SC" w:eastAsia="PingFang SC" w:cs="PingFang SC"/>
          <w:spacing w:val="-2"/>
          <w:sz w:val="21"/>
          <w:szCs w:val="21"/>
          <w:lang w:val="en-US" w:eastAsia="zh-CN"/>
        </w:rPr>
        <w:pPrChange w:id="1117" w:author="零 [2]" w:date="2025-11-12T16:16:00Z">
          <w:pPr>
            <w:spacing w:before="32" w:line="173" w:lineRule="auto"/>
            <w:ind w:left="37" w:right="110" w:firstLine="422"/>
            <w:jc w:val="both"/>
          </w:pPr>
        </w:pPrChange>
      </w:pPr>
      <w:ins w:id="1119" w:author="零 [2]" w:date="2025-11-12T16:15:58Z">
        <w:r>
          <w:rPr>
            <w:rFonts w:hint="eastAsia" w:eastAsia="宋体"/>
            <w:b/>
            <w:bCs/>
            <w:lang w:val="en-US" w:eastAsia="zh-CN"/>
          </w:rPr>
          <w:t>伤口评估：</w:t>
        </w:r>
      </w:ins>
    </w:p>
    <w:p w14:paraId="29F7757F">
      <w:pPr>
        <w:pStyle w:val="2"/>
        <w:spacing w:line="321" w:lineRule="auto"/>
        <w:rPr>
          <w:rFonts w:ascii="PingFang SC" w:hAnsi="PingFang SC" w:eastAsia="PingFang SC" w:cs="PingFang SC"/>
          <w:sz w:val="21"/>
          <w:szCs w:val="21"/>
        </w:rPr>
        <w:sectPr>
          <w:headerReference r:id="rId55" w:type="default"/>
          <w:footerReference r:id="rId56" w:type="default"/>
          <w:pgSz w:w="8391" w:h="11909"/>
          <w:pgMar w:top="883" w:right="892" w:bottom="937" w:left="1051" w:header="869" w:footer="716" w:gutter="0"/>
          <w:cols w:space="720" w:num="1"/>
        </w:sectPr>
        <w:pPrChange w:id="1120" w:author="零 [2]" w:date="2025-11-12T16:16:00Z">
          <w:pPr>
            <w:spacing w:line="173" w:lineRule="auto"/>
          </w:pPr>
        </w:pPrChange>
      </w:pPr>
    </w:p>
    <w:p w14:paraId="0D0A361F">
      <w:pPr>
        <w:pStyle w:val="2"/>
        <w:spacing w:line="321" w:lineRule="auto"/>
        <w:rPr>
          <w:rFonts w:hint="eastAsia" w:eastAsia="宋体"/>
          <w:b/>
          <w:bCs/>
          <w:lang w:val="en-US" w:eastAsia="zh-CN"/>
          <w:rPrChange w:id="1121" w:author="零 [2]" w:date="2025-11-12T16:04:24Z">
            <w:rPr>
              <w:rFonts w:hint="default" w:eastAsia="宋体"/>
              <w:lang w:val="en-US" w:eastAsia="zh-CN"/>
            </w:rPr>
          </w:rPrChange>
        </w:rPr>
      </w:pPr>
    </w:p>
    <w:p w14:paraId="7E72D185">
      <w:pPr>
        <w:spacing w:before="96" w:line="175" w:lineRule="auto"/>
        <w:ind w:left="37" w:right="116" w:firstLine="422"/>
        <w:jc w:val="both"/>
        <w:rPr>
          <w:ins w:id="1122" w:author="零 [2]" w:date="2025-11-12T16:05:13Z"/>
          <w:rFonts w:hint="eastAsia" w:ascii="PingFang SC" w:hAnsi="PingFang SC" w:eastAsia="PingFang SC" w:cs="PingFang SC"/>
          <w:spacing w:val="-3"/>
          <w:sz w:val="21"/>
          <w:szCs w:val="21"/>
          <w:lang w:eastAsia="zh-CN"/>
        </w:rPr>
      </w:pPr>
      <w:r>
        <w:rPr>
          <w:rFonts w:ascii="PingFang SC" w:hAnsi="PingFang SC" w:eastAsia="PingFang SC" w:cs="PingFang SC"/>
          <w:b/>
          <w:bCs/>
          <w:spacing w:val="-8"/>
          <w:sz w:val="21"/>
          <w:szCs w:val="21"/>
        </w:rPr>
        <w:t>伤口消毒：</w:t>
      </w:r>
      <w:ins w:id="1123" w:author="零 [2]" w:date="2025-11-12T16:04:57Z">
        <w:r>
          <w:rPr>
            <w:rFonts w:hint="eastAsia" w:ascii="PingFang SC" w:hAnsi="PingFang SC" w:eastAsia="PingFang SC" w:cs="PingFang SC"/>
            <w:b/>
            <w:bCs/>
            <w:spacing w:val="-8"/>
            <w:sz w:val="21"/>
            <w:szCs w:val="21"/>
            <w:lang w:val="en-US" w:eastAsia="zh-CN"/>
          </w:rPr>
          <w:t>评估</w:t>
        </w:r>
      </w:ins>
      <w:ins w:id="1124" w:author="零 [2]" w:date="2025-11-12T16:04:58Z">
        <w:r>
          <w:rPr>
            <w:rFonts w:hint="eastAsia" w:ascii="PingFang SC" w:hAnsi="PingFang SC" w:eastAsia="PingFang SC" w:cs="PingFang SC"/>
            <w:b/>
            <w:bCs/>
            <w:spacing w:val="-8"/>
            <w:sz w:val="21"/>
            <w:szCs w:val="21"/>
            <w:lang w:val="en-US" w:eastAsia="zh-CN"/>
          </w:rPr>
          <w:t>后</w:t>
        </w:r>
      </w:ins>
      <w:ins w:id="1125" w:author="零 [2]" w:date="2025-11-12T16:04:59Z">
        <w:r>
          <w:rPr>
            <w:rFonts w:hint="eastAsia" w:ascii="PingFang SC" w:hAnsi="PingFang SC" w:eastAsia="PingFang SC" w:cs="PingFang SC"/>
            <w:b/>
            <w:bCs/>
            <w:spacing w:val="-8"/>
            <w:sz w:val="21"/>
            <w:szCs w:val="21"/>
            <w:lang w:val="en-US" w:eastAsia="zh-CN"/>
          </w:rPr>
          <w:t>未</w:t>
        </w:r>
      </w:ins>
      <w:ins w:id="1126" w:author="零 [2]" w:date="2025-11-12T16:05:01Z">
        <w:r>
          <w:rPr>
            <w:rFonts w:hint="eastAsia" w:ascii="PingFang SC" w:hAnsi="PingFang SC" w:eastAsia="PingFang SC" w:cs="PingFang SC"/>
            <w:b/>
            <w:bCs/>
            <w:spacing w:val="-8"/>
            <w:sz w:val="21"/>
            <w:szCs w:val="21"/>
            <w:lang w:val="en-US" w:eastAsia="zh-CN"/>
          </w:rPr>
          <w:t>感染的</w:t>
        </w:r>
      </w:ins>
      <w:ins w:id="1127" w:author="零 [2]" w:date="2025-11-12T16:05:02Z">
        <w:r>
          <w:rPr>
            <w:rFonts w:hint="eastAsia" w:ascii="PingFang SC" w:hAnsi="PingFang SC" w:eastAsia="PingFang SC" w:cs="PingFang SC"/>
            <w:b/>
            <w:bCs/>
            <w:spacing w:val="-8"/>
            <w:sz w:val="21"/>
            <w:szCs w:val="21"/>
            <w:lang w:val="en-US" w:eastAsia="zh-CN"/>
          </w:rPr>
          <w:t>伤口</w:t>
        </w:r>
      </w:ins>
      <w:ins w:id="1128" w:author="零 [2]" w:date="2025-11-12T16:05:03Z">
        <w:r>
          <w:rPr>
            <w:rFonts w:hint="eastAsia" w:ascii="PingFang SC" w:hAnsi="PingFang SC" w:eastAsia="PingFang SC" w:cs="PingFang SC"/>
            <w:b/>
            <w:bCs/>
            <w:spacing w:val="-8"/>
            <w:sz w:val="21"/>
            <w:szCs w:val="21"/>
            <w:lang w:val="en-US" w:eastAsia="zh-CN"/>
          </w:rPr>
          <w:t>，</w:t>
        </w:r>
      </w:ins>
      <w:ins w:id="1129" w:author="零 [2]" w:date="2025-11-12T16:04:52Z">
        <w:r>
          <w:rPr>
            <w:rFonts w:ascii="PingFang SC" w:hAnsi="PingFang SC" w:eastAsia="PingFang SC" w:cs="PingFang SC"/>
            <w:spacing w:val="-3"/>
            <w:sz w:val="21"/>
            <w:szCs w:val="21"/>
          </w:rPr>
          <w:t>直接用生理盐水</w:t>
        </w:r>
      </w:ins>
      <w:ins w:id="1130" w:author="零 [2]" w:date="2025-11-12T16:05:39Z">
        <w:r>
          <w:rPr>
            <w:rFonts w:hint="eastAsia" w:ascii="PingFang SC" w:hAnsi="PingFang SC" w:eastAsia="PingFang SC" w:cs="PingFang SC"/>
            <w:spacing w:val="-3"/>
            <w:sz w:val="21"/>
            <w:szCs w:val="21"/>
            <w:lang w:val="en-US" w:eastAsia="zh-CN"/>
          </w:rPr>
          <w:t>脉冲</w:t>
        </w:r>
      </w:ins>
      <w:ins w:id="1131" w:author="零 [2]" w:date="2025-11-12T16:05:42Z">
        <w:r>
          <w:rPr>
            <w:rFonts w:hint="eastAsia" w:ascii="PingFang SC" w:hAnsi="PingFang SC" w:eastAsia="PingFang SC" w:cs="PingFang SC"/>
            <w:spacing w:val="-3"/>
            <w:sz w:val="21"/>
            <w:szCs w:val="21"/>
            <w:lang w:val="en-US" w:eastAsia="zh-CN"/>
          </w:rPr>
          <w:t>式</w:t>
        </w:r>
      </w:ins>
      <w:ins w:id="1132" w:author="零 [2]" w:date="2025-11-12T16:05:47Z">
        <w:r>
          <w:rPr>
            <w:rFonts w:hint="eastAsia" w:ascii="PingFang SC" w:hAnsi="PingFang SC" w:eastAsia="PingFang SC" w:cs="PingFang SC"/>
            <w:spacing w:val="-3"/>
            <w:sz w:val="21"/>
            <w:szCs w:val="21"/>
            <w:lang w:val="en-US" w:eastAsia="zh-CN"/>
          </w:rPr>
          <w:t>（</w:t>
        </w:r>
      </w:ins>
      <w:ins w:id="1133" w:author="零 [2]" w:date="2025-11-12T16:05:50Z">
        <w:r>
          <w:rPr>
            <w:rFonts w:hint="eastAsia" w:ascii="PingFang SC" w:hAnsi="PingFang SC" w:eastAsia="PingFang SC" w:cs="PingFang SC"/>
            <w:spacing w:val="-3"/>
            <w:sz w:val="21"/>
            <w:szCs w:val="21"/>
            <w:lang w:val="en-US" w:eastAsia="zh-CN"/>
          </w:rPr>
          <w:t>冲一下</w:t>
        </w:r>
      </w:ins>
      <w:ins w:id="1134" w:author="零 [2]" w:date="2025-11-12T16:05:54Z">
        <w:r>
          <w:rPr>
            <w:rFonts w:hint="eastAsia" w:ascii="PingFang SC" w:hAnsi="PingFang SC" w:eastAsia="PingFang SC" w:cs="PingFang SC"/>
            <w:spacing w:val="-3"/>
            <w:sz w:val="21"/>
            <w:szCs w:val="21"/>
            <w:lang w:val="en-US" w:eastAsia="zh-CN"/>
          </w:rPr>
          <w:t>、</w:t>
        </w:r>
      </w:ins>
      <w:ins w:id="1135" w:author="零 [2]" w:date="2025-11-12T16:05:57Z">
        <w:r>
          <w:rPr>
            <w:rFonts w:hint="eastAsia" w:ascii="PingFang SC" w:hAnsi="PingFang SC" w:eastAsia="PingFang SC" w:cs="PingFang SC"/>
            <w:spacing w:val="-3"/>
            <w:sz w:val="21"/>
            <w:szCs w:val="21"/>
            <w:lang w:val="en-US" w:eastAsia="zh-CN"/>
          </w:rPr>
          <w:t>停一下</w:t>
        </w:r>
      </w:ins>
      <w:ins w:id="1136" w:author="零 [2]" w:date="2025-11-12T16:05:58Z">
        <w:r>
          <w:rPr>
            <w:rFonts w:hint="eastAsia" w:ascii="PingFang SC" w:hAnsi="PingFang SC" w:eastAsia="PingFang SC" w:cs="PingFang SC"/>
            <w:spacing w:val="-3"/>
            <w:sz w:val="21"/>
            <w:szCs w:val="21"/>
            <w:lang w:val="en-US" w:eastAsia="zh-CN"/>
          </w:rPr>
          <w:t>）</w:t>
        </w:r>
      </w:ins>
      <w:ins w:id="1137" w:author="零 [2]" w:date="2025-11-12T16:05:44Z">
        <w:r>
          <w:rPr>
            <w:rFonts w:hint="eastAsia" w:ascii="PingFang SC" w:hAnsi="PingFang SC" w:eastAsia="PingFang SC" w:cs="PingFang SC"/>
            <w:spacing w:val="-3"/>
            <w:sz w:val="21"/>
            <w:szCs w:val="21"/>
            <w:lang w:val="en-US" w:eastAsia="zh-CN"/>
          </w:rPr>
          <w:t>清洗</w:t>
        </w:r>
      </w:ins>
      <w:ins w:id="1138" w:author="零 [2]" w:date="2025-11-12T16:04:52Z">
        <w:r>
          <w:rPr>
            <w:rFonts w:ascii="PingFang SC" w:hAnsi="PingFang SC" w:eastAsia="PingFang SC" w:cs="PingFang SC"/>
            <w:spacing w:val="-3"/>
            <w:sz w:val="21"/>
            <w:szCs w:val="21"/>
          </w:rPr>
          <w:t>消毒</w:t>
        </w:r>
      </w:ins>
      <w:ins w:id="1139" w:author="零 [2]" w:date="2025-11-12T16:06:00Z">
        <w:r>
          <w:rPr>
            <w:rFonts w:hint="eastAsia" w:ascii="PingFang SC" w:hAnsi="PingFang SC" w:eastAsia="PingFang SC" w:cs="PingFang SC"/>
            <w:spacing w:val="-3"/>
            <w:sz w:val="21"/>
            <w:szCs w:val="21"/>
            <w:lang w:eastAsia="zh-CN"/>
          </w:rPr>
          <w:t>。</w:t>
        </w:r>
      </w:ins>
    </w:p>
    <w:p w14:paraId="26B5FD92">
      <w:pPr>
        <w:spacing w:before="96" w:line="175" w:lineRule="auto"/>
        <w:ind w:left="37" w:right="116" w:firstLine="422"/>
        <w:jc w:val="both"/>
        <w:rPr>
          <w:ins w:id="1140" w:author="零 [2]" w:date="2025-11-12T16:08:43Z"/>
          <w:rFonts w:ascii="PingFang SC" w:hAnsi="PingFang SC" w:eastAsia="PingFang SC" w:cs="PingFang SC"/>
          <w:spacing w:val="-1"/>
          <w:sz w:val="21"/>
          <w:szCs w:val="21"/>
        </w:rPr>
      </w:pPr>
      <w:ins w:id="1141" w:author="零 [2]" w:date="2025-11-12T16:05:24Z">
        <w:r>
          <w:rPr>
            <w:rFonts w:hint="eastAsia" w:ascii="PingFang SC" w:hAnsi="PingFang SC" w:eastAsia="PingFang SC" w:cs="PingFang SC"/>
            <w:spacing w:val="-8"/>
            <w:sz w:val="21"/>
            <w:szCs w:val="21"/>
            <w:lang w:val="en-US" w:eastAsia="zh-CN"/>
          </w:rPr>
          <w:t>评估</w:t>
        </w:r>
      </w:ins>
      <w:ins w:id="1142" w:author="零 [2]" w:date="2025-11-12T16:05:25Z">
        <w:r>
          <w:rPr>
            <w:rFonts w:hint="eastAsia" w:ascii="PingFang SC" w:hAnsi="PingFang SC" w:eastAsia="PingFang SC" w:cs="PingFang SC"/>
            <w:spacing w:val="-8"/>
            <w:sz w:val="21"/>
            <w:szCs w:val="21"/>
            <w:lang w:val="en-US" w:eastAsia="zh-CN"/>
          </w:rPr>
          <w:t>后</w:t>
        </w:r>
      </w:ins>
      <w:ins w:id="1143" w:author="零 [2]" w:date="2025-11-12T16:06:11Z">
        <w:r>
          <w:rPr>
            <w:rFonts w:hint="eastAsia" w:ascii="PingFang SC" w:hAnsi="PingFang SC" w:eastAsia="PingFang SC" w:cs="PingFang SC"/>
            <w:spacing w:val="-8"/>
            <w:sz w:val="21"/>
            <w:szCs w:val="21"/>
            <w:lang w:val="en-US" w:eastAsia="zh-CN"/>
          </w:rPr>
          <w:t>疑似</w:t>
        </w:r>
      </w:ins>
      <w:ins w:id="1144" w:author="零 [2]" w:date="2025-11-12T16:06:13Z">
        <w:r>
          <w:rPr>
            <w:rFonts w:hint="eastAsia" w:ascii="PingFang SC" w:hAnsi="PingFang SC" w:eastAsia="PingFang SC" w:cs="PingFang SC"/>
            <w:spacing w:val="-8"/>
            <w:sz w:val="21"/>
            <w:szCs w:val="21"/>
            <w:lang w:val="en-US" w:eastAsia="zh-CN"/>
          </w:rPr>
          <w:t>感染</w:t>
        </w:r>
      </w:ins>
      <w:ins w:id="1145" w:author="零 [2]" w:date="2025-11-12T16:06:14Z">
        <w:r>
          <w:rPr>
            <w:rFonts w:hint="eastAsia" w:ascii="PingFang SC" w:hAnsi="PingFang SC" w:eastAsia="PingFang SC" w:cs="PingFang SC"/>
            <w:spacing w:val="-8"/>
            <w:sz w:val="21"/>
            <w:szCs w:val="21"/>
            <w:lang w:val="en-US" w:eastAsia="zh-CN"/>
          </w:rPr>
          <w:t>或</w:t>
        </w:r>
      </w:ins>
      <w:ins w:id="1146" w:author="零 [2]" w:date="2025-11-12T16:05:30Z">
        <w:r>
          <w:rPr>
            <w:rFonts w:hint="eastAsia" w:ascii="PingFang SC" w:hAnsi="PingFang SC" w:eastAsia="PingFang SC" w:cs="PingFang SC"/>
            <w:spacing w:val="-8"/>
            <w:sz w:val="21"/>
            <w:szCs w:val="21"/>
            <w:lang w:val="en-US" w:eastAsia="zh-CN"/>
          </w:rPr>
          <w:t>感染伤口</w:t>
        </w:r>
      </w:ins>
      <w:ins w:id="1147" w:author="零 [2]" w:date="2025-11-12T16:05:32Z">
        <w:r>
          <w:rPr>
            <w:rFonts w:hint="eastAsia" w:ascii="PingFang SC" w:hAnsi="PingFang SC" w:eastAsia="PingFang SC" w:cs="PingFang SC"/>
            <w:spacing w:val="-8"/>
            <w:sz w:val="21"/>
            <w:szCs w:val="21"/>
            <w:lang w:val="en-US" w:eastAsia="zh-CN"/>
          </w:rPr>
          <w:t>：</w:t>
        </w:r>
      </w:ins>
      <w:ins w:id="1148" w:author="零 [2]" w:date="2025-11-12T16:06:35Z">
        <w:r>
          <w:rPr>
            <w:rFonts w:hint="eastAsia" w:ascii="PingFang SC" w:hAnsi="PingFang SC" w:eastAsia="PingFang SC" w:cs="PingFang SC"/>
            <w:spacing w:val="-8"/>
            <w:sz w:val="21"/>
            <w:szCs w:val="21"/>
            <w:lang w:val="en-US" w:eastAsia="zh-CN"/>
          </w:rPr>
          <w:t>使用含有PHMB（聚六甲基双胍）的清洗溶液</w:t>
        </w:r>
      </w:ins>
      <w:ins w:id="1149" w:author="零 [2]" w:date="2025-11-12T16:06:55Z">
        <w:r>
          <w:rPr>
            <w:rFonts w:hint="eastAsia" w:ascii="PingFang SC Semibold" w:hAnsi="PingFang SC Semibold" w:eastAsia="PingFang SC Semibold" w:cs="PingFang SC Semibold"/>
            <w:b/>
            <w:bCs/>
            <w:spacing w:val="-8"/>
            <w:sz w:val="21"/>
            <w:szCs w:val="21"/>
            <w:lang w:val="en-US" w:eastAsia="zh-CN"/>
            <w:rPrChange w:id="1150" w:author="零 [2]" w:date="2025-11-12T16:07:17Z">
              <w:rPr>
                <w:rFonts w:hint="eastAsia" w:ascii="PingFang SC" w:hAnsi="PingFang SC" w:eastAsia="PingFang SC" w:cs="PingFang SC"/>
                <w:spacing w:val="-8"/>
                <w:sz w:val="21"/>
                <w:szCs w:val="21"/>
                <w:lang w:val="en-US" w:eastAsia="zh-CN"/>
              </w:rPr>
            </w:rPrChange>
          </w:rPr>
          <w:t>普</w:t>
        </w:r>
      </w:ins>
      <w:ins w:id="1152" w:author="零 [2]" w:date="2025-11-12T16:06:59Z">
        <w:r>
          <w:rPr>
            <w:rFonts w:hint="eastAsia" w:ascii="PingFang SC Semibold" w:hAnsi="PingFang SC Semibold" w:eastAsia="PingFang SC Semibold" w:cs="PingFang SC Semibold"/>
            <w:b/>
            <w:bCs/>
            <w:spacing w:val="-8"/>
            <w:sz w:val="21"/>
            <w:szCs w:val="21"/>
            <w:lang w:val="en-US" w:eastAsia="zh-CN"/>
            <w:rPrChange w:id="1153" w:author="零 [2]" w:date="2025-11-12T16:07:17Z">
              <w:rPr>
                <w:rFonts w:hint="eastAsia" w:ascii="PingFang SC" w:hAnsi="PingFang SC" w:eastAsia="PingFang SC" w:cs="PingFang SC"/>
                <w:spacing w:val="-8"/>
                <w:sz w:val="21"/>
                <w:szCs w:val="21"/>
                <w:lang w:val="en-US" w:eastAsia="zh-CN"/>
              </w:rPr>
            </w:rPrChange>
          </w:rPr>
          <w:t>朗</w:t>
        </w:r>
      </w:ins>
      <w:ins w:id="1155" w:author="零 [2]" w:date="2025-11-12T16:07:00Z">
        <w:r>
          <w:rPr>
            <w:rFonts w:hint="eastAsia" w:ascii="PingFang SC Semibold" w:hAnsi="PingFang SC Semibold" w:eastAsia="PingFang SC Semibold" w:cs="PingFang SC Semibold"/>
            <w:b/>
            <w:bCs/>
            <w:spacing w:val="-8"/>
            <w:sz w:val="21"/>
            <w:szCs w:val="21"/>
            <w:lang w:val="en-US" w:eastAsia="zh-CN"/>
            <w:rPrChange w:id="1156" w:author="零 [2]" w:date="2025-11-12T16:07:17Z">
              <w:rPr>
                <w:rFonts w:hint="eastAsia" w:ascii="PingFang SC" w:hAnsi="PingFang SC" w:eastAsia="PingFang SC" w:cs="PingFang SC"/>
                <w:spacing w:val="-8"/>
                <w:sz w:val="21"/>
                <w:szCs w:val="21"/>
                <w:lang w:val="en-US" w:eastAsia="zh-CN"/>
              </w:rPr>
            </w:rPrChange>
          </w:rPr>
          <w:t>特</w:t>
        </w:r>
      </w:ins>
      <w:ins w:id="1158" w:author="零 [2]" w:date="2025-11-12T16:06:35Z">
        <w:r>
          <w:rPr>
            <w:rFonts w:hint="eastAsia" w:ascii="PingFang SC" w:hAnsi="PingFang SC" w:eastAsia="PingFang SC" w:cs="PingFang SC"/>
            <w:spacing w:val="-8"/>
            <w:sz w:val="21"/>
            <w:szCs w:val="21"/>
            <w:lang w:val="en-US" w:eastAsia="zh-CN"/>
          </w:rPr>
          <w:t>对伤口进行湿敷后再处理。</w:t>
        </w:r>
      </w:ins>
      <w:ins w:id="1159" w:author="零 [2]" w:date="2025-11-12T16:08:04Z">
        <w:r>
          <w:rPr>
            <w:rFonts w:hint="eastAsia" w:ascii="PingFang SC" w:hAnsi="PingFang SC" w:eastAsia="PingFang SC" w:cs="PingFang SC"/>
            <w:spacing w:val="-3"/>
            <w:sz w:val="28"/>
            <w:szCs w:val="28"/>
            <w:lang w:val="en-US" w:eastAsia="zh-CN"/>
          </w:rPr>
          <w:t>⚠</w:t>
        </w:r>
      </w:ins>
      <w:ins w:id="1160" w:author="零 [2]" w:date="2025-11-12T16:07:26Z">
        <w:r>
          <w:rPr>
            <w:rFonts w:hint="eastAsia" w:ascii="PingFang SC Semibold" w:hAnsi="PingFang SC Semibold" w:eastAsia="PingFang SC Semibold" w:cs="PingFang SC Semibold"/>
            <w:b/>
            <w:bCs/>
            <w:spacing w:val="-8"/>
            <w:sz w:val="21"/>
            <w:szCs w:val="21"/>
            <w:lang w:val="en-US" w:eastAsia="zh-CN"/>
          </w:rPr>
          <w:t>普朗特</w:t>
        </w:r>
      </w:ins>
      <w:ins w:id="1161" w:author="零 [2]" w:date="2025-11-12T16:06:35Z">
        <w:r>
          <w:rPr>
            <w:rFonts w:hint="eastAsia" w:ascii="PingFang SC" w:hAnsi="PingFang SC" w:eastAsia="PingFang SC" w:cs="PingFang SC"/>
            <w:spacing w:val="-8"/>
            <w:sz w:val="21"/>
            <w:szCs w:val="21"/>
            <w:lang w:val="en-US" w:eastAsia="zh-CN"/>
          </w:rPr>
          <w:t>不适用于新生儿。</w:t>
        </w:r>
      </w:ins>
      <w:ins w:id="1162" w:author="零 [2]" w:date="2025-11-12T16:07:33Z">
        <w:r>
          <w:rPr>
            <w:rFonts w:hint="eastAsia" w:ascii="PingFang SC" w:hAnsi="PingFang SC" w:eastAsia="PingFang SC" w:cs="PingFang SC"/>
            <w:spacing w:val="-8"/>
            <w:sz w:val="21"/>
            <w:szCs w:val="21"/>
            <w:lang w:val="en-US" w:eastAsia="zh-CN"/>
          </w:rPr>
          <w:t>或</w:t>
        </w:r>
      </w:ins>
      <w:ins w:id="1163" w:author="零 [2]" w:date="2025-11-12T16:07:34Z">
        <w:r>
          <w:rPr>
            <w:rFonts w:hint="eastAsia" w:ascii="PingFang SC" w:hAnsi="PingFang SC" w:eastAsia="PingFang SC" w:cs="PingFang SC"/>
            <w:spacing w:val="-8"/>
            <w:sz w:val="21"/>
            <w:szCs w:val="21"/>
            <w:lang w:val="en-US" w:eastAsia="zh-CN"/>
          </w:rPr>
          <w:t>使用</w:t>
        </w:r>
      </w:ins>
      <w:del w:id="1164" w:author="零 [2]" w:date="2025-11-12T16:07:45Z">
        <w:r>
          <w:rPr>
            <w:rFonts w:ascii="PingFang SC" w:hAnsi="PingFang SC" w:eastAsia="PingFang SC" w:cs="PingFang SC"/>
            <w:spacing w:val="-8"/>
            <w:sz w:val="21"/>
            <w:szCs w:val="21"/>
          </w:rPr>
          <w:delText>拆开包扎以后伤口上应该消毒。常用的消毒剂是</w:delText>
        </w:r>
      </w:del>
      <w:r>
        <w:rPr>
          <w:rFonts w:ascii="PingFang SC" w:hAnsi="PingFang SC" w:eastAsia="PingFang SC" w:cs="PingFang SC"/>
          <w:spacing w:val="-8"/>
          <w:sz w:val="21"/>
          <w:szCs w:val="21"/>
        </w:rPr>
        <w:t>碘伏</w:t>
      </w:r>
      <w:ins w:id="1165" w:author="零 [2]" w:date="2025-11-12T16:08:15Z">
        <w:r>
          <w:rPr>
            <w:rFonts w:hint="eastAsia" w:ascii="PingFang SC" w:hAnsi="PingFang SC" w:eastAsia="PingFang SC" w:cs="PingFang SC"/>
            <w:spacing w:val="-8"/>
            <w:sz w:val="21"/>
            <w:szCs w:val="21"/>
            <w:lang w:eastAsia="zh-CN"/>
          </w:rPr>
          <w:t>，</w:t>
        </w:r>
      </w:ins>
      <w:del w:id="1166" w:author="零 [2]" w:date="2025-11-12T16:08:13Z">
        <w:r>
          <w:rPr>
            <w:rFonts w:ascii="PingFang SC" w:hAnsi="PingFang SC" w:eastAsia="PingFang SC" w:cs="PingFang SC"/>
            <w:spacing w:val="-8"/>
            <w:sz w:val="21"/>
            <w:szCs w:val="21"/>
          </w:rPr>
          <w:delText>，</w:delText>
        </w:r>
      </w:del>
      <w:del w:id="1167" w:author="零 [2]" w:date="2025-11-12T16:08:13Z">
        <w:r>
          <w:rPr>
            <w:rFonts w:ascii="PingFang SC" w:hAnsi="PingFang SC" w:eastAsia="PingFang SC" w:cs="PingFang SC"/>
            <w:sz w:val="21"/>
            <w:szCs w:val="21"/>
          </w:rPr>
          <w:delText xml:space="preserve"> </w:delText>
        </w:r>
      </w:del>
      <w:del w:id="1168" w:author="零 [2]" w:date="2025-11-12T16:08:13Z">
        <w:r>
          <w:rPr>
            <w:rFonts w:ascii="PingFang SC" w:hAnsi="PingFang SC" w:eastAsia="PingFang SC" w:cs="PingFang SC"/>
            <w:spacing w:val="-3"/>
            <w:sz w:val="21"/>
            <w:szCs w:val="21"/>
          </w:rPr>
          <w:delText>引起的疼痛不强烈。</w:delText>
        </w:r>
      </w:del>
      <w:del w:id="1169" w:author="零 [2]" w:date="2025-11-12T16:08:17Z">
        <w:r>
          <w:rPr>
            <w:rFonts w:ascii="PingFang SC" w:hAnsi="PingFang SC" w:eastAsia="PingFang SC" w:cs="PingFang SC"/>
            <w:spacing w:val="-3"/>
            <w:sz w:val="21"/>
            <w:szCs w:val="21"/>
          </w:rPr>
          <w:delText>但</w:delText>
        </w:r>
      </w:del>
      <w:r>
        <w:rPr>
          <w:rFonts w:ascii="PingFang SC" w:hAnsi="PingFang SC" w:eastAsia="PingFang SC" w:cs="PingFang SC"/>
          <w:spacing w:val="-3"/>
          <w:sz w:val="21"/>
          <w:szCs w:val="21"/>
        </w:rPr>
        <w:t>碘伏会减缓伤口的愈合，可以先涂碘伏，停留</w:t>
      </w:r>
      <w:del w:id="1170" w:author="零 [2]" w:date="2025-11-12T16:08:21Z">
        <w:r>
          <w:rPr>
            <w:rFonts w:ascii="PingFang SC" w:hAnsi="PingFang SC" w:eastAsia="PingFang SC" w:cs="PingFang SC"/>
            <w:spacing w:val="8"/>
            <w:sz w:val="21"/>
            <w:szCs w:val="21"/>
          </w:rPr>
          <w:delText xml:space="preserve"> </w:delText>
        </w:r>
      </w:del>
      <w:del w:id="1171" w:author="零 [2]" w:date="2025-11-12T16:08:20Z">
        <w:r>
          <w:rPr>
            <w:rFonts w:ascii="PingFang SC" w:hAnsi="PingFang SC" w:eastAsia="PingFang SC" w:cs="PingFang SC"/>
            <w:spacing w:val="8"/>
            <w:sz w:val="21"/>
            <w:szCs w:val="21"/>
          </w:rPr>
          <w:delText xml:space="preserve"> </w:delText>
        </w:r>
      </w:del>
      <w:r>
        <w:rPr>
          <w:rFonts w:ascii="PingFang SC" w:hAnsi="PingFang SC" w:eastAsia="PingFang SC" w:cs="PingFang SC"/>
          <w:spacing w:val="-3"/>
          <w:sz w:val="21"/>
          <w:szCs w:val="21"/>
        </w:rPr>
        <w:t>两分钟，然后用生理盐水擦掉或冲掉。碘伏也可以用生理盐水稀释后</w:t>
      </w:r>
      <w:del w:id="1172" w:author="零 [2]" w:date="2025-11-12T16:08:32Z">
        <w:r>
          <w:rPr>
            <w:rFonts w:ascii="PingFang SC" w:hAnsi="PingFang SC" w:eastAsia="PingFang SC" w:cs="PingFang SC"/>
            <w:spacing w:val="9"/>
            <w:sz w:val="21"/>
            <w:szCs w:val="21"/>
          </w:rPr>
          <w:delText xml:space="preserve">  </w:delText>
        </w:r>
      </w:del>
      <w:r>
        <w:rPr>
          <w:rFonts w:ascii="PingFang SC" w:hAnsi="PingFang SC" w:eastAsia="PingFang SC" w:cs="PingFang SC"/>
          <w:spacing w:val="-3"/>
          <w:sz w:val="21"/>
          <w:szCs w:val="21"/>
        </w:rPr>
        <w:t>使用，进一步减轻对伤口的刺激。但稀释后的碘伏不稳定，稀释后</w:t>
      </w:r>
      <w:del w:id="1173" w:author="零 [2]" w:date="2025-11-12T16:08:26Z">
        <w:r>
          <w:rPr>
            <w:rFonts w:ascii="PingFang SC" w:hAnsi="PingFang SC" w:eastAsia="PingFang SC" w:cs="PingFang SC"/>
            <w:spacing w:val="-3"/>
            <w:sz w:val="21"/>
            <w:szCs w:val="21"/>
          </w:rPr>
          <w:delText>不</w:delText>
        </w:r>
      </w:del>
      <w:del w:id="1174" w:author="零 [2]" w:date="2025-11-12T16:08:26Z">
        <w:r>
          <w:rPr>
            <w:rFonts w:ascii="PingFang SC" w:hAnsi="PingFang SC" w:eastAsia="PingFang SC" w:cs="PingFang SC"/>
            <w:spacing w:val="8"/>
            <w:sz w:val="21"/>
            <w:szCs w:val="21"/>
          </w:rPr>
          <w:delText xml:space="preserve"> </w:delText>
        </w:r>
      </w:del>
      <w:ins w:id="1175" w:author="零 [2]" w:date="2025-11-12T16:08:30Z">
        <w:r>
          <w:rPr>
            <w:rFonts w:hint="eastAsia" w:ascii="PingFang SC" w:hAnsi="PingFang SC" w:eastAsia="PingFang SC" w:cs="PingFang SC"/>
            <w:spacing w:val="8"/>
            <w:sz w:val="21"/>
            <w:szCs w:val="21"/>
            <w:lang w:val="en-US" w:eastAsia="zh-CN"/>
          </w:rPr>
          <w:t>不</w:t>
        </w:r>
      </w:ins>
      <w:del w:id="1176" w:author="零 [2]" w:date="2025-11-12T16:08:28Z">
        <w:r>
          <w:rPr>
            <w:rFonts w:ascii="PingFang SC" w:hAnsi="PingFang SC" w:eastAsia="PingFang SC" w:cs="PingFang SC"/>
            <w:spacing w:val="8"/>
            <w:sz w:val="21"/>
            <w:szCs w:val="21"/>
          </w:rPr>
          <w:delText xml:space="preserve"> </w:delText>
        </w:r>
      </w:del>
      <w:r>
        <w:rPr>
          <w:rFonts w:ascii="PingFang SC" w:hAnsi="PingFang SC" w:eastAsia="PingFang SC" w:cs="PingFang SC"/>
          <w:spacing w:val="-1"/>
          <w:sz w:val="21"/>
          <w:szCs w:val="21"/>
        </w:rPr>
        <w:t>能再保存。</w:t>
      </w:r>
    </w:p>
    <w:p w14:paraId="38976BB0">
      <w:pPr>
        <w:spacing w:before="96" w:line="175" w:lineRule="auto"/>
        <w:ind w:left="37" w:right="116" w:firstLine="422"/>
        <w:jc w:val="both"/>
        <w:rPr>
          <w:rFonts w:hint="default" w:ascii="PingFang SC" w:hAnsi="PingFang SC" w:eastAsia="PingFang SC" w:cs="PingFang SC"/>
          <w:spacing w:val="-1"/>
          <w:sz w:val="21"/>
          <w:szCs w:val="21"/>
          <w:lang w:val="en-US" w:eastAsia="zh-CN"/>
        </w:rPr>
      </w:pPr>
      <w:ins w:id="1177" w:author="零 [2]" w:date="2025-11-12T16:08:46Z">
        <w:r>
          <w:rPr>
            <w:rFonts w:hint="eastAsia" w:ascii="PingFang SC Semibold" w:hAnsi="PingFang SC Semibold" w:eastAsia="PingFang SC Semibold" w:cs="PingFang SC Semibold"/>
            <w:b/>
            <w:bCs/>
            <w:spacing w:val="-1"/>
            <w:sz w:val="21"/>
            <w:szCs w:val="21"/>
            <w:lang w:val="en-US" w:eastAsia="zh-CN"/>
            <w:rPrChange w:id="1178" w:author="零 [2]" w:date="2025-11-12T16:08:58Z">
              <w:rPr>
                <w:rFonts w:hint="eastAsia" w:ascii="PingFang SC" w:hAnsi="PingFang SC" w:eastAsia="PingFang SC" w:cs="PingFang SC"/>
                <w:spacing w:val="-1"/>
                <w:sz w:val="21"/>
                <w:szCs w:val="21"/>
                <w:lang w:val="en-US" w:eastAsia="zh-CN"/>
              </w:rPr>
            </w:rPrChange>
          </w:rPr>
          <w:t>伤口</w:t>
        </w:r>
      </w:ins>
      <w:ins w:id="1180" w:author="零 [2]" w:date="2025-11-12T16:08:49Z">
        <w:r>
          <w:rPr>
            <w:rFonts w:hint="eastAsia" w:ascii="PingFang SC Semibold" w:hAnsi="PingFang SC Semibold" w:eastAsia="PingFang SC Semibold" w:cs="PingFang SC Semibold"/>
            <w:b/>
            <w:bCs/>
            <w:spacing w:val="-1"/>
            <w:sz w:val="21"/>
            <w:szCs w:val="21"/>
            <w:lang w:val="en-US" w:eastAsia="zh-CN"/>
            <w:rPrChange w:id="1181" w:author="零 [2]" w:date="2025-11-12T16:08:58Z">
              <w:rPr>
                <w:rFonts w:hint="eastAsia" w:ascii="PingFang SC" w:hAnsi="PingFang SC" w:eastAsia="PingFang SC" w:cs="PingFang SC"/>
                <w:spacing w:val="-1"/>
                <w:sz w:val="21"/>
                <w:szCs w:val="21"/>
                <w:lang w:val="en-US" w:eastAsia="zh-CN"/>
              </w:rPr>
            </w:rPrChange>
          </w:rPr>
          <w:t>清创</w:t>
        </w:r>
      </w:ins>
      <w:ins w:id="1183" w:author="零 [2]" w:date="2025-11-12T16:08:50Z">
        <w:r>
          <w:rPr>
            <w:rFonts w:hint="eastAsia" w:ascii="PingFang SC Semibold" w:hAnsi="PingFang SC Semibold" w:eastAsia="PingFang SC Semibold" w:cs="PingFang SC Semibold"/>
            <w:b/>
            <w:bCs/>
            <w:spacing w:val="-1"/>
            <w:sz w:val="21"/>
            <w:szCs w:val="21"/>
            <w:lang w:val="en-US" w:eastAsia="zh-CN"/>
            <w:rPrChange w:id="1184" w:author="零 [2]" w:date="2025-11-12T16:08:58Z">
              <w:rPr>
                <w:rFonts w:hint="eastAsia" w:ascii="PingFang SC" w:hAnsi="PingFang SC" w:eastAsia="PingFang SC" w:cs="PingFang SC"/>
                <w:spacing w:val="-1"/>
                <w:sz w:val="21"/>
                <w:szCs w:val="21"/>
                <w:lang w:val="en-US" w:eastAsia="zh-CN"/>
              </w:rPr>
            </w:rPrChange>
          </w:rPr>
          <w:t>：</w:t>
        </w:r>
      </w:ins>
      <w:ins w:id="1186" w:author="零 [2]" w:date="2025-11-12T16:08:56Z">
        <w:r>
          <w:rPr>
            <w:rFonts w:hint="eastAsia" w:ascii="PingFang SC" w:hAnsi="PingFang SC" w:eastAsia="PingFang SC" w:cs="PingFang SC"/>
            <w:spacing w:val="-1"/>
            <w:sz w:val="21"/>
            <w:szCs w:val="21"/>
            <w:lang w:val="en-US" w:eastAsia="zh-CN"/>
          </w:rPr>
          <w:t>当结痂或腐肉影响愈合或敷料贴合时，照护者应在医护人员指导下使用水凝胶敷料或厚涂保湿霜封包软化，次日轻轻去除；</w:t>
        </w:r>
      </w:ins>
      <w:ins w:id="1187" w:author="零 [2]" w:date="2025-11-12T16:09:08Z">
        <w:r>
          <w:rPr>
            <w:rFonts w:hint="eastAsia" w:ascii="PingFang SC" w:hAnsi="PingFang SC" w:eastAsia="PingFang SC" w:cs="PingFang SC"/>
            <w:spacing w:val="-1"/>
            <w:sz w:val="21"/>
            <w:szCs w:val="21"/>
            <w:lang w:val="en-US" w:eastAsia="zh-CN"/>
          </w:rPr>
          <w:t>或</w:t>
        </w:r>
      </w:ins>
      <w:ins w:id="1188" w:author="零 [2]" w:date="2025-11-12T16:09:11Z">
        <w:r>
          <w:rPr>
            <w:rFonts w:hint="eastAsia" w:ascii="PingFang SC" w:hAnsi="PingFang SC" w:eastAsia="PingFang SC" w:cs="PingFang SC"/>
            <w:spacing w:val="-1"/>
            <w:sz w:val="21"/>
            <w:szCs w:val="21"/>
            <w:lang w:val="en-US" w:eastAsia="zh-CN"/>
          </w:rPr>
          <w:t>使用</w:t>
        </w:r>
      </w:ins>
      <w:ins w:id="1189" w:author="零 [2]" w:date="2025-11-12T16:09:12Z">
        <w:r>
          <w:rPr>
            <w:rFonts w:hint="eastAsia" w:ascii="PingFang SC" w:hAnsi="PingFang SC" w:eastAsia="PingFang SC" w:cs="PingFang SC"/>
            <w:spacing w:val="-1"/>
            <w:sz w:val="21"/>
            <w:szCs w:val="21"/>
            <w:lang w:val="en-US" w:eastAsia="zh-CN"/>
          </w:rPr>
          <w:t>剪刀</w:t>
        </w:r>
      </w:ins>
      <w:ins w:id="1190" w:author="零 [2]" w:date="2025-11-12T16:09:19Z">
        <w:r>
          <w:rPr>
            <w:rFonts w:hint="eastAsia" w:ascii="PingFang SC" w:hAnsi="PingFang SC" w:eastAsia="PingFang SC" w:cs="PingFang SC"/>
            <w:spacing w:val="-1"/>
            <w:sz w:val="21"/>
            <w:szCs w:val="21"/>
            <w:lang w:val="en-US" w:eastAsia="zh-CN"/>
          </w:rPr>
          <w:t>减去</w:t>
        </w:r>
      </w:ins>
      <w:ins w:id="1191" w:author="零 [2]" w:date="2025-11-12T16:09:22Z">
        <w:r>
          <w:rPr>
            <w:rFonts w:hint="eastAsia" w:ascii="PingFang SC" w:hAnsi="PingFang SC" w:eastAsia="PingFang SC" w:cs="PingFang SC"/>
            <w:spacing w:val="-1"/>
            <w:sz w:val="21"/>
            <w:szCs w:val="21"/>
            <w:lang w:val="en-US" w:eastAsia="zh-CN"/>
          </w:rPr>
          <w:t>部分可</w:t>
        </w:r>
      </w:ins>
      <w:ins w:id="1192" w:author="零 [2]" w:date="2025-11-12T16:09:23Z">
        <w:r>
          <w:rPr>
            <w:rFonts w:hint="eastAsia" w:ascii="PingFang SC" w:hAnsi="PingFang SC" w:eastAsia="PingFang SC" w:cs="PingFang SC"/>
            <w:spacing w:val="-1"/>
            <w:sz w:val="21"/>
            <w:szCs w:val="21"/>
            <w:lang w:val="en-US" w:eastAsia="zh-CN"/>
          </w:rPr>
          <w:t>剪</w:t>
        </w:r>
      </w:ins>
      <w:ins w:id="1193" w:author="零 [2]" w:date="2025-11-12T16:09:31Z">
        <w:r>
          <w:rPr>
            <w:rFonts w:hint="eastAsia" w:ascii="PingFang SC" w:hAnsi="PingFang SC" w:eastAsia="PingFang SC" w:cs="PingFang SC"/>
            <w:spacing w:val="-1"/>
            <w:sz w:val="21"/>
            <w:szCs w:val="21"/>
            <w:lang w:val="en-US" w:eastAsia="zh-CN"/>
          </w:rPr>
          <w:t>痂</w:t>
        </w:r>
      </w:ins>
      <w:ins w:id="1194" w:author="零 [2]" w:date="2025-11-12T16:09:32Z">
        <w:r>
          <w:rPr>
            <w:rFonts w:hint="eastAsia" w:ascii="PingFang SC" w:hAnsi="PingFang SC" w:eastAsia="PingFang SC" w:cs="PingFang SC"/>
            <w:spacing w:val="-1"/>
            <w:sz w:val="21"/>
            <w:szCs w:val="21"/>
            <w:lang w:val="en-US" w:eastAsia="zh-CN"/>
          </w:rPr>
          <w:t>皮</w:t>
        </w:r>
      </w:ins>
      <w:ins w:id="1195" w:author="零 [2]" w:date="2025-11-12T16:09:33Z">
        <w:r>
          <w:rPr>
            <w:rFonts w:hint="eastAsia" w:ascii="PingFang SC" w:hAnsi="PingFang SC" w:eastAsia="PingFang SC" w:cs="PingFang SC"/>
            <w:spacing w:val="-1"/>
            <w:sz w:val="21"/>
            <w:szCs w:val="21"/>
            <w:lang w:val="en-US" w:eastAsia="zh-CN"/>
          </w:rPr>
          <w:t>。</w:t>
        </w:r>
      </w:ins>
      <w:ins w:id="1196" w:author="零 [2]" w:date="2025-11-12T16:09:39Z">
        <w:r>
          <w:rPr>
            <w:rFonts w:hint="eastAsia" w:ascii="PingFang SC" w:hAnsi="PingFang SC" w:eastAsia="PingFang SC" w:cs="PingFang SC"/>
            <w:spacing w:val="-3"/>
            <w:sz w:val="28"/>
            <w:szCs w:val="28"/>
            <w:lang w:val="en-US" w:eastAsia="zh-CN"/>
          </w:rPr>
          <w:t>⚠</w:t>
        </w:r>
      </w:ins>
      <w:ins w:id="1197" w:author="零 [2]" w:date="2025-11-12T16:09:48Z">
        <w:r>
          <w:rPr>
            <w:rFonts w:hint="eastAsia" w:ascii="PingFang SC" w:hAnsi="PingFang SC" w:eastAsia="PingFang SC" w:cs="PingFang SC"/>
            <w:spacing w:val="-1"/>
            <w:sz w:val="21"/>
            <w:szCs w:val="21"/>
            <w:lang w:val="en-US" w:eastAsia="zh-CN"/>
            <w:rPrChange w:id="1198" w:author="零 [2]" w:date="2025-11-12T16:10:07Z">
              <w:rPr>
                <w:rFonts w:hint="eastAsia" w:ascii="PingFang SC" w:hAnsi="PingFang SC" w:eastAsia="PingFang SC" w:cs="PingFang SC"/>
                <w:spacing w:val="-3"/>
                <w:sz w:val="28"/>
                <w:szCs w:val="28"/>
                <w:lang w:val="en-US" w:eastAsia="zh-CN"/>
              </w:rPr>
            </w:rPrChange>
          </w:rPr>
          <w:t>切勿</w:t>
        </w:r>
      </w:ins>
      <w:ins w:id="1200" w:author="零 [2]" w:date="2025-11-12T16:09:50Z">
        <w:r>
          <w:rPr>
            <w:rFonts w:hint="eastAsia" w:ascii="PingFang SC" w:hAnsi="PingFang SC" w:eastAsia="PingFang SC" w:cs="PingFang SC"/>
            <w:spacing w:val="-1"/>
            <w:sz w:val="21"/>
            <w:szCs w:val="21"/>
            <w:lang w:val="en-US" w:eastAsia="zh-CN"/>
            <w:rPrChange w:id="1201" w:author="零 [2]" w:date="2025-11-12T16:10:07Z">
              <w:rPr>
                <w:rFonts w:hint="eastAsia" w:ascii="PingFang SC" w:hAnsi="PingFang SC" w:eastAsia="PingFang SC" w:cs="PingFang SC"/>
                <w:spacing w:val="-3"/>
                <w:sz w:val="28"/>
                <w:szCs w:val="28"/>
                <w:lang w:val="en-US" w:eastAsia="zh-CN"/>
              </w:rPr>
            </w:rPrChange>
          </w:rPr>
          <w:t>强行</w:t>
        </w:r>
      </w:ins>
      <w:ins w:id="1203" w:author="零 [2]" w:date="2025-11-12T16:09:57Z">
        <w:r>
          <w:rPr>
            <w:rFonts w:hint="eastAsia" w:ascii="PingFang SC" w:hAnsi="PingFang SC" w:eastAsia="PingFang SC" w:cs="PingFang SC"/>
            <w:spacing w:val="-1"/>
            <w:sz w:val="21"/>
            <w:szCs w:val="21"/>
            <w:lang w:val="en-US" w:eastAsia="zh-CN"/>
            <w:rPrChange w:id="1204" w:author="零 [2]" w:date="2025-11-12T16:10:07Z">
              <w:rPr>
                <w:rFonts w:hint="eastAsia" w:ascii="PingFang SC" w:hAnsi="PingFang SC" w:eastAsia="PingFang SC" w:cs="PingFang SC"/>
                <w:spacing w:val="-3"/>
                <w:sz w:val="28"/>
                <w:szCs w:val="28"/>
                <w:lang w:val="en-US" w:eastAsia="zh-CN"/>
              </w:rPr>
            </w:rPrChange>
          </w:rPr>
          <w:t>除</w:t>
        </w:r>
      </w:ins>
      <w:ins w:id="1206" w:author="零 [2]" w:date="2025-11-12T16:09:58Z">
        <w:r>
          <w:rPr>
            <w:rFonts w:hint="eastAsia" w:ascii="PingFang SC" w:hAnsi="PingFang SC" w:eastAsia="PingFang SC" w:cs="PingFang SC"/>
            <w:spacing w:val="-1"/>
            <w:sz w:val="21"/>
            <w:szCs w:val="21"/>
            <w:lang w:val="en-US" w:eastAsia="zh-CN"/>
            <w:rPrChange w:id="1207" w:author="零 [2]" w:date="2025-11-12T16:10:07Z">
              <w:rPr>
                <w:rFonts w:hint="eastAsia" w:ascii="PingFang SC" w:hAnsi="PingFang SC" w:eastAsia="PingFang SC" w:cs="PingFang SC"/>
                <w:spacing w:val="-3"/>
                <w:sz w:val="28"/>
                <w:szCs w:val="28"/>
                <w:lang w:val="en-US" w:eastAsia="zh-CN"/>
              </w:rPr>
            </w:rPrChange>
          </w:rPr>
          <w:t>痂</w:t>
        </w:r>
      </w:ins>
      <w:ins w:id="1209" w:author="零 [2]" w:date="2025-11-12T16:10:47Z">
        <w:r>
          <w:rPr>
            <w:rFonts w:hint="eastAsia" w:ascii="PingFang SC" w:hAnsi="PingFang SC" w:eastAsia="PingFang SC" w:cs="PingFang SC"/>
            <w:spacing w:val="-1"/>
            <w:sz w:val="21"/>
            <w:szCs w:val="21"/>
            <w:lang w:val="en-US" w:eastAsia="zh-CN"/>
          </w:rPr>
          <w:t>；</w:t>
        </w:r>
      </w:ins>
      <w:ins w:id="1210" w:author="零 [2]" w:date="2025-11-12T16:10:51Z">
        <w:r>
          <w:rPr>
            <w:rFonts w:hint="eastAsia" w:ascii="PingFang SC Semibold" w:hAnsi="PingFang SC Semibold" w:eastAsia="PingFang SC Semibold" w:cs="PingFang SC Semibold"/>
            <w:b/>
            <w:bCs/>
            <w:spacing w:val="-1"/>
            <w:sz w:val="21"/>
            <w:szCs w:val="21"/>
            <w:lang w:val="en-US" w:eastAsia="zh-CN"/>
          </w:rPr>
          <w:t>需要经过护理培训的照护者使用</w:t>
        </w:r>
      </w:ins>
    </w:p>
    <w:p w14:paraId="3CFEEAD0">
      <w:pPr>
        <w:spacing w:before="31" w:line="180" w:lineRule="auto"/>
        <w:ind w:left="38" w:right="174" w:firstLine="422"/>
        <w:rPr>
          <w:del w:id="1211" w:author="零 [2]" w:date="2025-11-12T16:04:54Z"/>
          <w:rFonts w:ascii="PingFang SC" w:hAnsi="PingFang SC" w:eastAsia="PingFang SC" w:cs="PingFang SC"/>
          <w:sz w:val="21"/>
          <w:szCs w:val="21"/>
        </w:rPr>
      </w:pPr>
      <w:del w:id="1212" w:author="零 [2]" w:date="2025-11-12T16:04:54Z">
        <w:r>
          <w:rPr>
            <w:rFonts w:ascii="PingFang SC" w:hAnsi="PingFang SC" w:eastAsia="PingFang SC" w:cs="PingFang SC"/>
            <w:spacing w:val="-3"/>
            <w:sz w:val="21"/>
            <w:szCs w:val="21"/>
          </w:rPr>
          <w:delText>现在的护理技术也推荐直接用生理盐水冲洗消毒，也能达到伤口</w:delText>
        </w:r>
      </w:del>
      <w:del w:id="1213" w:author="零 [2]" w:date="2025-11-12T16:04:54Z">
        <w:r>
          <w:rPr>
            <w:rFonts w:ascii="PingFang SC" w:hAnsi="PingFang SC" w:eastAsia="PingFang SC" w:cs="PingFang SC"/>
            <w:spacing w:val="13"/>
            <w:sz w:val="21"/>
            <w:szCs w:val="21"/>
          </w:rPr>
          <w:delText xml:space="preserve"> </w:delText>
        </w:r>
      </w:del>
      <w:del w:id="1214" w:author="零 [2]" w:date="2025-11-12T16:04:54Z">
        <w:r>
          <w:rPr>
            <w:rFonts w:ascii="PingFang SC" w:hAnsi="PingFang SC" w:eastAsia="PingFang SC" w:cs="PingFang SC"/>
            <w:spacing w:val="-1"/>
            <w:sz w:val="21"/>
            <w:szCs w:val="21"/>
          </w:rPr>
          <w:delText>无菌的目的。</w:delText>
        </w:r>
      </w:del>
    </w:p>
    <w:p w14:paraId="7C04742C">
      <w:pPr>
        <w:spacing w:before="32" w:line="177" w:lineRule="auto"/>
        <w:ind w:left="37" w:right="111" w:firstLine="422"/>
        <w:jc w:val="both"/>
        <w:rPr>
          <w:rFonts w:ascii="PingFang SC" w:hAnsi="PingFang SC" w:eastAsia="PingFang SC" w:cs="PingFang SC"/>
          <w:sz w:val="21"/>
          <w:szCs w:val="21"/>
        </w:rPr>
      </w:pPr>
      <w:r>
        <w:rPr>
          <w:rFonts w:ascii="PingFang SC" w:hAnsi="PingFang SC" w:eastAsia="PingFang SC" w:cs="PingFang SC"/>
          <w:b/>
          <w:bCs/>
          <w:spacing w:val="-3"/>
          <w:sz w:val="21"/>
          <w:szCs w:val="21"/>
        </w:rPr>
        <w:t>伤口上涂外用抗生素</w:t>
      </w:r>
      <w:r>
        <w:rPr>
          <w:rFonts w:ascii="PingFang SC" w:hAnsi="PingFang SC" w:eastAsia="PingFang SC" w:cs="PingFang SC"/>
          <w:spacing w:val="-3"/>
          <w:sz w:val="21"/>
          <w:szCs w:val="21"/>
        </w:rPr>
        <w:t>：只有在已经感染的时候才需</w:t>
      </w:r>
      <w:r>
        <w:commentReference w:id="13"/>
      </w:r>
      <w:r>
        <w:rPr>
          <w:rFonts w:ascii="PingFang SC" w:hAnsi="PingFang SC" w:eastAsia="PingFang SC" w:cs="PingFang SC"/>
          <w:spacing w:val="-4"/>
          <w:sz w:val="21"/>
          <w:szCs w:val="21"/>
        </w:rPr>
        <w:t>要用百多邦软</w:t>
      </w:r>
      <w:r>
        <w:rPr>
          <w:rFonts w:ascii="PingFang SC" w:hAnsi="PingFang SC" w:eastAsia="PingFang SC" w:cs="PingFang SC"/>
          <w:sz w:val="21"/>
          <w:szCs w:val="21"/>
        </w:rPr>
        <w:t xml:space="preserve">  </w:t>
      </w:r>
      <w:r>
        <w:rPr>
          <w:rFonts w:ascii="PingFang SC" w:hAnsi="PingFang SC" w:eastAsia="PingFang SC" w:cs="PingFang SC"/>
          <w:spacing w:val="-9"/>
          <w:sz w:val="21"/>
          <w:szCs w:val="21"/>
        </w:rPr>
        <w:t>膏或夫西地酸乳膏</w:t>
      </w:r>
      <w:ins w:id="1215" w:author="零 [2]" w:date="2025-11-12T12:07:50Z">
        <w:r>
          <w:rPr>
            <w:rFonts w:hint="eastAsia" w:ascii="PingFang SC" w:hAnsi="PingFang SC" w:eastAsia="PingFang SC" w:cs="PingFang SC"/>
            <w:spacing w:val="-9"/>
            <w:sz w:val="21"/>
            <w:szCs w:val="21"/>
            <w:lang w:eastAsia="zh-CN"/>
          </w:rPr>
          <w:t>、</w:t>
        </w:r>
      </w:ins>
      <w:ins w:id="1216" w:author="零 [2]" w:date="2025-11-12T12:07:54Z">
        <w:r>
          <w:rPr>
            <w:rFonts w:hint="eastAsia" w:ascii="PingFang SC" w:hAnsi="PingFang SC" w:eastAsia="PingFang SC" w:cs="PingFang SC"/>
            <w:spacing w:val="-9"/>
            <w:sz w:val="21"/>
            <w:szCs w:val="21"/>
            <w:lang w:val="en-US" w:eastAsia="zh-CN"/>
          </w:rPr>
          <w:t>或使用</w:t>
        </w:r>
      </w:ins>
      <w:ins w:id="1217" w:author="零 [2]" w:date="2025-11-12T12:07:56Z">
        <w:r>
          <w:rPr>
            <w:rFonts w:hint="eastAsia" w:ascii="PingFang SC" w:hAnsi="PingFang SC" w:eastAsia="PingFang SC" w:cs="PingFang SC"/>
            <w:spacing w:val="-9"/>
            <w:sz w:val="21"/>
            <w:szCs w:val="21"/>
            <w:lang w:val="en-US" w:eastAsia="zh-CN"/>
          </w:rPr>
          <w:t>含银</w:t>
        </w:r>
      </w:ins>
      <w:ins w:id="1218" w:author="零 [2]" w:date="2025-11-12T12:08:00Z">
        <w:r>
          <w:rPr>
            <w:rFonts w:hint="eastAsia" w:ascii="PingFang SC" w:hAnsi="PingFang SC" w:eastAsia="PingFang SC" w:cs="PingFang SC"/>
            <w:spacing w:val="-9"/>
            <w:sz w:val="21"/>
            <w:szCs w:val="21"/>
            <w:lang w:val="en-US" w:eastAsia="zh-CN"/>
          </w:rPr>
          <w:t>敷料</w:t>
        </w:r>
      </w:ins>
      <w:ins w:id="1219" w:author="零 [2]" w:date="2025-11-12T12:08:01Z">
        <w:r>
          <w:rPr>
            <w:rFonts w:hint="eastAsia" w:ascii="PingFang SC" w:hAnsi="PingFang SC" w:eastAsia="PingFang SC" w:cs="PingFang SC"/>
            <w:spacing w:val="-9"/>
            <w:sz w:val="21"/>
            <w:szCs w:val="21"/>
            <w:lang w:val="en-US" w:eastAsia="zh-CN"/>
          </w:rPr>
          <w:t>。</w:t>
        </w:r>
      </w:ins>
      <w:del w:id="1220" w:author="零 [2]" w:date="2025-11-12T12:07:49Z">
        <w:r>
          <w:rPr>
            <w:rFonts w:ascii="PingFang SC" w:hAnsi="PingFang SC" w:eastAsia="PingFang SC" w:cs="PingFang SC"/>
            <w:spacing w:val="-9"/>
            <w:sz w:val="21"/>
            <w:szCs w:val="21"/>
          </w:rPr>
          <w:delText>。</w:delText>
        </w:r>
      </w:del>
      <w:r>
        <w:rPr>
          <w:rFonts w:ascii="PingFang SC" w:hAnsi="PingFang SC" w:eastAsia="PingFang SC" w:cs="PingFang SC"/>
          <w:spacing w:val="-9"/>
          <w:sz w:val="21"/>
          <w:szCs w:val="21"/>
        </w:rPr>
        <w:t>（感染的症状有：红，肿，疼，热，化脓）</w:t>
      </w:r>
      <w:r>
        <w:rPr>
          <w:rFonts w:ascii="PingFang SC" w:hAnsi="PingFang SC" w:eastAsia="PingFang SC" w:cs="PingFang SC"/>
          <w:spacing w:val="-10"/>
          <w:sz w:val="21"/>
          <w:szCs w:val="21"/>
        </w:rPr>
        <w:t>。如没</w:t>
      </w:r>
      <w:r>
        <w:rPr>
          <w:rFonts w:ascii="PingFang SC" w:hAnsi="PingFang SC" w:eastAsia="PingFang SC" w:cs="PingFang SC"/>
          <w:sz w:val="21"/>
          <w:szCs w:val="21"/>
        </w:rPr>
        <w:t xml:space="preserve">  有感染可以考虑只消毒不用药膏。但必须保证伤口外贴无菌</w:t>
      </w:r>
      <w:r>
        <w:rPr>
          <w:rFonts w:ascii="PingFang SC" w:hAnsi="PingFang SC" w:eastAsia="PingFang SC" w:cs="PingFang SC"/>
          <w:spacing w:val="-1"/>
          <w:sz w:val="21"/>
          <w:szCs w:val="21"/>
        </w:rPr>
        <w:t>的敷料。</w:t>
      </w:r>
    </w:p>
    <w:p w14:paraId="1C7C640D">
      <w:pPr>
        <w:spacing w:before="33" w:line="175" w:lineRule="auto"/>
        <w:ind w:left="36" w:right="119" w:firstLine="425"/>
        <w:jc w:val="both"/>
        <w:rPr>
          <w:rFonts w:ascii="PingFang SC" w:hAnsi="PingFang SC" w:eastAsia="PingFang SC" w:cs="PingFang SC"/>
          <w:sz w:val="21"/>
          <w:szCs w:val="21"/>
        </w:rPr>
      </w:pPr>
      <w:r>
        <w:rPr>
          <w:rFonts w:ascii="PingFang SC" w:hAnsi="PingFang SC" w:eastAsia="PingFang SC" w:cs="PingFang SC"/>
          <w:b/>
          <w:bCs/>
          <w:spacing w:val="-1"/>
          <w:sz w:val="21"/>
          <w:szCs w:val="21"/>
        </w:rPr>
        <w:t>用不粘的敷料</w:t>
      </w:r>
      <w:r>
        <w:rPr>
          <w:rFonts w:ascii="PingFang SC" w:hAnsi="PingFang SC" w:eastAsia="PingFang SC" w:cs="PingFang SC"/>
          <w:spacing w:val="-1"/>
          <w:sz w:val="21"/>
          <w:szCs w:val="21"/>
        </w:rPr>
        <w:t>：涂过抗菌药膏后外边用不粘的材料（比如优</w:t>
      </w:r>
      <w:ins w:id="1221" w:author="零 [2]" w:date="2025-11-12T16:16:24Z">
        <w:r>
          <w:rPr>
            <w:rFonts w:hint="eastAsia" w:ascii="PingFang SC" w:hAnsi="PingFang SC" w:eastAsia="PingFang SC" w:cs="PingFang SC"/>
            <w:spacing w:val="-1"/>
            <w:sz w:val="21"/>
            <w:szCs w:val="21"/>
            <w:lang w:val="en-US" w:eastAsia="zh-CN"/>
          </w:rPr>
          <w:t>妥</w:t>
        </w:r>
      </w:ins>
      <w:del w:id="1222" w:author="零 [2]" w:date="2025-11-12T16:16:23Z">
        <w:r>
          <w:rPr>
            <w:rFonts w:ascii="PingFang SC" w:hAnsi="PingFang SC" w:eastAsia="PingFang SC" w:cs="PingFang SC"/>
            <w:spacing w:val="-1"/>
            <w:sz w:val="21"/>
            <w:szCs w:val="21"/>
          </w:rPr>
          <w:delText>拓</w:delText>
        </w:r>
      </w:del>
      <w:r>
        <w:rPr>
          <w:rFonts w:ascii="PingFang SC" w:hAnsi="PingFang SC" w:eastAsia="PingFang SC" w:cs="PingFang SC"/>
          <w:spacing w:val="-1"/>
          <w:sz w:val="21"/>
          <w:szCs w:val="21"/>
        </w:rPr>
        <w:t>，</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凡士林油纱）盖上，外面覆盖无菌吸收层（美皮康，单独包装的不粘</w:t>
      </w:r>
      <w:r>
        <w:rPr>
          <w:rFonts w:ascii="PingFang SC" w:hAnsi="PingFang SC" w:eastAsia="PingFang SC" w:cs="PingFang SC"/>
          <w:spacing w:val="8"/>
          <w:sz w:val="21"/>
          <w:szCs w:val="21"/>
        </w:rPr>
        <w:t xml:space="preserve">  </w:t>
      </w:r>
      <w:r>
        <w:rPr>
          <w:rFonts w:ascii="PingFang SC" w:hAnsi="PingFang SC" w:eastAsia="PingFang SC" w:cs="PingFang SC"/>
          <w:spacing w:val="-5"/>
          <w:sz w:val="21"/>
          <w:szCs w:val="21"/>
        </w:rPr>
        <w:t>垫，单独包装的纱布块等</w:t>
      </w:r>
      <w:r>
        <w:rPr>
          <w:rFonts w:ascii="PingFang SC" w:hAnsi="PingFang SC" w:eastAsia="PingFang SC" w:cs="PingFang SC"/>
          <w:spacing w:val="-34"/>
          <w:w w:val="82"/>
          <w:sz w:val="21"/>
          <w:szCs w:val="21"/>
        </w:rPr>
        <w:t>），</w:t>
      </w:r>
      <w:r>
        <w:rPr>
          <w:rFonts w:ascii="PingFang SC" w:hAnsi="PingFang SC" w:eastAsia="PingFang SC" w:cs="PingFang SC"/>
          <w:spacing w:val="-5"/>
          <w:sz w:val="21"/>
          <w:szCs w:val="21"/>
        </w:rPr>
        <w:t>然后用卷纱布缠在外面。最后用</w:t>
      </w:r>
      <w:r>
        <w:rPr>
          <w:rFonts w:ascii="PingFang SC" w:hAnsi="PingFang SC" w:eastAsia="PingFang SC" w:cs="PingFang SC"/>
          <w:spacing w:val="-6"/>
          <w:sz w:val="21"/>
          <w:szCs w:val="21"/>
        </w:rPr>
        <w:t>胶带（贴</w:t>
      </w:r>
      <w:r>
        <w:rPr>
          <w:rFonts w:ascii="PingFang SC" w:hAnsi="PingFang SC" w:eastAsia="PingFang SC" w:cs="PingFang SC"/>
          <w:spacing w:val="1"/>
          <w:sz w:val="21"/>
          <w:szCs w:val="21"/>
        </w:rPr>
        <w:t xml:space="preserve">  </w:t>
      </w:r>
      <w:r>
        <w:rPr>
          <w:rFonts w:ascii="PingFang SC" w:hAnsi="PingFang SC" w:eastAsia="PingFang SC" w:cs="PingFang SC"/>
          <w:spacing w:val="-3"/>
          <w:sz w:val="21"/>
          <w:szCs w:val="21"/>
        </w:rPr>
        <w:t>在纱布上）、弹性纱布、或网状弹性绷带固定。也可以在伤口上直接</w:t>
      </w:r>
      <w:r>
        <w:rPr>
          <w:rFonts w:ascii="PingFang SC" w:hAnsi="PingFang SC" w:eastAsia="PingFang SC" w:cs="PingFang SC"/>
          <w:spacing w:val="7"/>
          <w:sz w:val="21"/>
          <w:szCs w:val="21"/>
        </w:rPr>
        <w:t xml:space="preserve">  </w:t>
      </w:r>
      <w:r>
        <w:rPr>
          <w:rFonts w:ascii="PingFang SC" w:hAnsi="PingFang SC" w:eastAsia="PingFang SC" w:cs="PingFang SC"/>
          <w:spacing w:val="-6"/>
          <w:sz w:val="21"/>
          <w:szCs w:val="21"/>
        </w:rPr>
        <w:t>贴美皮康。</w:t>
      </w:r>
    </w:p>
    <w:p w14:paraId="51C997B7">
      <w:pPr>
        <w:spacing w:before="31" w:line="176" w:lineRule="auto"/>
        <w:ind w:left="37" w:firstLine="422"/>
        <w:jc w:val="both"/>
        <w:rPr>
          <w:ins w:id="1223" w:author="零 [2]" w:date="2025-11-12T16:18:17Z"/>
          <w:rFonts w:ascii="PingFang SC" w:hAnsi="PingFang SC" w:eastAsia="PingFang SC" w:cs="PingFang SC"/>
          <w:spacing w:val="-5"/>
          <w:sz w:val="21"/>
          <w:szCs w:val="21"/>
        </w:rPr>
      </w:pPr>
      <w:r>
        <w:rPr>
          <w:rFonts w:ascii="PingFang SC" w:hAnsi="PingFang SC" w:eastAsia="PingFang SC" w:cs="PingFang SC"/>
          <w:b/>
          <w:bCs/>
          <w:spacing w:val="-4"/>
          <w:sz w:val="21"/>
          <w:szCs w:val="21"/>
        </w:rPr>
        <w:t>包扎材料定期换</w:t>
      </w:r>
      <w:r>
        <w:rPr>
          <w:rFonts w:ascii="PingFang SC" w:hAnsi="PingFang SC" w:eastAsia="PingFang SC" w:cs="PingFang SC"/>
          <w:spacing w:val="-4"/>
          <w:sz w:val="21"/>
          <w:szCs w:val="21"/>
        </w:rPr>
        <w:t>：可以在每天洗澡或清洗皮肤的时候换包</w:t>
      </w:r>
      <w:r>
        <w:rPr>
          <w:rFonts w:ascii="PingFang SC" w:hAnsi="PingFang SC" w:eastAsia="PingFang SC" w:cs="PingFang SC"/>
          <w:spacing w:val="-5"/>
          <w:sz w:val="21"/>
          <w:szCs w:val="21"/>
        </w:rPr>
        <w:t>扎材料。</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没有感染时，紧贴皮肤的敷料（如优拓，</w:t>
      </w:r>
      <w:r>
        <w:rPr>
          <w:rFonts w:ascii="PingFang SC" w:hAnsi="PingFang SC" w:eastAsia="PingFang SC" w:cs="PingFang SC"/>
          <w:spacing w:val="-49"/>
          <w:sz w:val="21"/>
          <w:szCs w:val="21"/>
        </w:rPr>
        <w:t xml:space="preserve"> </w:t>
      </w:r>
      <w:r>
        <w:rPr>
          <w:rFonts w:ascii="PingFang SC" w:hAnsi="PingFang SC" w:eastAsia="PingFang SC" w:cs="PingFang SC"/>
          <w:spacing w:val="-3"/>
          <w:sz w:val="21"/>
          <w:szCs w:val="21"/>
        </w:rPr>
        <w:t>美皮贴，美皮康）可</w:t>
      </w:r>
      <w:r>
        <w:rPr>
          <w:rFonts w:ascii="PingFang SC" w:hAnsi="PingFang SC" w:eastAsia="PingFang SC" w:cs="PingFang SC"/>
          <w:spacing w:val="-4"/>
          <w:sz w:val="21"/>
          <w:szCs w:val="21"/>
        </w:rPr>
        <w:t>以留在</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伤口上直到愈合，外层材料需要定期更换。更换包扎时可以检查有没</w:t>
      </w:r>
      <w:r>
        <w:rPr>
          <w:rFonts w:ascii="PingFang SC" w:hAnsi="PingFang SC" w:eastAsia="PingFang SC" w:cs="PingFang SC"/>
          <w:spacing w:val="5"/>
          <w:sz w:val="21"/>
          <w:szCs w:val="21"/>
        </w:rPr>
        <w:t xml:space="preserve">   </w:t>
      </w:r>
      <w:r>
        <w:rPr>
          <w:rFonts w:ascii="PingFang SC" w:hAnsi="PingFang SC" w:eastAsia="PingFang SC" w:cs="PingFang SC"/>
          <w:spacing w:val="-5"/>
          <w:sz w:val="21"/>
          <w:szCs w:val="21"/>
        </w:rPr>
        <w:t>有新水疱。</w:t>
      </w:r>
    </w:p>
    <w:p w14:paraId="1F9177F6">
      <w:pPr>
        <w:spacing w:before="31" w:line="176" w:lineRule="auto"/>
        <w:ind w:left="37" w:firstLine="422"/>
        <w:jc w:val="both"/>
        <w:rPr>
          <w:ins w:id="1224" w:author="零 [2]" w:date="2025-11-12T16:18:49Z"/>
          <w:rFonts w:hint="eastAsia" w:ascii="PingFang SC" w:hAnsi="PingFang SC" w:eastAsia="PingFang SC" w:cs="PingFang SC"/>
          <w:b w:val="0"/>
          <w:bCs w:val="0"/>
          <w:spacing w:val="-5"/>
          <w:sz w:val="21"/>
          <w:szCs w:val="21"/>
          <w:lang w:val="en-US" w:eastAsia="zh-CN"/>
        </w:rPr>
      </w:pPr>
      <w:ins w:id="1225" w:author="零 [2]" w:date="2025-11-12T16:18:20Z">
        <w:r>
          <w:rPr>
            <w:rFonts w:hint="eastAsia" w:ascii="PingFang SC Semibold" w:hAnsi="PingFang SC Semibold" w:eastAsia="PingFang SC Semibold" w:cs="PingFang SC Semibold"/>
            <w:b/>
            <w:bCs/>
            <w:spacing w:val="-5"/>
            <w:sz w:val="21"/>
            <w:szCs w:val="21"/>
            <w:lang w:val="en-US" w:eastAsia="zh-CN"/>
            <w:rPrChange w:id="1226" w:author="零 [2]" w:date="2025-11-12T16:18:28Z">
              <w:rPr>
                <w:rFonts w:hint="eastAsia" w:ascii="PingFang SC" w:hAnsi="PingFang SC" w:eastAsia="PingFang SC" w:cs="PingFang SC"/>
                <w:spacing w:val="-5"/>
                <w:sz w:val="21"/>
                <w:szCs w:val="21"/>
                <w:lang w:val="en-US" w:eastAsia="zh-CN"/>
              </w:rPr>
            </w:rPrChange>
          </w:rPr>
          <w:t>敷料</w:t>
        </w:r>
      </w:ins>
      <w:ins w:id="1228" w:author="零 [2]" w:date="2025-11-12T16:18:23Z">
        <w:r>
          <w:rPr>
            <w:rFonts w:hint="eastAsia" w:ascii="PingFang SC Semibold" w:hAnsi="PingFang SC Semibold" w:eastAsia="PingFang SC Semibold" w:cs="PingFang SC Semibold"/>
            <w:b/>
            <w:bCs/>
            <w:spacing w:val="-5"/>
            <w:sz w:val="21"/>
            <w:szCs w:val="21"/>
            <w:lang w:val="en-US" w:eastAsia="zh-CN"/>
            <w:rPrChange w:id="1229" w:author="零 [2]" w:date="2025-11-12T16:18:28Z">
              <w:rPr>
                <w:rFonts w:hint="eastAsia" w:ascii="PingFang SC" w:hAnsi="PingFang SC" w:eastAsia="PingFang SC" w:cs="PingFang SC"/>
                <w:spacing w:val="-5"/>
                <w:sz w:val="21"/>
                <w:szCs w:val="21"/>
                <w:lang w:val="en-US" w:eastAsia="zh-CN"/>
              </w:rPr>
            </w:rPrChange>
          </w:rPr>
          <w:t>选择</w:t>
        </w:r>
      </w:ins>
      <w:ins w:id="1231" w:author="零 [2]" w:date="2025-11-12T16:18:24Z">
        <w:r>
          <w:rPr>
            <w:rFonts w:hint="eastAsia" w:ascii="PingFang SC Semibold" w:hAnsi="PingFang SC Semibold" w:eastAsia="PingFang SC Semibold" w:cs="PingFang SC Semibold"/>
            <w:b/>
            <w:bCs/>
            <w:spacing w:val="-5"/>
            <w:sz w:val="21"/>
            <w:szCs w:val="21"/>
            <w:lang w:val="en-US" w:eastAsia="zh-CN"/>
            <w:rPrChange w:id="1232" w:author="零 [2]" w:date="2025-11-12T16:18:28Z">
              <w:rPr>
                <w:rFonts w:hint="eastAsia" w:ascii="PingFang SC" w:hAnsi="PingFang SC" w:eastAsia="PingFang SC" w:cs="PingFang SC"/>
                <w:spacing w:val="-5"/>
                <w:sz w:val="21"/>
                <w:szCs w:val="21"/>
                <w:lang w:val="en-US" w:eastAsia="zh-CN"/>
              </w:rPr>
            </w:rPrChange>
          </w:rPr>
          <w:t>与</w:t>
        </w:r>
      </w:ins>
      <w:ins w:id="1234" w:author="零 [2]" w:date="2025-11-12T16:18:25Z">
        <w:r>
          <w:rPr>
            <w:rFonts w:hint="eastAsia" w:ascii="PingFang SC Semibold" w:hAnsi="PingFang SC Semibold" w:eastAsia="PingFang SC Semibold" w:cs="PingFang SC Semibold"/>
            <w:b/>
            <w:bCs/>
            <w:spacing w:val="-5"/>
            <w:sz w:val="21"/>
            <w:szCs w:val="21"/>
            <w:lang w:val="en-US" w:eastAsia="zh-CN"/>
            <w:rPrChange w:id="1235" w:author="零 [2]" w:date="2025-11-12T16:18:28Z">
              <w:rPr>
                <w:rFonts w:hint="eastAsia" w:ascii="PingFang SC" w:hAnsi="PingFang SC" w:eastAsia="PingFang SC" w:cs="PingFang SC"/>
                <w:spacing w:val="-5"/>
                <w:sz w:val="21"/>
                <w:szCs w:val="21"/>
                <w:lang w:val="en-US" w:eastAsia="zh-CN"/>
              </w:rPr>
            </w:rPrChange>
          </w:rPr>
          <w:t>使用</w:t>
        </w:r>
      </w:ins>
      <w:ins w:id="1237" w:author="零 [2]" w:date="2025-11-12T16:18:29Z">
        <w:r>
          <w:rPr>
            <w:rFonts w:hint="eastAsia" w:ascii="PingFang SC Semibold" w:hAnsi="PingFang SC Semibold" w:eastAsia="PingFang SC Semibold" w:cs="PingFang SC Semibold"/>
            <w:b/>
            <w:bCs/>
            <w:spacing w:val="-5"/>
            <w:sz w:val="21"/>
            <w:szCs w:val="21"/>
            <w:lang w:val="en-US" w:eastAsia="zh-CN"/>
          </w:rPr>
          <w:t>：</w:t>
        </w:r>
      </w:ins>
      <w:ins w:id="1238" w:author="零 [2]" w:date="2025-11-12T16:18:37Z">
        <w:r>
          <w:rPr>
            <w:rFonts w:hint="eastAsia" w:ascii="PingFang SC" w:hAnsi="PingFang SC" w:eastAsia="PingFang SC" w:cs="PingFang SC"/>
            <w:b w:val="0"/>
            <w:bCs w:val="0"/>
            <w:spacing w:val="-5"/>
            <w:sz w:val="21"/>
            <w:szCs w:val="21"/>
            <w:lang w:val="en-US" w:eastAsia="zh-CN"/>
            <w:rPrChange w:id="1239" w:author="零 [2]" w:date="2025-11-12T16:18:40Z">
              <w:rPr>
                <w:rFonts w:hint="eastAsia" w:ascii="PingFang SC Semibold" w:hAnsi="PingFang SC Semibold" w:eastAsia="PingFang SC Semibold" w:cs="PingFang SC Semibold"/>
                <w:b/>
                <w:bCs/>
                <w:spacing w:val="-5"/>
                <w:sz w:val="21"/>
                <w:szCs w:val="21"/>
                <w:lang w:val="en-US" w:eastAsia="zh-CN"/>
              </w:rPr>
            </w:rPrChange>
          </w:rPr>
          <w:t>掌握敷料选择方式：对直接接触伤口的敷料应选择柔软、非粘性、透气及吸收渗液能力强的敷料，如硅胶泡沫敷料、凡士林油纱、银离子敷料等，避免暴露伤口导致伤口粘连于衣被。</w:t>
        </w:r>
      </w:ins>
    </w:p>
    <w:p w14:paraId="0E81994D">
      <w:pPr>
        <w:spacing w:before="31" w:line="176" w:lineRule="auto"/>
        <w:ind w:left="37" w:firstLine="422"/>
        <w:jc w:val="both"/>
        <w:rPr>
          <w:ins w:id="1241" w:author="零 [2]" w:date="2025-11-12T16:18:58Z"/>
          <w:rFonts w:hint="eastAsia" w:ascii="PingFang SC" w:hAnsi="PingFang SC" w:eastAsia="PingFang SC" w:cs="PingFang SC"/>
          <w:b w:val="0"/>
          <w:bCs w:val="0"/>
          <w:spacing w:val="-5"/>
          <w:sz w:val="21"/>
          <w:szCs w:val="21"/>
          <w:lang w:val="en-US" w:eastAsia="zh-CN"/>
        </w:rPr>
      </w:pPr>
      <w:ins w:id="1242" w:author="零 [2]" w:date="2025-11-12T16:18:51Z">
        <w:r>
          <w:rPr>
            <w:rFonts w:hint="eastAsia" w:ascii="PingFang SC" w:hAnsi="PingFang SC" w:eastAsia="PingFang SC" w:cs="PingFang SC"/>
            <w:b w:val="0"/>
            <w:bCs w:val="0"/>
            <w:spacing w:val="-5"/>
            <w:sz w:val="21"/>
            <w:szCs w:val="21"/>
            <w:lang w:val="en-US" w:eastAsia="zh-CN"/>
          </w:rPr>
          <w:t>敷料应根据伤口大小和身体部位进行选择，提前裁剪至合适形状，一般大于伤口边缘1-2cm。</w:t>
        </w:r>
      </w:ins>
    </w:p>
    <w:p w14:paraId="4CC483D5">
      <w:pPr>
        <w:spacing w:before="31" w:line="176" w:lineRule="auto"/>
        <w:ind w:left="37" w:firstLine="422"/>
        <w:jc w:val="both"/>
        <w:rPr>
          <w:ins w:id="1243" w:author="零 [2]" w:date="2025-11-12T16:18:10Z"/>
          <w:rFonts w:hint="eastAsia" w:ascii="PingFang SC" w:hAnsi="PingFang SC" w:eastAsia="PingFang SC" w:cs="PingFang SC"/>
          <w:b w:val="0"/>
          <w:bCs w:val="0"/>
          <w:spacing w:val="-5"/>
          <w:sz w:val="21"/>
          <w:szCs w:val="21"/>
          <w:lang w:val="en-US" w:eastAsia="zh-CN"/>
          <w:rPrChange w:id="1244" w:author="零 [2]" w:date="2025-11-12T16:18:40Z">
            <w:rPr>
              <w:ins w:id="1245" w:author="零 [2]" w:date="2025-11-12T16:18:10Z"/>
              <w:rFonts w:hint="default" w:ascii="PingFang SC" w:hAnsi="PingFang SC" w:eastAsia="PingFang SC" w:cs="PingFang SC"/>
              <w:spacing w:val="-5"/>
              <w:sz w:val="21"/>
              <w:szCs w:val="21"/>
              <w:lang w:val="en-US" w:eastAsia="zh-CN"/>
            </w:rPr>
          </w:rPrChange>
        </w:rPr>
      </w:pPr>
      <w:ins w:id="1246" w:author="零 [2]" w:date="2025-11-12T16:19:29Z">
        <w:r>
          <w:rPr>
            <w:rFonts w:hint="eastAsia" w:ascii="PingFang SC" w:hAnsi="PingFang SC" w:eastAsia="PingFang SC" w:cs="PingFang SC"/>
            <w:b w:val="0"/>
            <w:bCs w:val="0"/>
            <w:spacing w:val="-5"/>
            <w:sz w:val="21"/>
            <w:szCs w:val="21"/>
            <w:lang w:val="en-US" w:eastAsia="zh-CN"/>
          </w:rPr>
          <w:t>确保敷料无褶皱，若连接处或边缘摩擦，可采用叠瓦片</w:t>
        </w:r>
      </w:ins>
      <w:ins w:id="1247" w:author="零 [2]" w:date="2025-11-12T16:21:10Z">
        <w:r>
          <w:rPr>
            <w:rFonts w:hint="eastAsia" w:ascii="PingFang SC" w:hAnsi="PingFang SC" w:eastAsia="PingFang SC" w:cs="PingFang SC"/>
            <w:b w:val="0"/>
            <w:bCs w:val="0"/>
            <w:spacing w:val="-5"/>
            <w:sz w:val="21"/>
            <w:szCs w:val="21"/>
            <w:lang w:val="en-US" w:eastAsia="zh-CN"/>
          </w:rPr>
          <w:t>式</w:t>
        </w:r>
      </w:ins>
      <w:ins w:id="1248" w:author="零 [2]" w:date="2025-11-12T16:19:29Z">
        <w:r>
          <w:rPr>
            <w:rFonts w:hint="eastAsia" w:ascii="PingFang SC" w:hAnsi="PingFang SC" w:eastAsia="PingFang SC" w:cs="PingFang SC"/>
            <w:b w:val="0"/>
            <w:bCs w:val="0"/>
            <w:spacing w:val="-5"/>
            <w:sz w:val="21"/>
            <w:szCs w:val="21"/>
            <w:lang w:val="en-US" w:eastAsia="zh-CN"/>
          </w:rPr>
          <w:t>或</w:t>
        </w:r>
      </w:ins>
      <w:ins w:id="1249" w:author="零 [2]" w:date="2025-11-12T16:21:17Z">
        <w:r>
          <w:rPr>
            <w:rFonts w:hint="eastAsia" w:ascii="PingFang SC" w:hAnsi="PingFang SC" w:eastAsia="PingFang SC" w:cs="PingFang SC"/>
            <w:b w:val="0"/>
            <w:bCs w:val="0"/>
            <w:spacing w:val="-5"/>
            <w:sz w:val="21"/>
            <w:szCs w:val="21"/>
            <w:lang w:val="en-US" w:eastAsia="zh-CN"/>
          </w:rPr>
          <w:t>使用</w:t>
        </w:r>
      </w:ins>
      <w:ins w:id="1250" w:author="零 [2]" w:date="2025-11-12T16:19:29Z">
        <w:r>
          <w:rPr>
            <w:rFonts w:hint="eastAsia" w:ascii="PingFang SC" w:hAnsi="PingFang SC" w:eastAsia="PingFang SC" w:cs="PingFang SC"/>
            <w:b w:val="0"/>
            <w:bCs w:val="0"/>
            <w:spacing w:val="-5"/>
            <w:sz w:val="21"/>
            <w:szCs w:val="21"/>
            <w:lang w:val="en-US" w:eastAsia="zh-CN"/>
          </w:rPr>
          <w:t>亲水纤维敷料保护，避免敷料边缘引发新的水疱</w:t>
        </w:r>
      </w:ins>
      <w:ins w:id="1251" w:author="零 [2]" w:date="2025-11-12T16:19:30Z">
        <w:r>
          <w:rPr>
            <w:rFonts w:hint="eastAsia" w:ascii="PingFang SC" w:hAnsi="PingFang SC" w:eastAsia="PingFang SC" w:cs="PingFang SC"/>
            <w:b w:val="0"/>
            <w:bCs w:val="0"/>
            <w:spacing w:val="-5"/>
            <w:sz w:val="21"/>
            <w:szCs w:val="21"/>
            <w:lang w:val="en-US" w:eastAsia="zh-CN"/>
          </w:rPr>
          <w:t>。</w:t>
        </w:r>
      </w:ins>
    </w:p>
    <w:p w14:paraId="07692506">
      <w:pPr>
        <w:spacing w:before="31" w:line="176" w:lineRule="auto"/>
        <w:ind w:left="37" w:firstLine="422"/>
        <w:jc w:val="both"/>
        <w:rPr>
          <w:ins w:id="1252" w:author="零 [2]" w:date="2025-11-12T16:22:39Z"/>
          <w:rFonts w:hint="default" w:ascii="PingFang SC" w:hAnsi="PingFang SC" w:eastAsia="PingFang SC" w:cs="PingFang SC"/>
          <w:b w:val="0"/>
          <w:bCs w:val="0"/>
          <w:spacing w:val="-5"/>
          <w:sz w:val="21"/>
          <w:szCs w:val="21"/>
          <w:lang w:val="en-US" w:eastAsia="zh-CN"/>
        </w:rPr>
      </w:pPr>
      <w:ins w:id="1253" w:author="零 [2]" w:date="2025-11-12T16:21:50Z">
        <w:r>
          <w:rPr>
            <w:rFonts w:hint="eastAsia" w:ascii="PingFang SC Semibold" w:hAnsi="PingFang SC Semibold" w:eastAsia="PingFang SC Semibold" w:cs="PingFang SC Semibold"/>
            <w:b/>
            <w:bCs/>
            <w:spacing w:val="-5"/>
            <w:sz w:val="21"/>
            <w:szCs w:val="21"/>
            <w:lang w:val="en-US" w:eastAsia="zh-CN"/>
            <w:rPrChange w:id="1254" w:author="零 [2]" w:date="2025-11-12T16:22:00Z">
              <w:rPr>
                <w:rFonts w:hint="eastAsia" w:ascii="PingFang SC" w:hAnsi="PingFang SC" w:eastAsia="PingFang SC" w:cs="PingFang SC"/>
                <w:spacing w:val="-5"/>
                <w:sz w:val="21"/>
                <w:szCs w:val="21"/>
                <w:lang w:val="en-US" w:eastAsia="zh-CN"/>
              </w:rPr>
            </w:rPrChange>
          </w:rPr>
          <w:t>伤口</w:t>
        </w:r>
      </w:ins>
      <w:ins w:id="1256" w:author="零 [2]" w:date="2025-11-12T16:21:57Z">
        <w:r>
          <w:rPr>
            <w:rFonts w:hint="eastAsia" w:ascii="PingFang SC Semibold" w:hAnsi="PingFang SC Semibold" w:eastAsia="PingFang SC Semibold" w:cs="PingFang SC Semibold"/>
            <w:b/>
            <w:bCs/>
            <w:spacing w:val="-5"/>
            <w:sz w:val="21"/>
            <w:szCs w:val="21"/>
            <w:lang w:val="en-US" w:eastAsia="zh-CN"/>
            <w:rPrChange w:id="1257" w:author="零 [2]" w:date="2025-11-12T16:22:00Z">
              <w:rPr>
                <w:rFonts w:hint="eastAsia" w:ascii="PingFang SC" w:hAnsi="PingFang SC" w:eastAsia="PingFang SC" w:cs="PingFang SC"/>
                <w:spacing w:val="-5"/>
                <w:sz w:val="21"/>
                <w:szCs w:val="21"/>
                <w:lang w:val="en-US" w:eastAsia="zh-CN"/>
              </w:rPr>
            </w:rPrChange>
          </w:rPr>
          <w:t>包扎</w:t>
        </w:r>
      </w:ins>
      <w:ins w:id="1259" w:author="零 [2]" w:date="2025-11-12T16:21:58Z">
        <w:r>
          <w:rPr>
            <w:rFonts w:hint="eastAsia" w:ascii="PingFang SC Semibold" w:hAnsi="PingFang SC Semibold" w:eastAsia="PingFang SC Semibold" w:cs="PingFang SC Semibold"/>
            <w:b/>
            <w:bCs/>
            <w:spacing w:val="-5"/>
            <w:sz w:val="21"/>
            <w:szCs w:val="21"/>
            <w:lang w:val="en-US" w:eastAsia="zh-CN"/>
            <w:rPrChange w:id="1260" w:author="零 [2]" w:date="2025-11-12T16:22:00Z">
              <w:rPr>
                <w:rFonts w:hint="eastAsia" w:ascii="PingFang SC" w:hAnsi="PingFang SC" w:eastAsia="PingFang SC" w:cs="PingFang SC"/>
                <w:spacing w:val="-5"/>
                <w:sz w:val="21"/>
                <w:szCs w:val="21"/>
                <w:lang w:val="en-US" w:eastAsia="zh-CN"/>
              </w:rPr>
            </w:rPrChange>
          </w:rPr>
          <w:t>：</w:t>
        </w:r>
      </w:ins>
      <w:ins w:id="1262" w:author="零 [2]" w:date="2025-11-12T16:22:08Z">
        <w:r>
          <w:rPr>
            <w:rFonts w:hint="eastAsia" w:ascii="PingFang SC" w:hAnsi="PingFang SC" w:eastAsia="PingFang SC" w:cs="PingFang SC"/>
            <w:b w:val="0"/>
            <w:bCs w:val="0"/>
            <w:spacing w:val="-5"/>
            <w:sz w:val="21"/>
            <w:szCs w:val="21"/>
            <w:lang w:val="en-US" w:eastAsia="zh-CN"/>
            <w:rPrChange w:id="1263" w:author="零 [2]" w:date="2025-11-12T16:22:24Z">
              <w:rPr>
                <w:rFonts w:hint="eastAsia" w:ascii="PingFang SC Semibold" w:hAnsi="PingFang SC Semibold" w:eastAsia="PingFang SC Semibold" w:cs="PingFang SC Semibold"/>
                <w:b/>
                <w:bCs/>
                <w:spacing w:val="-5"/>
                <w:sz w:val="21"/>
                <w:szCs w:val="21"/>
                <w:lang w:val="en-US" w:eastAsia="zh-CN"/>
              </w:rPr>
            </w:rPrChange>
          </w:rPr>
          <w:t>根据不同伤口选择合适包扎方式：包扎前应使用不粘敷料覆盖伤口及水疱处，完整的皮肤表面应涂抹油性润肤剂保护皮肤，后使用弹力绷带进行固定</w:t>
        </w:r>
      </w:ins>
      <w:ins w:id="1265" w:author="零 [2]" w:date="2025-11-12T16:22:50Z">
        <w:r>
          <w:rPr>
            <w:rFonts w:hint="eastAsia" w:ascii="PingFang SC" w:hAnsi="PingFang SC" w:eastAsia="PingFang SC" w:cs="PingFang SC"/>
            <w:b w:val="0"/>
            <w:bCs w:val="0"/>
            <w:spacing w:val="-5"/>
            <w:sz w:val="21"/>
            <w:szCs w:val="21"/>
            <w:lang w:val="en-US" w:eastAsia="zh-CN"/>
          </w:rPr>
          <w:t>。</w:t>
        </w:r>
      </w:ins>
      <w:ins w:id="1266" w:author="零 [2]" w:date="2025-11-12T16:23:07Z">
        <w:r>
          <w:rPr>
            <w:rFonts w:hint="eastAsia" w:ascii="PingFang SC" w:hAnsi="PingFang SC" w:eastAsia="PingFang SC" w:cs="PingFang SC"/>
            <w:b w:val="0"/>
            <w:bCs w:val="0"/>
            <w:spacing w:val="-5"/>
            <w:sz w:val="21"/>
            <w:szCs w:val="21"/>
            <w:lang w:val="en-US" w:eastAsia="zh-CN"/>
          </w:rPr>
          <w:t>具体</w:t>
        </w:r>
      </w:ins>
      <w:ins w:id="1267" w:author="零 [2]" w:date="2025-11-12T16:23:08Z">
        <w:r>
          <w:rPr>
            <w:rFonts w:hint="eastAsia" w:ascii="PingFang SC" w:hAnsi="PingFang SC" w:eastAsia="PingFang SC" w:cs="PingFang SC"/>
            <w:b w:val="0"/>
            <w:bCs w:val="0"/>
            <w:spacing w:val="-5"/>
            <w:sz w:val="21"/>
            <w:szCs w:val="21"/>
            <w:lang w:val="en-US" w:eastAsia="zh-CN"/>
          </w:rPr>
          <w:t>包扎</w:t>
        </w:r>
      </w:ins>
      <w:ins w:id="1268" w:author="零 [2]" w:date="2025-11-12T16:23:10Z">
        <w:r>
          <w:rPr>
            <w:rFonts w:hint="eastAsia" w:ascii="PingFang SC" w:hAnsi="PingFang SC" w:eastAsia="PingFang SC" w:cs="PingFang SC"/>
            <w:b w:val="0"/>
            <w:bCs w:val="0"/>
            <w:spacing w:val="-5"/>
            <w:sz w:val="21"/>
            <w:szCs w:val="21"/>
            <w:lang w:val="en-US" w:eastAsia="zh-CN"/>
          </w:rPr>
          <w:t>方式</w:t>
        </w:r>
      </w:ins>
      <w:ins w:id="1269" w:author="零 [2]" w:date="2025-11-12T16:23:13Z">
        <w:r>
          <w:rPr>
            <w:rFonts w:hint="eastAsia" w:ascii="PingFang SC" w:hAnsi="PingFang SC" w:eastAsia="PingFang SC" w:cs="PingFang SC"/>
            <w:b w:val="0"/>
            <w:bCs w:val="0"/>
            <w:spacing w:val="-5"/>
            <w:sz w:val="21"/>
            <w:szCs w:val="21"/>
            <w:lang w:val="en-US" w:eastAsia="zh-CN"/>
          </w:rPr>
          <w:t>见</w:t>
        </w:r>
      </w:ins>
      <w:ins w:id="1270" w:author="零 [2]" w:date="2025-11-12T16:23:15Z">
        <w:r>
          <w:rPr>
            <w:rFonts w:hint="eastAsia" w:ascii="PingFang SC" w:hAnsi="PingFang SC" w:eastAsia="PingFang SC" w:cs="PingFang SC"/>
            <w:b w:val="0"/>
            <w:bCs w:val="0"/>
            <w:spacing w:val="-5"/>
            <w:sz w:val="21"/>
            <w:szCs w:val="21"/>
            <w:lang w:val="en-US" w:eastAsia="zh-CN"/>
          </w:rPr>
          <w:t>下文</w:t>
        </w:r>
      </w:ins>
      <w:bookmarkStart w:id="177" w:name="_GoBack"/>
      <w:bookmarkEnd w:id="177"/>
    </w:p>
    <w:p w14:paraId="34CE4650">
      <w:pPr>
        <w:spacing w:before="31" w:line="176" w:lineRule="auto"/>
        <w:ind w:left="37" w:firstLine="422"/>
        <w:jc w:val="both"/>
        <w:rPr>
          <w:ins w:id="1272" w:author="零 [2]" w:date="2025-11-12T16:22:56Z"/>
          <w:rFonts w:hint="eastAsia" w:ascii="PingFang SC" w:hAnsi="PingFang SC" w:eastAsia="PingFang SC" w:cs="PingFang SC"/>
          <w:b w:val="0"/>
          <w:bCs w:val="0"/>
          <w:spacing w:val="-5"/>
          <w:sz w:val="21"/>
          <w:szCs w:val="21"/>
          <w:lang w:val="en-US" w:eastAsia="zh-CN"/>
        </w:rPr>
        <w:pPrChange w:id="1271" w:author="零 [2]" w:date="2025-11-12T16:22:54Z">
          <w:pPr>
            <w:spacing w:before="31" w:line="176" w:lineRule="auto"/>
            <w:ind w:left="37" w:firstLine="422"/>
            <w:jc w:val="both"/>
          </w:pPr>
        </w:pPrChange>
      </w:pPr>
      <w:ins w:id="1273" w:author="零 [2]" w:date="2025-11-12T16:22:47Z">
        <w:r>
          <w:rPr>
            <w:rFonts w:hint="eastAsia" w:ascii="PingFang SC" w:hAnsi="PingFang SC" w:eastAsia="PingFang SC" w:cs="PingFang SC"/>
            <w:spacing w:val="-3"/>
            <w:sz w:val="28"/>
            <w:szCs w:val="28"/>
            <w:lang w:val="en-US" w:eastAsia="zh-CN"/>
          </w:rPr>
          <w:t>⚠</w:t>
        </w:r>
      </w:ins>
      <w:ins w:id="1274" w:author="零 [2]" w:date="2025-11-12T16:22:08Z">
        <w:r>
          <w:rPr>
            <w:rFonts w:hint="eastAsia" w:ascii="PingFang SC" w:hAnsi="PingFang SC" w:eastAsia="PingFang SC" w:cs="PingFang SC"/>
            <w:b w:val="0"/>
            <w:bCs w:val="0"/>
            <w:spacing w:val="-5"/>
            <w:sz w:val="21"/>
            <w:szCs w:val="21"/>
            <w:lang w:val="en-US" w:eastAsia="zh-CN"/>
            <w:rPrChange w:id="1275" w:author="零 [2]" w:date="2025-11-12T16:22:24Z">
              <w:rPr>
                <w:rFonts w:hint="eastAsia" w:ascii="PingFang SC Semibold" w:hAnsi="PingFang SC Semibold" w:eastAsia="PingFang SC Semibold" w:cs="PingFang SC Semibold"/>
                <w:b/>
                <w:bCs/>
                <w:spacing w:val="-5"/>
                <w:sz w:val="21"/>
                <w:szCs w:val="21"/>
                <w:lang w:val="en-US" w:eastAsia="zh-CN"/>
              </w:rPr>
            </w:rPrChange>
          </w:rPr>
          <w:t>固定不宜过紧或过松，避免敷料移位牵拉皮肤，切勿直接使用胶带黏连皮肤，以可以自由活动为标准。</w:t>
        </w:r>
      </w:ins>
    </w:p>
    <w:p w14:paraId="126A9A92">
      <w:pPr>
        <w:spacing w:before="31" w:line="176" w:lineRule="auto"/>
        <w:ind w:left="37" w:firstLine="422"/>
        <w:jc w:val="both"/>
        <w:rPr>
          <w:ins w:id="1278" w:author="零 [2]" w:date="2025-11-12T16:18:11Z"/>
          <w:rFonts w:hint="eastAsia" w:ascii="PingFang SC" w:hAnsi="PingFang SC" w:eastAsia="PingFang SC" w:cs="PingFang SC"/>
          <w:b w:val="0"/>
          <w:bCs w:val="0"/>
          <w:spacing w:val="-5"/>
          <w:sz w:val="21"/>
          <w:szCs w:val="21"/>
          <w:lang w:val="en-US" w:eastAsia="zh-CN"/>
          <w:rPrChange w:id="1279" w:author="零 [2]" w:date="2025-11-12T16:22:24Z">
            <w:rPr>
              <w:ins w:id="1280" w:author="零 [2]" w:date="2025-11-12T16:18:11Z"/>
              <w:rFonts w:hint="default" w:ascii="PingFang SC" w:hAnsi="PingFang SC" w:eastAsia="PingFang SC" w:cs="PingFang SC"/>
              <w:spacing w:val="-5"/>
              <w:sz w:val="21"/>
              <w:szCs w:val="21"/>
              <w:lang w:val="en-US" w:eastAsia="zh-CN"/>
            </w:rPr>
          </w:rPrChange>
        </w:rPr>
        <w:pPrChange w:id="1277" w:author="零 [2]" w:date="2025-11-12T16:22:54Z">
          <w:pPr>
            <w:spacing w:before="31" w:line="176" w:lineRule="auto"/>
            <w:ind w:left="37" w:firstLine="422"/>
            <w:jc w:val="both"/>
          </w:pPr>
        </w:pPrChange>
      </w:pPr>
      <w:ins w:id="1281" w:author="零 [2]" w:date="2025-11-12T16:23:00Z">
        <w:r>
          <w:rPr>
            <w:rFonts w:hint="eastAsia" w:ascii="PingFang SC" w:hAnsi="PingFang SC" w:eastAsia="PingFang SC" w:cs="PingFang SC"/>
            <w:spacing w:val="-3"/>
            <w:sz w:val="28"/>
            <w:szCs w:val="28"/>
            <w:lang w:val="en-US" w:eastAsia="zh-CN"/>
          </w:rPr>
          <w:t>⚠</w:t>
        </w:r>
      </w:ins>
      <w:ins w:id="1282" w:author="零 [2]" w:date="2025-11-12T16:22:16Z">
        <w:r>
          <w:rPr>
            <w:rFonts w:hint="eastAsia" w:ascii="PingFang SC" w:hAnsi="PingFang SC" w:eastAsia="PingFang SC" w:cs="PingFang SC"/>
            <w:b w:val="0"/>
            <w:bCs w:val="0"/>
            <w:spacing w:val="-5"/>
            <w:sz w:val="21"/>
            <w:szCs w:val="21"/>
            <w:lang w:val="en-US" w:eastAsia="zh-CN"/>
            <w:rPrChange w:id="1283" w:author="零 [2]" w:date="2025-11-12T16:22:24Z">
              <w:rPr>
                <w:rFonts w:hint="eastAsia" w:ascii="PingFang SC Semibold" w:hAnsi="PingFang SC Semibold" w:eastAsia="PingFang SC Semibold" w:cs="PingFang SC Semibold"/>
                <w:b/>
                <w:bCs/>
                <w:spacing w:val="-5"/>
                <w:sz w:val="21"/>
                <w:szCs w:val="21"/>
                <w:lang w:val="en-US" w:eastAsia="zh-CN"/>
              </w:rPr>
            </w:rPrChange>
          </w:rPr>
          <w:t>包扎后应检查是否压迫皮肤，及时观察皮肤颜色和末梢循环，特别注意检查边缘区域是否红肿、形成水疱</w:t>
        </w:r>
      </w:ins>
    </w:p>
    <w:p w14:paraId="1FD63A90">
      <w:pPr>
        <w:spacing w:before="31" w:line="176" w:lineRule="auto"/>
        <w:ind w:left="37" w:firstLine="422"/>
        <w:jc w:val="both"/>
        <w:rPr>
          <w:rFonts w:ascii="PingFang SC" w:hAnsi="PingFang SC" w:eastAsia="PingFang SC" w:cs="PingFang SC"/>
          <w:spacing w:val="-5"/>
          <w:sz w:val="21"/>
          <w:szCs w:val="21"/>
        </w:rPr>
      </w:pPr>
    </w:p>
    <w:p w14:paraId="094A9136">
      <w:pPr>
        <w:spacing w:before="47" w:line="195" w:lineRule="auto"/>
        <w:ind w:left="48"/>
        <w:rPr>
          <w:rFonts w:ascii="PingFang SC" w:hAnsi="PingFang SC" w:eastAsia="PingFang SC" w:cs="PingFang SC"/>
          <w:sz w:val="27"/>
          <w:szCs w:val="27"/>
        </w:rPr>
      </w:pPr>
      <w:r>
        <w:rPr>
          <w:rFonts w:ascii="PingFang SC" w:hAnsi="PingFang SC" w:eastAsia="PingFang SC" w:cs="PingFang SC"/>
          <w:b/>
          <w:bCs/>
          <w:spacing w:val="4"/>
          <w:sz w:val="27"/>
          <w:szCs w:val="27"/>
        </w:rPr>
        <w:t>营养和喂养</w:t>
      </w:r>
    </w:p>
    <w:p w14:paraId="3DA36FB2">
      <w:pPr>
        <w:spacing w:before="16" w:line="174" w:lineRule="auto"/>
        <w:ind w:left="39" w:right="175" w:firstLine="421"/>
        <w:jc w:val="both"/>
        <w:rPr>
          <w:rFonts w:ascii="PingFang SC" w:hAnsi="PingFang SC" w:eastAsia="PingFang SC" w:cs="PingFang SC"/>
          <w:sz w:val="21"/>
          <w:szCs w:val="21"/>
        </w:rPr>
      </w:pPr>
      <w:r>
        <w:rPr>
          <w:rFonts w:ascii="PingFang SC" w:hAnsi="PingFang SC" w:eastAsia="PingFang SC" w:cs="PingFang SC"/>
          <w:spacing w:val="-3"/>
          <w:sz w:val="21"/>
          <w:szCs w:val="21"/>
        </w:rPr>
        <w:t>尽管母乳喂养是最好的方式，但对 EB</w:t>
      </w:r>
      <w:r>
        <w:rPr>
          <w:rFonts w:ascii="PingFang SC" w:hAnsi="PingFang SC" w:eastAsia="PingFang SC" w:cs="PingFang SC"/>
          <w:spacing w:val="20"/>
          <w:sz w:val="21"/>
          <w:szCs w:val="21"/>
        </w:rPr>
        <w:t xml:space="preserve"> </w:t>
      </w:r>
      <w:r>
        <w:rPr>
          <w:rFonts w:ascii="PingFang SC" w:hAnsi="PingFang SC" w:eastAsia="PingFang SC" w:cs="PingFang SC"/>
          <w:spacing w:val="-3"/>
          <w:sz w:val="21"/>
          <w:szCs w:val="21"/>
        </w:rPr>
        <w:t>患儿很困难。婴儿嘴里有</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水疱和溃疡，吸母乳或从奶瓶中吸奶都有困难。母亲可以挤出奶给婴</w:t>
      </w:r>
      <w:r>
        <w:rPr>
          <w:rFonts w:ascii="PingFang SC" w:hAnsi="PingFang SC" w:eastAsia="PingFang SC" w:cs="PingFang SC"/>
          <w:spacing w:val="13"/>
          <w:sz w:val="21"/>
          <w:szCs w:val="21"/>
        </w:rPr>
        <w:t xml:space="preserve"> </w:t>
      </w:r>
      <w:r>
        <w:rPr>
          <w:rFonts w:ascii="PingFang SC" w:hAnsi="PingFang SC" w:eastAsia="PingFang SC" w:cs="PingFang SC"/>
          <w:spacing w:val="-3"/>
          <w:sz w:val="21"/>
          <w:szCs w:val="21"/>
        </w:rPr>
        <w:t>儿吃。父母可能需要找到适合小孩儿的不需要用力吸的喂奶方式，可</w:t>
      </w:r>
      <w:r>
        <w:rPr>
          <w:rFonts w:ascii="PingFang SC" w:hAnsi="PingFang SC" w:eastAsia="PingFang SC" w:cs="PingFang SC"/>
          <w:spacing w:val="13"/>
          <w:sz w:val="21"/>
          <w:szCs w:val="21"/>
        </w:rPr>
        <w:t xml:space="preserve"> </w:t>
      </w:r>
      <w:r>
        <w:rPr>
          <w:rFonts w:ascii="PingFang SC" w:hAnsi="PingFang SC" w:eastAsia="PingFang SC" w:cs="PingFang SC"/>
          <w:spacing w:val="-3"/>
          <w:sz w:val="21"/>
          <w:szCs w:val="21"/>
        </w:rPr>
        <w:t>以</w:t>
      </w:r>
      <w:r>
        <w:rPr>
          <w:rFonts w:ascii="PingFang SC" w:hAnsi="PingFang SC" w:eastAsia="PingFang SC" w:cs="PingFang SC"/>
          <w:b/>
          <w:bCs/>
          <w:spacing w:val="-3"/>
          <w:sz w:val="21"/>
          <w:szCs w:val="21"/>
        </w:rPr>
        <w:t>把普通奶嘴的口剪大一些用，</w:t>
      </w:r>
      <w:r>
        <w:rPr>
          <w:rFonts w:ascii="PingFang SC" w:hAnsi="PingFang SC" w:eastAsia="PingFang SC" w:cs="PingFang SC"/>
          <w:spacing w:val="37"/>
          <w:w w:val="101"/>
          <w:sz w:val="21"/>
          <w:szCs w:val="21"/>
        </w:rPr>
        <w:t xml:space="preserve"> </w:t>
      </w:r>
      <w:r>
        <w:rPr>
          <w:rFonts w:ascii="PingFang SC" w:hAnsi="PingFang SC" w:eastAsia="PingFang SC" w:cs="PingFang SC"/>
          <w:b/>
          <w:bCs/>
          <w:spacing w:val="-3"/>
          <w:sz w:val="21"/>
          <w:szCs w:val="21"/>
        </w:rPr>
        <w:t>可以选择</w:t>
      </w:r>
      <w:r>
        <w:rPr>
          <w:rFonts w:ascii="PingFang SC" w:hAnsi="PingFang SC" w:eastAsia="PingFang SC" w:cs="PingFang SC"/>
          <w:spacing w:val="-3"/>
          <w:sz w:val="21"/>
          <w:szCs w:val="21"/>
        </w:rPr>
        <w:t xml:space="preserve"> </w:t>
      </w:r>
      <w:r>
        <w:rPr>
          <w:rFonts w:ascii="PingFang SC" w:hAnsi="PingFang SC" w:eastAsia="PingFang SC" w:cs="PingFang SC"/>
          <w:b/>
          <w:bCs/>
          <w:spacing w:val="-3"/>
          <w:sz w:val="21"/>
          <w:szCs w:val="21"/>
        </w:rPr>
        <w:t>Y</w:t>
      </w:r>
      <w:r>
        <w:rPr>
          <w:rFonts w:ascii="PingFang SC" w:hAnsi="PingFang SC" w:eastAsia="PingFang SC" w:cs="PingFang SC"/>
          <w:spacing w:val="-3"/>
          <w:sz w:val="21"/>
          <w:szCs w:val="21"/>
        </w:rPr>
        <w:t xml:space="preserve"> </w:t>
      </w:r>
      <w:r>
        <w:rPr>
          <w:rFonts w:ascii="PingFang SC" w:hAnsi="PingFang SC" w:eastAsia="PingFang SC" w:cs="PingFang SC"/>
          <w:b/>
          <w:bCs/>
          <w:spacing w:val="-3"/>
          <w:sz w:val="21"/>
          <w:szCs w:val="21"/>
        </w:rPr>
        <w:t>型</w:t>
      </w:r>
      <w:r>
        <w:rPr>
          <w:rFonts w:ascii="PingFang SC" w:hAnsi="PingFang SC" w:eastAsia="PingFang SC" w:cs="PingFang SC"/>
          <w:b/>
          <w:bCs/>
          <w:spacing w:val="-4"/>
          <w:sz w:val="21"/>
          <w:szCs w:val="21"/>
        </w:rPr>
        <w:t>开口、十字开口或大</w:t>
      </w:r>
      <w:r>
        <w:rPr>
          <w:rFonts w:ascii="PingFang SC" w:hAnsi="PingFang SC" w:eastAsia="PingFang SC" w:cs="PingFang SC"/>
          <w:sz w:val="21"/>
          <w:szCs w:val="21"/>
        </w:rPr>
        <w:t xml:space="preserve"> </w:t>
      </w:r>
      <w:r>
        <w:rPr>
          <w:rFonts w:ascii="PingFang SC" w:hAnsi="PingFang SC" w:eastAsia="PingFang SC" w:cs="PingFang SC"/>
          <w:b/>
          <w:bCs/>
          <w:spacing w:val="-2"/>
          <w:sz w:val="21"/>
          <w:szCs w:val="21"/>
        </w:rPr>
        <w:t>圆孔</w:t>
      </w:r>
      <w:r>
        <w:rPr>
          <w:rFonts w:ascii="PingFang SC" w:hAnsi="PingFang SC" w:eastAsia="PingFang SC" w:cs="PingFang SC"/>
          <w:spacing w:val="-36"/>
          <w:sz w:val="21"/>
          <w:szCs w:val="21"/>
        </w:rPr>
        <w:t xml:space="preserve"> </w:t>
      </w:r>
      <w:r>
        <w:rPr>
          <w:rFonts w:ascii="PingFang SC" w:hAnsi="PingFang SC" w:eastAsia="PingFang SC" w:cs="PingFang SC"/>
          <w:spacing w:val="-2"/>
          <w:sz w:val="21"/>
          <w:szCs w:val="21"/>
        </w:rPr>
        <w:t>。也可以试用唇腭裂患者专用的奶瓶和奶嘴。</w:t>
      </w:r>
    </w:p>
    <w:p w14:paraId="57CBFB3C">
      <w:pPr>
        <w:spacing w:before="34" w:line="176" w:lineRule="auto"/>
        <w:ind w:left="37" w:right="179" w:firstLine="422"/>
        <w:rPr>
          <w:rFonts w:hint="default" w:ascii="PingFang SC" w:hAnsi="PingFang SC" w:eastAsia="PingFang SC" w:cs="PingFang SC"/>
          <w:sz w:val="21"/>
          <w:szCs w:val="21"/>
          <w:lang w:val="en-US" w:eastAsia="zh-CN"/>
        </w:rPr>
      </w:pPr>
      <w:r>
        <w:rPr>
          <w:rFonts w:ascii="PingFang SC" w:hAnsi="PingFang SC" w:eastAsia="PingFang SC" w:cs="PingFang SC"/>
          <w:spacing w:val="-3"/>
          <w:sz w:val="21"/>
          <w:szCs w:val="21"/>
        </w:rPr>
        <w:t>干奶嘴可能粘到嘴唇和水疱上，造成伤害。可以在</w:t>
      </w:r>
      <w:r>
        <w:rPr>
          <w:rFonts w:ascii="PingFang SC" w:hAnsi="PingFang SC" w:eastAsia="PingFang SC" w:cs="PingFang SC"/>
          <w:b/>
          <w:bCs/>
          <w:spacing w:val="-3"/>
          <w:sz w:val="21"/>
          <w:szCs w:val="21"/>
        </w:rPr>
        <w:t>使用前</w:t>
      </w:r>
      <w:r>
        <w:rPr>
          <w:rFonts w:ascii="PingFang SC" w:hAnsi="PingFang SC" w:eastAsia="PingFang SC" w:cs="PingFang SC"/>
          <w:b/>
          <w:bCs/>
          <w:spacing w:val="-4"/>
          <w:sz w:val="21"/>
          <w:szCs w:val="21"/>
        </w:rPr>
        <w:t>把奶嘴</w:t>
      </w:r>
      <w:r>
        <w:rPr>
          <w:rFonts w:ascii="PingFang SC" w:hAnsi="PingFang SC" w:eastAsia="PingFang SC" w:cs="PingFang SC"/>
          <w:sz w:val="21"/>
          <w:szCs w:val="21"/>
        </w:rPr>
        <w:t xml:space="preserve"> </w:t>
      </w:r>
      <w:r>
        <w:rPr>
          <w:rFonts w:ascii="PingFang SC" w:hAnsi="PingFang SC" w:eastAsia="PingFang SC" w:cs="PingFang SC"/>
          <w:b/>
          <w:bCs/>
          <w:spacing w:val="-3"/>
          <w:sz w:val="21"/>
          <w:szCs w:val="21"/>
        </w:rPr>
        <w:t>湿一下</w:t>
      </w:r>
      <w:r>
        <w:rPr>
          <w:rFonts w:ascii="PingFang SC" w:hAnsi="PingFang SC" w:eastAsia="PingFang SC" w:cs="PingFang SC"/>
          <w:spacing w:val="-41"/>
          <w:sz w:val="21"/>
          <w:szCs w:val="21"/>
        </w:rPr>
        <w:t xml:space="preserve"> </w:t>
      </w:r>
      <w:r>
        <w:rPr>
          <w:rFonts w:ascii="PingFang SC" w:hAnsi="PingFang SC" w:eastAsia="PingFang SC" w:cs="PingFang SC"/>
          <w:spacing w:val="-3"/>
          <w:sz w:val="21"/>
          <w:szCs w:val="21"/>
        </w:rPr>
        <w:t>。在热水中泡一下，可以软化奶嘴。</w:t>
      </w:r>
      <w:ins w:id="1285" w:author="零 [2]" w:date="2025-11-12T15:06:13Z">
        <w:r>
          <w:rPr>
            <w:rFonts w:hint="eastAsia" w:ascii="PingFang SC" w:hAnsi="PingFang SC" w:eastAsia="PingFang SC" w:cs="PingFang SC"/>
            <w:spacing w:val="-3"/>
            <w:sz w:val="21"/>
            <w:szCs w:val="21"/>
            <w:lang w:val="en-US" w:eastAsia="zh-CN"/>
          </w:rPr>
          <w:t>或</w:t>
        </w:r>
      </w:ins>
      <w:ins w:id="1286" w:author="零 [2]" w:date="2025-11-12T15:06:16Z">
        <w:r>
          <w:rPr>
            <w:rFonts w:hint="eastAsia" w:ascii="PingFang SC" w:hAnsi="PingFang SC" w:eastAsia="PingFang SC" w:cs="PingFang SC"/>
            <w:spacing w:val="-3"/>
            <w:sz w:val="21"/>
            <w:szCs w:val="21"/>
            <w:lang w:val="en-US" w:eastAsia="zh-CN"/>
          </w:rPr>
          <w:t>在</w:t>
        </w:r>
      </w:ins>
      <w:ins w:id="1287" w:author="零 [2]" w:date="2025-11-12T15:06:37Z">
        <w:r>
          <w:rPr>
            <w:rFonts w:hint="eastAsia" w:ascii="PingFang SC" w:hAnsi="PingFang SC" w:eastAsia="PingFang SC" w:cs="PingFang SC"/>
            <w:spacing w:val="-3"/>
            <w:sz w:val="21"/>
            <w:szCs w:val="21"/>
            <w:lang w:val="en-US" w:eastAsia="zh-CN"/>
          </w:rPr>
          <w:t>乳头</w:t>
        </w:r>
      </w:ins>
      <w:ins w:id="1288" w:author="零 [2]" w:date="2025-11-12T15:06:39Z">
        <w:r>
          <w:rPr>
            <w:rFonts w:hint="eastAsia" w:ascii="PingFang SC" w:hAnsi="PingFang SC" w:eastAsia="PingFang SC" w:cs="PingFang SC"/>
            <w:spacing w:val="-3"/>
            <w:sz w:val="21"/>
            <w:szCs w:val="21"/>
            <w:lang w:val="en-US" w:eastAsia="zh-CN"/>
          </w:rPr>
          <w:t>周围</w:t>
        </w:r>
      </w:ins>
      <w:ins w:id="1289" w:author="零 [2]" w:date="2025-11-12T15:25:54Z">
        <w:r>
          <w:rPr>
            <w:rFonts w:hint="eastAsia" w:ascii="PingFang SC" w:hAnsi="PingFang SC" w:eastAsia="PingFang SC" w:cs="PingFang SC"/>
            <w:spacing w:val="-3"/>
            <w:sz w:val="21"/>
            <w:szCs w:val="21"/>
            <w:lang w:val="en-US" w:eastAsia="zh-CN"/>
          </w:rPr>
          <w:t>或</w:t>
        </w:r>
      </w:ins>
      <w:ins w:id="1290" w:author="零 [2]" w:date="2025-11-12T15:25:56Z">
        <w:r>
          <w:rPr>
            <w:rFonts w:hint="eastAsia" w:ascii="PingFang SC" w:hAnsi="PingFang SC" w:eastAsia="PingFang SC" w:cs="PingFang SC"/>
            <w:spacing w:val="-3"/>
            <w:sz w:val="21"/>
            <w:szCs w:val="21"/>
            <w:lang w:val="en-US" w:eastAsia="zh-CN"/>
          </w:rPr>
          <w:t>奶瓶</w:t>
        </w:r>
      </w:ins>
      <w:ins w:id="1291" w:author="零 [2]" w:date="2025-11-12T15:25:58Z">
        <w:r>
          <w:rPr>
            <w:rFonts w:hint="eastAsia" w:ascii="PingFang SC" w:hAnsi="PingFang SC" w:eastAsia="PingFang SC" w:cs="PingFang SC"/>
            <w:spacing w:val="-3"/>
            <w:sz w:val="21"/>
            <w:szCs w:val="21"/>
            <w:lang w:val="en-US" w:eastAsia="zh-CN"/>
          </w:rPr>
          <w:t>奶嘴</w:t>
        </w:r>
      </w:ins>
      <w:ins w:id="1292" w:author="零 [2]" w:date="2025-11-12T15:26:00Z">
        <w:r>
          <w:rPr>
            <w:rFonts w:hint="eastAsia" w:ascii="PingFang SC" w:hAnsi="PingFang SC" w:eastAsia="PingFang SC" w:cs="PingFang SC"/>
            <w:spacing w:val="-3"/>
            <w:sz w:val="21"/>
            <w:szCs w:val="21"/>
            <w:lang w:val="en-US" w:eastAsia="zh-CN"/>
          </w:rPr>
          <w:t>附近（</w:t>
        </w:r>
      </w:ins>
      <w:ins w:id="1293" w:author="零 [2]" w:date="2025-11-12T15:26:02Z">
        <w:r>
          <w:rPr>
            <w:rFonts w:hint="eastAsia" w:ascii="PingFang SC" w:hAnsi="PingFang SC" w:eastAsia="PingFang SC" w:cs="PingFang SC"/>
            <w:spacing w:val="-3"/>
            <w:sz w:val="21"/>
            <w:szCs w:val="21"/>
            <w:lang w:val="en-US" w:eastAsia="zh-CN"/>
          </w:rPr>
          <w:t>如果</w:t>
        </w:r>
      </w:ins>
      <w:ins w:id="1294" w:author="零 [2]" w:date="2025-11-12T15:26:04Z">
        <w:r>
          <w:rPr>
            <w:rFonts w:hint="eastAsia" w:ascii="PingFang SC" w:hAnsi="PingFang SC" w:eastAsia="PingFang SC" w:cs="PingFang SC"/>
            <w:spacing w:val="-3"/>
            <w:sz w:val="21"/>
            <w:szCs w:val="21"/>
            <w:lang w:val="en-US" w:eastAsia="zh-CN"/>
          </w:rPr>
          <w:t>是</w:t>
        </w:r>
      </w:ins>
      <w:ins w:id="1295" w:author="零 [2]" w:date="2025-11-12T15:26:05Z">
        <w:r>
          <w:rPr>
            <w:rFonts w:hint="eastAsia" w:ascii="PingFang SC" w:hAnsi="PingFang SC" w:eastAsia="PingFang SC" w:cs="PingFang SC"/>
            <w:spacing w:val="-3"/>
            <w:sz w:val="21"/>
            <w:szCs w:val="21"/>
            <w:lang w:val="en-US" w:eastAsia="zh-CN"/>
          </w:rPr>
          <w:t>奶瓶</w:t>
        </w:r>
      </w:ins>
      <w:ins w:id="1296" w:author="零 [2]" w:date="2025-11-12T15:26:07Z">
        <w:r>
          <w:rPr>
            <w:rFonts w:hint="eastAsia" w:ascii="PingFang SC" w:hAnsi="PingFang SC" w:eastAsia="PingFang SC" w:cs="PingFang SC"/>
            <w:spacing w:val="-3"/>
            <w:sz w:val="21"/>
            <w:szCs w:val="21"/>
            <w:lang w:val="en-US" w:eastAsia="zh-CN"/>
          </w:rPr>
          <w:t>喂养</w:t>
        </w:r>
      </w:ins>
      <w:ins w:id="1297" w:author="零 [2]" w:date="2025-11-12T15:26:08Z">
        <w:r>
          <w:rPr>
            <w:rFonts w:hint="eastAsia" w:ascii="PingFang SC" w:hAnsi="PingFang SC" w:eastAsia="PingFang SC" w:cs="PingFang SC"/>
            <w:spacing w:val="-3"/>
            <w:sz w:val="21"/>
            <w:szCs w:val="21"/>
            <w:lang w:val="en-US" w:eastAsia="zh-CN"/>
          </w:rPr>
          <w:t>）</w:t>
        </w:r>
      </w:ins>
      <w:ins w:id="1298" w:author="零 [2]" w:date="2025-11-12T15:26:12Z">
        <w:r>
          <w:rPr>
            <w:rFonts w:hint="eastAsia" w:ascii="PingFang SC" w:hAnsi="PingFang SC" w:eastAsia="PingFang SC" w:cs="PingFang SC"/>
            <w:spacing w:val="-3"/>
            <w:sz w:val="21"/>
            <w:szCs w:val="21"/>
            <w:lang w:val="en-US" w:eastAsia="zh-CN"/>
          </w:rPr>
          <w:t>以</w:t>
        </w:r>
      </w:ins>
      <w:ins w:id="1299" w:author="零 [2]" w:date="2025-11-12T15:06:48Z">
        <w:r>
          <w:rPr>
            <w:rFonts w:hint="eastAsia" w:ascii="PingFang SC" w:hAnsi="PingFang SC" w:eastAsia="PingFang SC" w:cs="PingFang SC"/>
            <w:spacing w:val="-3"/>
            <w:sz w:val="21"/>
            <w:szCs w:val="21"/>
            <w:lang w:val="en-US" w:eastAsia="zh-CN"/>
          </w:rPr>
          <w:t>及</w:t>
        </w:r>
      </w:ins>
      <w:ins w:id="1300" w:author="零 [2]" w:date="2025-11-12T15:06:50Z">
        <w:r>
          <w:rPr>
            <w:rFonts w:hint="eastAsia" w:ascii="PingFang SC" w:hAnsi="PingFang SC" w:eastAsia="PingFang SC" w:cs="PingFang SC"/>
            <w:spacing w:val="-3"/>
            <w:sz w:val="21"/>
            <w:szCs w:val="21"/>
            <w:lang w:val="en-US" w:eastAsia="zh-CN"/>
          </w:rPr>
          <w:t>新生儿</w:t>
        </w:r>
      </w:ins>
      <w:ins w:id="1301" w:author="零 [2]" w:date="2025-11-12T15:06:53Z">
        <w:r>
          <w:rPr>
            <w:rFonts w:hint="eastAsia" w:ascii="PingFang SC" w:hAnsi="PingFang SC" w:eastAsia="PingFang SC" w:cs="PingFang SC"/>
            <w:spacing w:val="-3"/>
            <w:sz w:val="21"/>
            <w:szCs w:val="21"/>
            <w:lang w:val="en-US" w:eastAsia="zh-CN"/>
          </w:rPr>
          <w:t>面颊</w:t>
        </w:r>
      </w:ins>
      <w:ins w:id="1302" w:author="零 [2]" w:date="2025-11-12T15:26:17Z">
        <w:r>
          <w:rPr>
            <w:rFonts w:hint="eastAsia" w:ascii="PingFang SC" w:hAnsi="PingFang SC" w:eastAsia="PingFang SC" w:cs="PingFang SC"/>
            <w:spacing w:val="-3"/>
            <w:sz w:val="21"/>
            <w:szCs w:val="21"/>
            <w:lang w:val="en-US" w:eastAsia="zh-CN"/>
          </w:rPr>
          <w:t>和</w:t>
        </w:r>
      </w:ins>
      <w:ins w:id="1303" w:author="零 [2]" w:date="2025-11-12T15:26:19Z">
        <w:r>
          <w:rPr>
            <w:rFonts w:hint="eastAsia" w:ascii="PingFang SC" w:hAnsi="PingFang SC" w:eastAsia="PingFang SC" w:cs="PingFang SC"/>
            <w:spacing w:val="-3"/>
            <w:sz w:val="21"/>
            <w:szCs w:val="21"/>
            <w:lang w:val="en-US" w:eastAsia="zh-CN"/>
          </w:rPr>
          <w:t>嘴唇</w:t>
        </w:r>
      </w:ins>
      <w:ins w:id="1304" w:author="零 [2]" w:date="2025-11-12T15:06:53Z">
        <w:r>
          <w:rPr>
            <w:rFonts w:hint="eastAsia" w:ascii="PingFang SC" w:hAnsi="PingFang SC" w:eastAsia="PingFang SC" w:cs="PingFang SC"/>
            <w:spacing w:val="-3"/>
            <w:sz w:val="21"/>
            <w:szCs w:val="21"/>
            <w:lang w:val="en-US" w:eastAsia="zh-CN"/>
          </w:rPr>
          <w:t>上</w:t>
        </w:r>
      </w:ins>
      <w:ins w:id="1305" w:author="零 [2]" w:date="2025-11-12T15:06:55Z">
        <w:r>
          <w:rPr>
            <w:rFonts w:hint="eastAsia" w:ascii="PingFang SC" w:hAnsi="PingFang SC" w:eastAsia="PingFang SC" w:cs="PingFang SC"/>
            <w:spacing w:val="-3"/>
            <w:sz w:val="21"/>
            <w:szCs w:val="21"/>
            <w:lang w:val="en-US" w:eastAsia="zh-CN"/>
          </w:rPr>
          <w:t>涂抹</w:t>
        </w:r>
      </w:ins>
      <w:ins w:id="1306" w:author="零 [2]" w:date="2025-11-12T15:06:57Z">
        <w:r>
          <w:rPr>
            <w:rFonts w:hint="eastAsia" w:ascii="PingFang SC" w:hAnsi="PingFang SC" w:eastAsia="PingFang SC" w:cs="PingFang SC"/>
            <w:spacing w:val="-3"/>
            <w:sz w:val="21"/>
            <w:szCs w:val="21"/>
            <w:lang w:val="en-US" w:eastAsia="zh-CN"/>
          </w:rPr>
          <w:t>润肤剂</w:t>
        </w:r>
      </w:ins>
      <w:ins w:id="1307" w:author="零 [2]" w:date="2025-11-12T15:06:58Z">
        <w:r>
          <w:rPr>
            <w:rFonts w:hint="eastAsia" w:ascii="PingFang SC" w:hAnsi="PingFang SC" w:eastAsia="PingFang SC" w:cs="PingFang SC"/>
            <w:spacing w:val="-3"/>
            <w:sz w:val="21"/>
            <w:szCs w:val="21"/>
            <w:lang w:val="en-US" w:eastAsia="zh-CN"/>
          </w:rPr>
          <w:t>，</w:t>
        </w:r>
      </w:ins>
      <w:ins w:id="1308" w:author="零 [2]" w:date="2025-11-12T15:06:59Z">
        <w:r>
          <w:rPr>
            <w:rFonts w:hint="eastAsia" w:ascii="PingFang SC" w:hAnsi="PingFang SC" w:eastAsia="PingFang SC" w:cs="PingFang SC"/>
            <w:spacing w:val="-3"/>
            <w:sz w:val="21"/>
            <w:szCs w:val="21"/>
            <w:lang w:val="en-US" w:eastAsia="zh-CN"/>
          </w:rPr>
          <w:t>减少</w:t>
        </w:r>
      </w:ins>
      <w:ins w:id="1309" w:author="零 [2]" w:date="2025-11-12T15:07:02Z">
        <w:r>
          <w:rPr>
            <w:rFonts w:hint="eastAsia" w:ascii="PingFang SC" w:hAnsi="PingFang SC" w:eastAsia="PingFang SC" w:cs="PingFang SC"/>
            <w:spacing w:val="-3"/>
            <w:sz w:val="21"/>
            <w:szCs w:val="21"/>
            <w:lang w:val="en-US" w:eastAsia="zh-CN"/>
          </w:rPr>
          <w:t>摩擦</w:t>
        </w:r>
      </w:ins>
      <w:ins w:id="1310" w:author="零 [2]" w:date="2025-11-12T15:08:36Z">
        <w:r>
          <w:rPr>
            <w:rFonts w:hint="eastAsia" w:ascii="PingFang SC" w:hAnsi="PingFang SC" w:eastAsia="PingFang SC" w:cs="PingFang SC"/>
            <w:spacing w:val="-3"/>
            <w:sz w:val="21"/>
            <w:szCs w:val="21"/>
            <w:lang w:val="en-US" w:eastAsia="zh-CN"/>
          </w:rPr>
          <w:t>；</w:t>
        </w:r>
      </w:ins>
      <w:ins w:id="1311" w:author="零 [2]" w:date="2025-11-12T15:27:14Z">
        <w:r>
          <w:rPr>
            <w:rFonts w:hint="eastAsia" w:ascii="PingFang SC" w:hAnsi="PingFang SC" w:eastAsia="PingFang SC" w:cs="PingFang SC"/>
            <w:spacing w:val="-3"/>
            <w:sz w:val="21"/>
            <w:szCs w:val="21"/>
            <w:lang w:val="en-US" w:eastAsia="zh-CN"/>
          </w:rPr>
          <w:t>口腔黏膜</w:t>
        </w:r>
      </w:ins>
      <w:ins w:id="1312" w:author="零 [2]" w:date="2025-11-12T15:27:15Z">
        <w:r>
          <w:rPr>
            <w:rFonts w:hint="eastAsia" w:ascii="PingFang SC" w:hAnsi="PingFang SC" w:eastAsia="PingFang SC" w:cs="PingFang SC"/>
            <w:spacing w:val="-3"/>
            <w:sz w:val="21"/>
            <w:szCs w:val="21"/>
            <w:lang w:val="en-US" w:eastAsia="zh-CN"/>
          </w:rPr>
          <w:t>或</w:t>
        </w:r>
      </w:ins>
      <w:ins w:id="1313" w:author="零 [2]" w:date="2025-11-12T15:27:17Z">
        <w:r>
          <w:rPr>
            <w:rFonts w:hint="eastAsia" w:ascii="PingFang SC" w:hAnsi="PingFang SC" w:eastAsia="PingFang SC" w:cs="PingFang SC"/>
            <w:spacing w:val="-3"/>
            <w:sz w:val="21"/>
            <w:szCs w:val="21"/>
            <w:lang w:val="en-US" w:eastAsia="zh-CN"/>
          </w:rPr>
          <w:t>嘴唇</w:t>
        </w:r>
      </w:ins>
      <w:ins w:id="1314" w:author="零 [2]" w:date="2025-11-12T15:27:18Z">
        <w:r>
          <w:rPr>
            <w:rFonts w:hint="eastAsia" w:ascii="PingFang SC" w:hAnsi="PingFang SC" w:eastAsia="PingFang SC" w:cs="PingFang SC"/>
            <w:spacing w:val="-3"/>
            <w:sz w:val="21"/>
            <w:szCs w:val="21"/>
            <w:lang w:val="en-US" w:eastAsia="zh-CN"/>
          </w:rPr>
          <w:t>附近</w:t>
        </w:r>
      </w:ins>
      <w:ins w:id="1315" w:author="零 [2]" w:date="2025-11-12T15:27:22Z">
        <w:r>
          <w:rPr>
            <w:rFonts w:hint="eastAsia" w:ascii="PingFang SC" w:hAnsi="PingFang SC" w:eastAsia="PingFang SC" w:cs="PingFang SC"/>
            <w:spacing w:val="-3"/>
            <w:sz w:val="21"/>
            <w:szCs w:val="21"/>
            <w:lang w:val="en-US" w:eastAsia="zh-CN"/>
          </w:rPr>
          <w:t>广泛</w:t>
        </w:r>
      </w:ins>
      <w:ins w:id="1316" w:author="零 [2]" w:date="2025-11-12T15:27:26Z">
        <w:r>
          <w:rPr>
            <w:rFonts w:hint="eastAsia" w:ascii="PingFang SC" w:hAnsi="PingFang SC" w:eastAsia="PingFang SC" w:cs="PingFang SC"/>
            <w:spacing w:val="-3"/>
            <w:sz w:val="21"/>
            <w:szCs w:val="21"/>
            <w:lang w:val="en-US" w:eastAsia="zh-CN"/>
          </w:rPr>
          <w:t>起</w:t>
        </w:r>
      </w:ins>
      <w:ins w:id="1317" w:author="零 [2]" w:date="2025-11-12T15:08:53Z">
        <w:r>
          <w:rPr>
            <w:rFonts w:hint="eastAsia" w:ascii="PingFang SC" w:hAnsi="PingFang SC" w:eastAsia="PingFang SC" w:cs="PingFang SC"/>
            <w:spacing w:val="-3"/>
            <w:sz w:val="21"/>
            <w:szCs w:val="21"/>
            <w:lang w:val="en-US" w:eastAsia="zh-CN"/>
          </w:rPr>
          <w:t>水疱</w:t>
        </w:r>
      </w:ins>
      <w:ins w:id="1318" w:author="零 [2]" w:date="2025-11-12T15:08:54Z">
        <w:r>
          <w:rPr>
            <w:rFonts w:hint="eastAsia" w:ascii="PingFang SC" w:hAnsi="PingFang SC" w:eastAsia="PingFang SC" w:cs="PingFang SC"/>
            <w:spacing w:val="-3"/>
            <w:sz w:val="21"/>
            <w:szCs w:val="21"/>
            <w:lang w:val="en-US" w:eastAsia="zh-CN"/>
          </w:rPr>
          <w:t>或</w:t>
        </w:r>
      </w:ins>
      <w:ins w:id="1319" w:author="零 [2]" w:date="2025-11-12T15:08:56Z">
        <w:r>
          <w:rPr>
            <w:rFonts w:hint="eastAsia" w:ascii="PingFang SC" w:hAnsi="PingFang SC" w:eastAsia="PingFang SC" w:cs="PingFang SC"/>
            <w:spacing w:val="-3"/>
            <w:sz w:val="21"/>
            <w:szCs w:val="21"/>
            <w:lang w:val="en-US" w:eastAsia="zh-CN"/>
          </w:rPr>
          <w:t>伤口</w:t>
        </w:r>
      </w:ins>
      <w:ins w:id="1320" w:author="零 [2]" w:date="2025-11-12T15:08:57Z">
        <w:r>
          <w:rPr>
            <w:rFonts w:hint="eastAsia" w:ascii="PingFang SC" w:hAnsi="PingFang SC" w:eastAsia="PingFang SC" w:cs="PingFang SC"/>
            <w:spacing w:val="-3"/>
            <w:sz w:val="21"/>
            <w:szCs w:val="21"/>
            <w:lang w:val="en-US" w:eastAsia="zh-CN"/>
          </w:rPr>
          <w:t>时</w:t>
        </w:r>
      </w:ins>
      <w:ins w:id="1321" w:author="零 [2]" w:date="2025-11-12T15:09:01Z">
        <w:r>
          <w:rPr>
            <w:rFonts w:hint="eastAsia" w:ascii="PingFang SC" w:hAnsi="PingFang SC" w:eastAsia="PingFang SC" w:cs="PingFang SC"/>
            <w:spacing w:val="-3"/>
            <w:sz w:val="21"/>
            <w:szCs w:val="21"/>
            <w:lang w:val="en-US" w:eastAsia="zh-CN"/>
          </w:rPr>
          <w:t>不</w:t>
        </w:r>
      </w:ins>
      <w:ins w:id="1322" w:author="零 [2]" w:date="2025-11-12T15:09:03Z">
        <w:r>
          <w:rPr>
            <w:rFonts w:hint="eastAsia" w:ascii="PingFang SC" w:hAnsi="PingFang SC" w:eastAsia="PingFang SC" w:cs="PingFang SC"/>
            <w:spacing w:val="-3"/>
            <w:sz w:val="21"/>
            <w:szCs w:val="21"/>
            <w:lang w:val="en-US" w:eastAsia="zh-CN"/>
          </w:rPr>
          <w:t>涂抹</w:t>
        </w:r>
      </w:ins>
      <w:ins w:id="1323" w:author="零 [2]" w:date="2025-11-12T15:09:05Z">
        <w:r>
          <w:rPr>
            <w:rFonts w:hint="eastAsia" w:ascii="PingFang SC" w:hAnsi="PingFang SC" w:eastAsia="PingFang SC" w:cs="PingFang SC"/>
            <w:spacing w:val="-3"/>
            <w:sz w:val="21"/>
            <w:szCs w:val="21"/>
            <w:lang w:val="en-US" w:eastAsia="zh-CN"/>
          </w:rPr>
          <w:t>润肤剂</w:t>
        </w:r>
      </w:ins>
      <w:ins w:id="1324" w:author="零 [2]" w:date="2025-11-12T15:27:37Z">
        <w:r>
          <w:rPr>
            <w:rFonts w:hint="eastAsia" w:ascii="PingFang SC" w:hAnsi="PingFang SC" w:eastAsia="PingFang SC" w:cs="PingFang SC"/>
            <w:spacing w:val="-3"/>
            <w:sz w:val="21"/>
            <w:szCs w:val="21"/>
            <w:lang w:val="en-US" w:eastAsia="zh-CN"/>
          </w:rPr>
          <w:t>。</w:t>
        </w:r>
      </w:ins>
    </w:p>
    <w:p w14:paraId="2956D74A">
      <w:pPr>
        <w:spacing w:before="43" w:line="191" w:lineRule="auto"/>
        <w:ind w:left="462"/>
        <w:rPr>
          <w:rFonts w:ascii="PingFang SC" w:hAnsi="PingFang SC" w:eastAsia="PingFang SC" w:cs="PingFang SC"/>
          <w:sz w:val="21"/>
          <w:szCs w:val="21"/>
        </w:rPr>
      </w:pPr>
      <w:r>
        <w:rPr>
          <w:rFonts w:ascii="PingFang SC" w:hAnsi="PingFang SC" w:eastAsia="PingFang SC" w:cs="PingFang SC"/>
          <w:spacing w:val="-2"/>
          <w:sz w:val="21"/>
          <w:szCs w:val="21"/>
        </w:rPr>
        <w:t>婴儿口腔护理可以用海绵材质的婴儿牙刷。</w:t>
      </w:r>
    </w:p>
    <w:p w14:paraId="79693F2E">
      <w:pPr>
        <w:spacing w:line="191" w:lineRule="auto"/>
        <w:rPr>
          <w:rFonts w:ascii="PingFang SC" w:hAnsi="PingFang SC" w:eastAsia="PingFang SC" w:cs="PingFang SC"/>
          <w:sz w:val="21"/>
          <w:szCs w:val="21"/>
        </w:rPr>
        <w:sectPr>
          <w:headerReference r:id="rId57" w:type="default"/>
          <w:footerReference r:id="rId58" w:type="default"/>
          <w:pgSz w:w="8391" w:h="11909"/>
          <w:pgMar w:top="883" w:right="892" w:bottom="937" w:left="1051" w:header="869" w:footer="716" w:gutter="0"/>
          <w:cols w:space="720" w:num="1"/>
        </w:sectPr>
      </w:pPr>
    </w:p>
    <w:p w14:paraId="4763E23D">
      <w:pPr>
        <w:spacing w:before="212"/>
      </w:pPr>
    </w:p>
    <w:p w14:paraId="594B4CD1">
      <w:pPr>
        <w:sectPr>
          <w:headerReference r:id="rId59" w:type="default"/>
          <w:footerReference r:id="rId60" w:type="default"/>
          <w:pgSz w:w="8391" w:h="11909"/>
          <w:pgMar w:top="883" w:right="1019" w:bottom="937" w:left="1051" w:header="869" w:footer="716" w:gutter="0"/>
          <w:cols w:equalWidth="0" w:num="1">
            <w:col w:w="6319"/>
          </w:cols>
        </w:sectPr>
      </w:pPr>
    </w:p>
    <w:p w14:paraId="129EDCFF">
      <w:pPr>
        <w:spacing w:line="3195" w:lineRule="exact"/>
        <w:ind w:firstLine="28"/>
      </w:pPr>
      <w:r>
        <w:rPr>
          <w:position w:val="-63"/>
        </w:rPr>
        <w:drawing>
          <wp:inline distT="0" distB="0" distL="0" distR="0">
            <wp:extent cx="2209165" cy="2028825"/>
            <wp:effectExtent l="0" t="0" r="0" b="0"/>
            <wp:docPr id="116" name="IM 116"/>
            <wp:cNvGraphicFramePr/>
            <a:graphic xmlns:a="http://schemas.openxmlformats.org/drawingml/2006/main">
              <a:graphicData uri="http://schemas.openxmlformats.org/drawingml/2006/picture">
                <pic:pic xmlns:pic="http://schemas.openxmlformats.org/drawingml/2006/picture">
                  <pic:nvPicPr>
                    <pic:cNvPr id="116" name="IM 116"/>
                    <pic:cNvPicPr/>
                  </pic:nvPicPr>
                  <pic:blipFill>
                    <a:blip r:embed="rId192"/>
                    <a:stretch>
                      <a:fillRect/>
                    </a:stretch>
                  </pic:blipFill>
                  <pic:spPr>
                    <a:xfrm>
                      <a:off x="0" y="0"/>
                      <a:ext cx="2209673" cy="2028825"/>
                    </a:xfrm>
                    <a:prstGeom prst="rect">
                      <a:avLst/>
                    </a:prstGeom>
                  </pic:spPr>
                </pic:pic>
              </a:graphicData>
            </a:graphic>
          </wp:inline>
        </w:drawing>
      </w:r>
    </w:p>
    <w:p w14:paraId="430C307A">
      <w:pPr>
        <w:spacing w:before="87" w:line="191" w:lineRule="auto"/>
        <w:ind w:left="520"/>
        <w:rPr>
          <w:rFonts w:ascii="PingFang SC" w:hAnsi="PingFang SC" w:eastAsia="PingFang SC" w:cs="PingFang SC"/>
          <w:sz w:val="21"/>
          <w:szCs w:val="21"/>
        </w:rPr>
      </w:pPr>
      <w:r>
        <w:rPr>
          <w:rFonts w:ascii="PingFang SC" w:hAnsi="PingFang SC" w:eastAsia="PingFang SC" w:cs="PingFang SC"/>
          <w:spacing w:val="-1"/>
          <w:sz w:val="21"/>
          <w:szCs w:val="21"/>
        </w:rPr>
        <w:t>一种唇腭裂患者使用的奶嘴</w:t>
      </w:r>
    </w:p>
    <w:p w14:paraId="65B7785A">
      <w:pPr>
        <w:pStyle w:val="2"/>
        <w:spacing w:line="14" w:lineRule="auto"/>
        <w:rPr>
          <w:sz w:val="2"/>
        </w:rPr>
      </w:pPr>
      <w:r>
        <w:rPr>
          <w:sz w:val="2"/>
          <w:szCs w:val="2"/>
        </w:rPr>
        <w:br w:type="column"/>
      </w:r>
    </w:p>
    <w:p w14:paraId="03BFD090">
      <w:pPr>
        <w:spacing w:line="4971" w:lineRule="exact"/>
        <w:ind w:firstLine="214"/>
      </w:pPr>
      <w:r>
        <w:rPr>
          <w:position w:val="-99"/>
        </w:rPr>
        <w:drawing>
          <wp:inline distT="0" distB="0" distL="0" distR="0">
            <wp:extent cx="1313815" cy="3156585"/>
            <wp:effectExtent l="0" t="0" r="0" b="0"/>
            <wp:docPr id="118" name="IM 118"/>
            <wp:cNvGraphicFramePr/>
            <a:graphic xmlns:a="http://schemas.openxmlformats.org/drawingml/2006/main">
              <a:graphicData uri="http://schemas.openxmlformats.org/drawingml/2006/picture">
                <pic:pic xmlns:pic="http://schemas.openxmlformats.org/drawingml/2006/picture">
                  <pic:nvPicPr>
                    <pic:cNvPr id="118" name="IM 118"/>
                    <pic:cNvPicPr/>
                  </pic:nvPicPr>
                  <pic:blipFill>
                    <a:blip r:embed="rId193"/>
                    <a:stretch>
                      <a:fillRect/>
                    </a:stretch>
                  </pic:blipFill>
                  <pic:spPr>
                    <a:xfrm>
                      <a:off x="0" y="0"/>
                      <a:ext cx="1313815" cy="3156979"/>
                    </a:xfrm>
                    <a:prstGeom prst="rect">
                      <a:avLst/>
                    </a:prstGeom>
                  </pic:spPr>
                </pic:pic>
              </a:graphicData>
            </a:graphic>
          </wp:inline>
        </w:drawing>
      </w:r>
    </w:p>
    <w:p w14:paraId="590DF163">
      <w:pPr>
        <w:spacing w:before="91" w:line="211" w:lineRule="exact"/>
        <w:rPr>
          <w:rFonts w:ascii="PingFang SC" w:hAnsi="PingFang SC" w:eastAsia="PingFang SC" w:cs="PingFang SC"/>
          <w:sz w:val="21"/>
          <w:szCs w:val="21"/>
        </w:rPr>
      </w:pPr>
      <w:r>
        <w:rPr>
          <w:rFonts w:ascii="PingFang SC" w:hAnsi="PingFang SC" w:eastAsia="PingFang SC" w:cs="PingFang SC"/>
          <w:spacing w:val="-1"/>
          <w:position w:val="-1"/>
          <w:sz w:val="21"/>
          <w:szCs w:val="21"/>
        </w:rPr>
        <w:t>一种唇腭裂患者使用的奶瓶</w:t>
      </w:r>
    </w:p>
    <w:p w14:paraId="6B2A4A9E">
      <w:pPr>
        <w:spacing w:line="211" w:lineRule="exact"/>
        <w:rPr>
          <w:rFonts w:ascii="PingFang SC" w:hAnsi="PingFang SC" w:eastAsia="PingFang SC" w:cs="PingFang SC"/>
          <w:sz w:val="21"/>
          <w:szCs w:val="21"/>
        </w:rPr>
        <w:sectPr>
          <w:type w:val="continuous"/>
          <w:pgSz w:w="8391" w:h="11909"/>
          <w:pgMar w:top="883" w:right="1019" w:bottom="937" w:left="1051" w:header="869" w:footer="716" w:gutter="0"/>
          <w:cols w:equalWidth="0" w:num="2">
            <w:col w:w="3644" w:space="100"/>
            <w:col w:w="2576"/>
          </w:cols>
        </w:sectPr>
      </w:pPr>
    </w:p>
    <w:p w14:paraId="23E4011A">
      <w:pPr>
        <w:spacing w:before="133" w:line="196" w:lineRule="auto"/>
        <w:ind w:left="38"/>
        <w:rPr>
          <w:rFonts w:ascii="PingFang SC" w:hAnsi="PingFang SC" w:eastAsia="PingFang SC" w:cs="PingFang SC"/>
          <w:sz w:val="27"/>
          <w:szCs w:val="27"/>
        </w:rPr>
      </w:pPr>
      <w:r>
        <w:rPr>
          <w:rFonts w:ascii="PingFang SC" w:hAnsi="PingFang SC" w:eastAsia="PingFang SC" w:cs="PingFang SC"/>
          <w:b/>
          <w:bCs/>
          <w:spacing w:val="5"/>
          <w:sz w:val="27"/>
          <w:szCs w:val="27"/>
        </w:rPr>
        <w:t>爬和走</w:t>
      </w:r>
    </w:p>
    <w:p w14:paraId="6D23CA86">
      <w:pPr>
        <w:spacing w:before="16" w:line="174" w:lineRule="auto"/>
        <w:ind w:left="36" w:firstLine="421"/>
        <w:jc w:val="both"/>
        <w:rPr>
          <w:rFonts w:ascii="PingFang SC" w:hAnsi="PingFang SC" w:eastAsia="PingFang SC" w:cs="PingFang SC"/>
          <w:sz w:val="21"/>
          <w:szCs w:val="21"/>
        </w:rPr>
      </w:pPr>
      <w:r>
        <w:rPr>
          <w:rFonts w:ascii="PingFang SC" w:hAnsi="PingFang SC" w:eastAsia="PingFang SC" w:cs="PingFang SC"/>
          <w:spacing w:val="-2"/>
          <w:sz w:val="21"/>
          <w:szCs w:val="21"/>
        </w:rPr>
        <w:t>EB</w:t>
      </w:r>
      <w:r>
        <w:rPr>
          <w:rFonts w:ascii="PingFang SC" w:hAnsi="PingFang SC" w:eastAsia="PingFang SC" w:cs="PingFang SC"/>
          <w:spacing w:val="56"/>
          <w:sz w:val="21"/>
          <w:szCs w:val="21"/>
        </w:rPr>
        <w:t xml:space="preserve"> </w:t>
      </w:r>
      <w:r>
        <w:rPr>
          <w:rFonts w:ascii="PingFang SC" w:hAnsi="PingFang SC" w:eastAsia="PingFang SC" w:cs="PingFang SC"/>
          <w:spacing w:val="-2"/>
          <w:sz w:val="21"/>
          <w:szCs w:val="21"/>
        </w:rPr>
        <w:t>孩子开始爬和走路的时间经常比普通小孩儿晚一些。他们从</w:t>
      </w:r>
      <w:r>
        <w:rPr>
          <w:rFonts w:ascii="PingFang SC" w:hAnsi="PingFang SC" w:eastAsia="PingFang SC" w:cs="PingFang SC"/>
          <w:sz w:val="21"/>
          <w:szCs w:val="21"/>
        </w:rPr>
        <w:t xml:space="preserve">  </w:t>
      </w:r>
      <w:r>
        <w:rPr>
          <w:rFonts w:ascii="PingFang SC" w:hAnsi="PingFang SC" w:eastAsia="PingFang SC" w:cs="PingFang SC"/>
          <w:spacing w:val="-1"/>
          <w:sz w:val="21"/>
          <w:szCs w:val="21"/>
        </w:rPr>
        <w:t>自己的日常经验中学到了加倍的谨慎。不过只要脚趾粘连不太严重，</w:t>
      </w:r>
      <w:r>
        <w:rPr>
          <w:rFonts w:ascii="PingFang SC" w:hAnsi="PingFang SC" w:eastAsia="PingFang SC" w:cs="PingFang SC"/>
          <w:spacing w:val="11"/>
          <w:sz w:val="21"/>
          <w:szCs w:val="21"/>
        </w:rPr>
        <w:t xml:space="preserve"> </w:t>
      </w:r>
      <w:r>
        <w:rPr>
          <w:rFonts w:ascii="PingFang SC" w:hAnsi="PingFang SC" w:eastAsia="PingFang SC" w:cs="PingFang SC"/>
          <w:spacing w:val="-2"/>
          <w:sz w:val="21"/>
          <w:szCs w:val="21"/>
        </w:rPr>
        <w:t>脚没有变形，他们最终都能正常走路。</w:t>
      </w:r>
    </w:p>
    <w:p w14:paraId="09D96FA0">
      <w:pPr>
        <w:spacing w:before="45" w:line="161" w:lineRule="auto"/>
        <w:ind w:left="37" w:right="46" w:firstLine="423"/>
        <w:jc w:val="both"/>
        <w:rPr>
          <w:rFonts w:ascii="PingFang SC" w:hAnsi="PingFang SC" w:eastAsia="PingFang SC" w:cs="PingFang SC"/>
          <w:sz w:val="21"/>
          <w:szCs w:val="21"/>
        </w:rPr>
      </w:pPr>
      <w:r>
        <w:rPr>
          <w:rFonts w:ascii="PingFang SC" w:hAnsi="PingFang SC" w:eastAsia="PingFang SC" w:cs="PingFang SC"/>
          <w:spacing w:val="-3"/>
          <w:sz w:val="21"/>
          <w:szCs w:val="21"/>
        </w:rPr>
        <w:t>有些孩子没有爬这个阶段，直接开始学走。有些小孩儿是开始先</w:t>
      </w:r>
      <w:r>
        <w:rPr>
          <w:rFonts w:ascii="PingFang SC" w:hAnsi="PingFang SC" w:eastAsia="PingFang SC" w:cs="PingFang SC"/>
          <w:spacing w:val="14"/>
          <w:sz w:val="21"/>
          <w:szCs w:val="21"/>
        </w:rPr>
        <w:t xml:space="preserve"> </w:t>
      </w:r>
      <w:r>
        <w:rPr>
          <w:rFonts w:ascii="PingFang SC" w:hAnsi="PingFang SC" w:eastAsia="PingFang SC" w:cs="PingFang SC"/>
          <w:spacing w:val="-2"/>
          <w:sz w:val="21"/>
          <w:szCs w:val="21"/>
        </w:rPr>
        <w:t>坐在地上往前挪，逐渐开始能手拉着东西站</w:t>
      </w:r>
      <w:r>
        <w:rPr>
          <w:rFonts w:ascii="PingFang SC" w:hAnsi="PingFang SC" w:eastAsia="PingFang SC" w:cs="PingFang SC"/>
          <w:spacing w:val="-3"/>
          <w:sz w:val="21"/>
          <w:szCs w:val="21"/>
        </w:rPr>
        <w:t>起来，然后扶着桌子往前</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走。在学走路这个阶段，要特别注意小孩儿摔跤以后的包扎。手指受</w:t>
      </w:r>
      <w:r>
        <w:rPr>
          <w:rFonts w:ascii="PingFang SC" w:hAnsi="PingFang SC" w:eastAsia="PingFang SC" w:cs="PingFang SC"/>
          <w:spacing w:val="15"/>
          <w:sz w:val="21"/>
          <w:szCs w:val="21"/>
        </w:rPr>
        <w:t xml:space="preserve"> </w:t>
      </w:r>
      <w:r>
        <w:rPr>
          <w:rFonts w:ascii="PingFang SC" w:hAnsi="PingFang SC" w:eastAsia="PingFang SC" w:cs="PingFang SC"/>
          <w:spacing w:val="-1"/>
          <w:sz w:val="21"/>
          <w:szCs w:val="21"/>
        </w:rPr>
        <w:t>伤以后，必须一根一根分开包扎，否则很容易发生并指。</w:t>
      </w:r>
    </w:p>
    <w:p w14:paraId="5B22D6A5">
      <w:pPr>
        <w:spacing w:line="161" w:lineRule="auto"/>
        <w:rPr>
          <w:rFonts w:ascii="PingFang SC" w:hAnsi="PingFang SC" w:eastAsia="PingFang SC" w:cs="PingFang SC"/>
          <w:sz w:val="21"/>
          <w:szCs w:val="21"/>
        </w:rPr>
        <w:sectPr>
          <w:type w:val="continuous"/>
          <w:pgSz w:w="8391" w:h="11909"/>
          <w:pgMar w:top="883" w:right="1019" w:bottom="937" w:left="1051" w:header="869" w:footer="716" w:gutter="0"/>
          <w:cols w:equalWidth="0" w:num="1">
            <w:col w:w="6319"/>
          </w:cols>
        </w:sectPr>
      </w:pPr>
    </w:p>
    <w:p w14:paraId="27A5C03D">
      <w:pPr>
        <w:pStyle w:val="2"/>
        <w:spacing w:line="431" w:lineRule="auto"/>
      </w:pPr>
    </w:p>
    <w:p w14:paraId="07DBFCA0">
      <w:pPr>
        <w:spacing w:before="164" w:line="186" w:lineRule="auto"/>
        <w:ind w:left="45"/>
        <w:outlineLvl w:val="2"/>
        <w:rPr>
          <w:rFonts w:ascii="PingFang SC" w:hAnsi="PingFang SC" w:eastAsia="PingFang SC" w:cs="PingFang SC"/>
          <w:sz w:val="36"/>
          <w:szCs w:val="36"/>
        </w:rPr>
      </w:pPr>
      <w:bookmarkStart w:id="112" w:name="bookmark56"/>
      <w:bookmarkEnd w:id="112"/>
      <w:bookmarkStart w:id="113" w:name="bookmark55"/>
      <w:bookmarkEnd w:id="113"/>
      <w:bookmarkStart w:id="114" w:name="_Toc1182805849"/>
      <w:r>
        <w:rPr>
          <w:rFonts w:ascii="PingFang SC" w:hAnsi="PingFang SC" w:eastAsia="PingFang SC" w:cs="PingFang SC"/>
          <w:b/>
          <w:bCs/>
          <w:spacing w:val="-13"/>
          <w:sz w:val="36"/>
          <w:szCs w:val="36"/>
        </w:rPr>
        <w:t>6</w:t>
      </w:r>
      <w:r>
        <w:rPr>
          <w:rFonts w:ascii="PingFang SC" w:hAnsi="PingFang SC" w:eastAsia="PingFang SC" w:cs="PingFang SC"/>
          <w:spacing w:val="16"/>
          <w:sz w:val="36"/>
          <w:szCs w:val="36"/>
        </w:rPr>
        <w:t xml:space="preserve">  </w:t>
      </w:r>
      <w:r>
        <w:rPr>
          <w:rFonts w:ascii="PingFang SC" w:hAnsi="PingFang SC" w:eastAsia="PingFang SC" w:cs="PingFang SC"/>
          <w:b/>
          <w:bCs/>
          <w:spacing w:val="-13"/>
          <w:sz w:val="36"/>
          <w:szCs w:val="36"/>
        </w:rPr>
        <w:t>家庭护理方法</w:t>
      </w:r>
      <w:bookmarkEnd w:id="114"/>
    </w:p>
    <w:p w14:paraId="632519D7">
      <w:pPr>
        <w:spacing w:line="174" w:lineRule="auto"/>
        <w:ind w:left="36" w:right="15" w:firstLine="426"/>
        <w:jc w:val="both"/>
        <w:rPr>
          <w:rFonts w:ascii="PingFang SC" w:hAnsi="PingFang SC" w:eastAsia="PingFang SC" w:cs="PingFang SC"/>
          <w:sz w:val="21"/>
          <w:szCs w:val="21"/>
        </w:rPr>
      </w:pPr>
      <w:r>
        <w:rPr>
          <w:rFonts w:ascii="PingFang SC" w:hAnsi="PingFang SC" w:eastAsia="PingFang SC" w:cs="PingFang SC"/>
          <w:spacing w:val="-3"/>
          <w:sz w:val="21"/>
          <w:szCs w:val="21"/>
        </w:rPr>
        <w:t>大疱性表皮松解症患者最经常处理的问题是水疱。通常要抽干大</w:t>
      </w:r>
      <w:r>
        <w:rPr>
          <w:rFonts w:ascii="PingFang SC" w:hAnsi="PingFang SC" w:eastAsia="PingFang SC" w:cs="PingFang SC"/>
          <w:spacing w:val="11"/>
          <w:sz w:val="21"/>
          <w:szCs w:val="21"/>
        </w:rPr>
        <w:t xml:space="preserve"> </w:t>
      </w:r>
      <w:r>
        <w:rPr>
          <w:rFonts w:ascii="PingFang SC" w:hAnsi="PingFang SC" w:eastAsia="PingFang SC" w:cs="PingFang SC"/>
          <w:spacing w:val="-2"/>
          <w:sz w:val="21"/>
          <w:szCs w:val="21"/>
        </w:rPr>
        <w:t>水疱中的水。可以先用酒精或碘伏消毒水疱表</w:t>
      </w:r>
      <w:r>
        <w:commentReference w:id="14"/>
      </w:r>
      <w:r>
        <w:rPr>
          <w:rFonts w:ascii="PingFang SC" w:hAnsi="PingFang SC" w:eastAsia="PingFang SC" w:cs="PingFang SC"/>
          <w:spacing w:val="-3"/>
          <w:sz w:val="21"/>
          <w:szCs w:val="21"/>
        </w:rPr>
        <w:t>面，然后用消过毒的剪</w:t>
      </w:r>
      <w:r>
        <w:rPr>
          <w:rFonts w:ascii="PingFang SC" w:hAnsi="PingFang SC" w:eastAsia="PingFang SC" w:cs="PingFang SC"/>
          <w:sz w:val="21"/>
          <w:szCs w:val="21"/>
        </w:rPr>
        <w:t xml:space="preserve">  </w:t>
      </w:r>
      <w:r>
        <w:rPr>
          <w:rFonts w:ascii="PingFang SC" w:hAnsi="PingFang SC" w:eastAsia="PingFang SC" w:cs="PingFang SC"/>
          <w:spacing w:val="-1"/>
          <w:sz w:val="21"/>
          <w:szCs w:val="21"/>
        </w:rPr>
        <w:t>刀或医用一次性针头破开水疱。也可以用普通的缝衣针消毒后使用，</w:t>
      </w:r>
      <w:r>
        <w:rPr>
          <w:rFonts w:ascii="PingFang SC" w:hAnsi="PingFang SC" w:eastAsia="PingFang SC" w:cs="PingFang SC"/>
          <w:spacing w:val="12"/>
          <w:sz w:val="21"/>
          <w:szCs w:val="21"/>
        </w:rPr>
        <w:t xml:space="preserve"> </w:t>
      </w:r>
      <w:r>
        <w:rPr>
          <w:rFonts w:ascii="PingFang SC" w:hAnsi="PingFang SC" w:eastAsia="PingFang SC" w:cs="PingFang SC"/>
          <w:spacing w:val="-3"/>
          <w:sz w:val="21"/>
          <w:szCs w:val="21"/>
        </w:rPr>
        <w:t>方法是先在酒精中浸泡，然后在火焰上烧到发黄，冷下来后使用。水</w:t>
      </w:r>
      <w:r>
        <w:rPr>
          <w:rFonts w:ascii="PingFang SC" w:hAnsi="PingFang SC" w:eastAsia="PingFang SC" w:cs="PingFang SC"/>
          <w:spacing w:val="8"/>
          <w:sz w:val="21"/>
          <w:szCs w:val="21"/>
        </w:rPr>
        <w:t xml:space="preserve">  </w:t>
      </w:r>
      <w:r>
        <w:rPr>
          <w:rFonts w:ascii="PingFang SC" w:hAnsi="PingFang SC" w:eastAsia="PingFang SC" w:cs="PingFang SC"/>
          <w:spacing w:val="-3"/>
          <w:sz w:val="21"/>
          <w:szCs w:val="21"/>
        </w:rPr>
        <w:t>疱破开后可以用无菌纱布把水压出来，如果水疱后来又充满了水，可</w:t>
      </w:r>
      <w:r>
        <w:rPr>
          <w:rFonts w:ascii="PingFang SC" w:hAnsi="PingFang SC" w:eastAsia="PingFang SC" w:cs="PingFang SC"/>
          <w:spacing w:val="9"/>
          <w:sz w:val="21"/>
          <w:szCs w:val="21"/>
        </w:rPr>
        <w:t xml:space="preserve">  </w:t>
      </w:r>
      <w:r>
        <w:rPr>
          <w:rFonts w:ascii="PingFang SC" w:hAnsi="PingFang SC" w:eastAsia="PingFang SC" w:cs="PingFang SC"/>
          <w:spacing w:val="-1"/>
          <w:sz w:val="21"/>
          <w:szCs w:val="21"/>
        </w:rPr>
        <w:t>以再次放水。</w:t>
      </w:r>
    </w:p>
    <w:p w14:paraId="2B3C2D6E">
      <w:pPr>
        <w:spacing w:before="33" w:line="177" w:lineRule="auto"/>
        <w:ind w:left="39" w:right="72" w:firstLine="426"/>
        <w:jc w:val="both"/>
        <w:rPr>
          <w:rFonts w:ascii="PingFang SC" w:hAnsi="PingFang SC" w:eastAsia="PingFang SC" w:cs="PingFang SC"/>
          <w:sz w:val="21"/>
          <w:szCs w:val="21"/>
        </w:rPr>
      </w:pPr>
      <w:r>
        <w:rPr>
          <w:rFonts w:ascii="PingFang SC" w:hAnsi="PingFang SC" w:eastAsia="PingFang SC" w:cs="PingFang SC"/>
          <w:spacing w:val="-3"/>
          <w:sz w:val="21"/>
          <w:szCs w:val="21"/>
        </w:rPr>
        <w:t>小水疱放水以后可以晾着，针孔很快就会闭合，不会感染。较大</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的水疱可以在放水以后用弹性绷带适当加一些压力包扎，防止再次积</w:t>
      </w:r>
      <w:r>
        <w:rPr>
          <w:rFonts w:ascii="PingFang SC" w:hAnsi="PingFang SC" w:eastAsia="PingFang SC" w:cs="PingFang SC"/>
          <w:spacing w:val="11"/>
          <w:sz w:val="21"/>
          <w:szCs w:val="21"/>
        </w:rPr>
        <w:t xml:space="preserve"> </w:t>
      </w:r>
      <w:r>
        <w:rPr>
          <w:rFonts w:ascii="PingFang SC" w:hAnsi="PingFang SC" w:eastAsia="PingFang SC" w:cs="PingFang SC"/>
          <w:spacing w:val="-5"/>
          <w:sz w:val="21"/>
          <w:szCs w:val="21"/>
        </w:rPr>
        <w:t>水（有些效果但并不能完全阻止积水）。</w:t>
      </w:r>
    </w:p>
    <w:p w14:paraId="64CD0034">
      <w:pPr>
        <w:spacing w:before="31" w:line="178" w:lineRule="auto"/>
        <w:ind w:left="37" w:right="75" w:firstLine="425"/>
        <w:rPr>
          <w:rFonts w:ascii="PingFang SC" w:hAnsi="PingFang SC" w:eastAsia="PingFang SC" w:cs="PingFang SC"/>
          <w:sz w:val="21"/>
          <w:szCs w:val="21"/>
        </w:rPr>
      </w:pPr>
      <w:r>
        <w:rPr>
          <w:rFonts w:ascii="PingFang SC" w:hAnsi="PingFang SC" w:eastAsia="PingFang SC" w:cs="PingFang SC"/>
          <w:spacing w:val="-3"/>
          <w:sz w:val="21"/>
          <w:szCs w:val="21"/>
        </w:rPr>
        <w:t>如果新水疱很多，可以每天更换一次包扎，检查处理水疱。如果</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新水疱不是特别多，可以适当延长换药的间隔。</w:t>
      </w:r>
    </w:p>
    <w:p w14:paraId="7D65647A">
      <w:pPr>
        <w:spacing w:before="37" w:line="175" w:lineRule="auto"/>
        <w:ind w:left="37" w:firstLine="426"/>
        <w:jc w:val="both"/>
        <w:rPr>
          <w:rFonts w:ascii="PingFang SC" w:hAnsi="PingFang SC" w:eastAsia="PingFang SC" w:cs="PingFang SC"/>
          <w:sz w:val="21"/>
          <w:szCs w:val="21"/>
        </w:rPr>
      </w:pPr>
      <w:r>
        <w:rPr>
          <w:rFonts w:ascii="PingFang SC" w:hAnsi="PingFang SC" w:eastAsia="PingFang SC" w:cs="PingFang SC"/>
          <w:spacing w:val="-11"/>
          <w:sz w:val="21"/>
          <w:szCs w:val="21"/>
        </w:rPr>
        <w:t>如果绷带粘到伤口上，可以用生理盐水把它泡下来。用矿物油（比</w:t>
      </w:r>
      <w:r>
        <w:rPr>
          <w:rFonts w:ascii="PingFang SC" w:hAnsi="PingFang SC" w:eastAsia="PingFang SC" w:cs="PingFang SC"/>
          <w:spacing w:val="9"/>
          <w:sz w:val="21"/>
          <w:szCs w:val="21"/>
        </w:rPr>
        <w:t xml:space="preserve">  </w:t>
      </w:r>
      <w:r>
        <w:rPr>
          <w:rFonts w:ascii="PingFang SC" w:hAnsi="PingFang SC" w:eastAsia="PingFang SC" w:cs="PingFang SC"/>
          <w:sz w:val="21"/>
          <w:szCs w:val="21"/>
        </w:rPr>
        <w:t>如凡士林）也可以软化绷带。</w:t>
      </w:r>
      <w:ins w:id="1325" w:author="零 [2]" w:date="2025-11-12T13:50:40Z">
        <w:r>
          <w:rPr>
            <w:rFonts w:hint="eastAsia" w:ascii="PingFang SC" w:hAnsi="PingFang SC" w:eastAsia="PingFang SC" w:cs="PingFang SC"/>
            <w:b w:val="0"/>
            <w:bCs w:val="0"/>
            <w:spacing w:val="-4"/>
            <w:sz w:val="21"/>
            <w:szCs w:val="21"/>
            <w:lang w:val="en-US" w:eastAsia="zh-CN"/>
          </w:rPr>
          <w:t>⼀次只更换单侧肢体的敷料，防⽌更换敷料时婴⼉受刺激，肢体舞动碰撞到对侧肢体裸露的⽪肤⽽引起⾃伤。</w:t>
        </w:r>
      </w:ins>
      <w:r>
        <w:rPr>
          <w:rFonts w:ascii="PingFang SC" w:hAnsi="PingFang SC" w:eastAsia="PingFang SC" w:cs="PingFang SC"/>
          <w:sz w:val="21"/>
          <w:szCs w:val="21"/>
        </w:rPr>
        <w:t>清洗和用水敷应该一次只做一</w:t>
      </w:r>
      <w:r>
        <w:rPr>
          <w:rFonts w:ascii="PingFang SC" w:hAnsi="PingFang SC" w:eastAsia="PingFang SC" w:cs="PingFang SC"/>
          <w:spacing w:val="-1"/>
          <w:sz w:val="21"/>
          <w:szCs w:val="21"/>
        </w:rPr>
        <w:t>个地方</w:t>
      </w:r>
      <w:ins w:id="1326" w:author="零 [2]" w:date="2025-11-12T13:51:52Z">
        <w:r>
          <w:rPr>
            <w:rFonts w:hint="eastAsia" w:ascii="PingFang SC" w:hAnsi="PingFang SC" w:eastAsia="PingFang SC" w:cs="PingFang SC"/>
            <w:spacing w:val="-1"/>
            <w:sz w:val="21"/>
            <w:szCs w:val="21"/>
            <w:lang w:eastAsia="zh-CN"/>
          </w:rPr>
          <w:t>。</w:t>
        </w:r>
      </w:ins>
      <w:del w:id="1327" w:author="零 [2]" w:date="2025-11-12T13:51:51Z">
        <w:r>
          <w:rPr>
            <w:rFonts w:ascii="PingFang SC" w:hAnsi="PingFang SC" w:eastAsia="PingFang SC" w:cs="PingFang SC"/>
            <w:spacing w:val="-1"/>
            <w:sz w:val="21"/>
            <w:szCs w:val="21"/>
          </w:rPr>
          <w:delText>。</w:delText>
        </w:r>
      </w:del>
      <w:del w:id="1328" w:author="零 [2]" w:date="2025-11-12T13:51:54Z">
        <w:r>
          <w:rPr>
            <w:rFonts w:ascii="PingFang SC" w:hAnsi="PingFang SC" w:eastAsia="PingFang SC" w:cs="PingFang SC"/>
            <w:sz w:val="21"/>
            <w:szCs w:val="21"/>
          </w:rPr>
          <w:delText xml:space="preserve"> </w:delText>
        </w:r>
      </w:del>
      <w:r>
        <w:rPr>
          <w:rFonts w:ascii="PingFang SC" w:hAnsi="PingFang SC" w:eastAsia="PingFang SC" w:cs="PingFang SC"/>
          <w:spacing w:val="-3"/>
          <w:sz w:val="21"/>
          <w:szCs w:val="21"/>
        </w:rPr>
        <w:t>浸湿的面积太大会降低身体温度，对婴儿尤其不好。另外同时解开所</w:t>
      </w:r>
      <w:del w:id="1329" w:author="零 [2]" w:date="2025-11-12T13:51:47Z">
        <w:r>
          <w:rPr>
            <w:rFonts w:ascii="PingFang SC" w:hAnsi="PingFang SC" w:eastAsia="PingFang SC" w:cs="PingFang SC"/>
            <w:spacing w:val="7"/>
            <w:sz w:val="21"/>
            <w:szCs w:val="21"/>
          </w:rPr>
          <w:delText xml:space="preserve">  </w:delText>
        </w:r>
      </w:del>
      <w:r>
        <w:rPr>
          <w:rFonts w:ascii="PingFang SC" w:hAnsi="PingFang SC" w:eastAsia="PingFang SC" w:cs="PingFang SC"/>
          <w:spacing w:val="-2"/>
          <w:sz w:val="21"/>
          <w:szCs w:val="21"/>
        </w:rPr>
        <w:t>有绷带会使伤口变干，会疼。</w:t>
      </w:r>
    </w:p>
    <w:p w14:paraId="70BADF19">
      <w:pPr>
        <w:spacing w:before="38" w:line="172" w:lineRule="auto"/>
        <w:ind w:left="37" w:firstLine="425"/>
        <w:rPr>
          <w:rFonts w:ascii="PingFang SC" w:hAnsi="PingFang SC" w:eastAsia="PingFang SC" w:cs="PingFang SC"/>
          <w:sz w:val="21"/>
          <w:szCs w:val="21"/>
        </w:rPr>
      </w:pPr>
      <w:r>
        <w:rPr>
          <w:rFonts w:ascii="PingFang SC" w:hAnsi="PingFang SC" w:eastAsia="PingFang SC" w:cs="PingFang SC"/>
          <w:spacing w:val="-1"/>
          <w:sz w:val="21"/>
          <w:szCs w:val="21"/>
        </w:rPr>
        <w:t>一般来说水疱顶部的皮肤应该保留，可以起到保护伤口的作用。</w:t>
      </w:r>
      <w:r>
        <w:rPr>
          <w:rFonts w:ascii="PingFang SC" w:hAnsi="PingFang SC" w:eastAsia="PingFang SC" w:cs="PingFang SC"/>
          <w:spacing w:val="18"/>
          <w:sz w:val="21"/>
          <w:szCs w:val="21"/>
        </w:rPr>
        <w:t xml:space="preserve"> </w:t>
      </w:r>
      <w:r>
        <w:rPr>
          <w:rFonts w:ascii="PingFang SC" w:hAnsi="PingFang SC" w:eastAsia="PingFang SC" w:cs="PingFang SC"/>
          <w:spacing w:val="-3"/>
          <w:sz w:val="21"/>
          <w:szCs w:val="21"/>
        </w:rPr>
        <w:t>有时候水疱顶部的皮肤可以直接和下面的组织长到一起，减小伤口面</w:t>
      </w:r>
    </w:p>
    <w:p w14:paraId="7ABFE670">
      <w:pPr>
        <w:spacing w:before="1" w:line="190" w:lineRule="auto"/>
        <w:ind w:left="37"/>
        <w:rPr>
          <w:rFonts w:ascii="PingFang SC" w:hAnsi="PingFang SC" w:eastAsia="PingFang SC" w:cs="PingFang SC"/>
          <w:sz w:val="21"/>
          <w:szCs w:val="21"/>
        </w:rPr>
      </w:pPr>
      <w:r>
        <w:rPr>
          <w:rFonts w:ascii="PingFang SC" w:hAnsi="PingFang SC" w:eastAsia="PingFang SC" w:cs="PingFang SC"/>
          <w:spacing w:val="-1"/>
          <w:sz w:val="21"/>
          <w:szCs w:val="21"/>
        </w:rPr>
        <w:t>积。如下图：</w:t>
      </w:r>
    </w:p>
    <w:p w14:paraId="0702A351">
      <w:pPr>
        <w:spacing w:before="94" w:line="2907" w:lineRule="exact"/>
        <w:ind w:firstLine="1262"/>
      </w:pPr>
      <w:r>
        <w:rPr>
          <w:position w:val="-58"/>
        </w:rPr>
        <w:drawing>
          <wp:inline distT="0" distB="0" distL="0" distR="0">
            <wp:extent cx="2388870" cy="1845945"/>
            <wp:effectExtent l="0" t="0" r="0" b="0"/>
            <wp:docPr id="120" name="IM 120"/>
            <wp:cNvGraphicFramePr/>
            <a:graphic xmlns:a="http://schemas.openxmlformats.org/drawingml/2006/main">
              <a:graphicData uri="http://schemas.openxmlformats.org/drawingml/2006/picture">
                <pic:pic xmlns:pic="http://schemas.openxmlformats.org/drawingml/2006/picture">
                  <pic:nvPicPr>
                    <pic:cNvPr id="120" name="IM 120"/>
                    <pic:cNvPicPr/>
                  </pic:nvPicPr>
                  <pic:blipFill>
                    <a:blip r:embed="rId194"/>
                    <a:stretch>
                      <a:fillRect/>
                    </a:stretch>
                  </pic:blipFill>
                  <pic:spPr>
                    <a:xfrm>
                      <a:off x="0" y="0"/>
                      <a:ext cx="2389378" cy="1845945"/>
                    </a:xfrm>
                    <a:prstGeom prst="rect">
                      <a:avLst/>
                    </a:prstGeom>
                  </pic:spPr>
                </pic:pic>
              </a:graphicData>
            </a:graphic>
          </wp:inline>
        </w:drawing>
      </w:r>
    </w:p>
    <w:p w14:paraId="7B57B09E">
      <w:pPr>
        <w:spacing w:before="196" w:line="184" w:lineRule="auto"/>
        <w:ind w:left="460"/>
        <w:rPr>
          <w:rFonts w:ascii="PingFang SC" w:hAnsi="PingFang SC" w:eastAsia="PingFang SC" w:cs="PingFang SC"/>
          <w:sz w:val="21"/>
          <w:szCs w:val="21"/>
        </w:rPr>
      </w:pPr>
      <w:r>
        <w:rPr>
          <w:rFonts w:ascii="PingFang SC" w:hAnsi="PingFang SC" w:eastAsia="PingFang SC" w:cs="PingFang SC"/>
          <w:spacing w:val="-1"/>
          <w:sz w:val="21"/>
          <w:szCs w:val="21"/>
        </w:rPr>
        <w:t>有很多不同的包扎方法，下面是包扎一条腿的例子，供参</w:t>
      </w:r>
      <w:r>
        <w:rPr>
          <w:rFonts w:ascii="PingFang SC" w:hAnsi="PingFang SC" w:eastAsia="PingFang SC" w:cs="PingFang SC"/>
          <w:spacing w:val="-2"/>
          <w:sz w:val="21"/>
          <w:szCs w:val="21"/>
        </w:rPr>
        <w:t>考。</w:t>
      </w:r>
    </w:p>
    <w:p w14:paraId="2ED644F8">
      <w:pPr>
        <w:spacing w:line="184" w:lineRule="auto"/>
        <w:rPr>
          <w:rFonts w:ascii="PingFang SC" w:hAnsi="PingFang SC" w:eastAsia="PingFang SC" w:cs="PingFang SC"/>
          <w:sz w:val="21"/>
          <w:szCs w:val="21"/>
        </w:rPr>
        <w:sectPr>
          <w:headerReference r:id="rId61" w:type="default"/>
          <w:footerReference r:id="rId62" w:type="default"/>
          <w:pgSz w:w="8391" w:h="11909"/>
          <w:pgMar w:top="883" w:right="1003" w:bottom="938" w:left="1051" w:header="869" w:footer="716" w:gutter="0"/>
          <w:cols w:space="720" w:num="1"/>
        </w:sectPr>
      </w:pPr>
    </w:p>
    <w:p w14:paraId="05A533B0">
      <w:pPr>
        <w:pStyle w:val="2"/>
        <w:spacing w:line="287" w:lineRule="auto"/>
      </w:pPr>
    </w:p>
    <w:p w14:paraId="6D5218DD">
      <w:pPr>
        <w:spacing w:before="146" w:line="191" w:lineRule="auto"/>
        <w:ind w:left="43"/>
        <w:outlineLvl w:val="1"/>
        <w:rPr>
          <w:rFonts w:ascii="PingFang SC" w:hAnsi="PingFang SC" w:eastAsia="PingFang SC" w:cs="PingFang SC"/>
          <w:sz w:val="32"/>
          <w:szCs w:val="32"/>
        </w:rPr>
      </w:pPr>
      <w:bookmarkStart w:id="115" w:name="_Toc161783864"/>
      <w:r>
        <w:drawing>
          <wp:anchor distT="0" distB="0" distL="0" distR="0" simplePos="0" relativeHeight="251702272" behindDoc="0" locked="0" layoutInCell="1" allowOverlap="1">
            <wp:simplePos x="0" y="0"/>
            <wp:positionH relativeFrom="column">
              <wp:posOffset>2973705</wp:posOffset>
            </wp:positionH>
            <wp:positionV relativeFrom="paragraph">
              <wp:posOffset>296545</wp:posOffset>
            </wp:positionV>
            <wp:extent cx="939800" cy="905510"/>
            <wp:effectExtent l="0" t="0" r="0" b="0"/>
            <wp:wrapNone/>
            <wp:docPr id="122" name="IM 122"/>
            <wp:cNvGraphicFramePr/>
            <a:graphic xmlns:a="http://schemas.openxmlformats.org/drawingml/2006/main">
              <a:graphicData uri="http://schemas.openxmlformats.org/drawingml/2006/picture">
                <pic:pic xmlns:pic="http://schemas.openxmlformats.org/drawingml/2006/picture">
                  <pic:nvPicPr>
                    <pic:cNvPr id="122" name="IM 122"/>
                    <pic:cNvPicPr/>
                  </pic:nvPicPr>
                  <pic:blipFill>
                    <a:blip r:embed="rId195"/>
                    <a:stretch>
                      <a:fillRect/>
                    </a:stretch>
                  </pic:blipFill>
                  <pic:spPr>
                    <a:xfrm>
                      <a:off x="0" y="0"/>
                      <a:ext cx="939800" cy="905509"/>
                    </a:xfrm>
                    <a:prstGeom prst="rect">
                      <a:avLst/>
                    </a:prstGeom>
                  </pic:spPr>
                </pic:pic>
              </a:graphicData>
            </a:graphic>
          </wp:anchor>
        </w:drawing>
      </w:r>
      <w:bookmarkStart w:id="116" w:name="bookmark58"/>
      <w:bookmarkEnd w:id="116"/>
      <w:bookmarkStart w:id="117" w:name="bookmark57"/>
      <w:bookmarkEnd w:id="117"/>
      <w:r>
        <w:rPr>
          <w:rFonts w:ascii="PingFang SC" w:hAnsi="PingFang SC" w:eastAsia="PingFang SC" w:cs="PingFang SC"/>
          <w:b/>
          <w:bCs/>
          <w:spacing w:val="2"/>
          <w:sz w:val="32"/>
          <w:szCs w:val="32"/>
        </w:rPr>
        <w:t>6.1</w:t>
      </w:r>
      <w:r>
        <w:rPr>
          <w:rFonts w:ascii="PingFang SC" w:hAnsi="PingFang SC" w:eastAsia="PingFang SC" w:cs="PingFang SC"/>
          <w:spacing w:val="2"/>
          <w:sz w:val="32"/>
          <w:szCs w:val="32"/>
        </w:rPr>
        <w:t xml:space="preserve"> </w:t>
      </w:r>
      <w:r>
        <w:rPr>
          <w:rFonts w:ascii="PingFang SC" w:hAnsi="PingFang SC" w:eastAsia="PingFang SC" w:cs="PingFang SC"/>
          <w:b/>
          <w:bCs/>
          <w:spacing w:val="2"/>
          <w:sz w:val="32"/>
          <w:szCs w:val="32"/>
        </w:rPr>
        <w:t>家庭包扎方法举例</w:t>
      </w:r>
      <w:bookmarkEnd w:id="115"/>
    </w:p>
    <w:p w14:paraId="3FDE5CD6">
      <w:pPr>
        <w:spacing w:before="4" w:line="171" w:lineRule="auto"/>
        <w:ind w:left="35" w:right="1786" w:firstLine="425"/>
        <w:jc w:val="both"/>
        <w:rPr>
          <w:rFonts w:ascii="PingFang SC" w:hAnsi="PingFang SC" w:eastAsia="PingFang SC" w:cs="PingFang SC"/>
          <w:sz w:val="21"/>
          <w:szCs w:val="21"/>
        </w:rPr>
      </w:pPr>
      <w:r>
        <w:rPr>
          <w:rFonts w:ascii="PingFang SC" w:hAnsi="PingFang SC" w:eastAsia="PingFang SC" w:cs="PingFang SC"/>
          <w:spacing w:val="3"/>
          <w:sz w:val="21"/>
          <w:szCs w:val="21"/>
        </w:rPr>
        <w:t xml:space="preserve">这里只是举例，每个步骤都可以根据自己的 </w:t>
      </w:r>
      <w:r>
        <w:rPr>
          <w:rFonts w:ascii="PingFang SC" w:hAnsi="PingFang SC" w:eastAsia="PingFang SC" w:cs="PingFang SC"/>
          <w:spacing w:val="1"/>
          <w:sz w:val="21"/>
          <w:szCs w:val="21"/>
        </w:rPr>
        <w:t>情况修改。</w:t>
      </w:r>
      <w:r>
        <w:rPr>
          <w:rFonts w:ascii="PingFang SC" w:hAnsi="PingFang SC" w:eastAsia="PingFang SC" w:cs="PingFang SC"/>
          <w:spacing w:val="-31"/>
          <w:sz w:val="21"/>
          <w:szCs w:val="21"/>
        </w:rPr>
        <w:t xml:space="preserve"> </w:t>
      </w:r>
      <w:r>
        <w:rPr>
          <w:rFonts w:ascii="PingFang SC" w:hAnsi="PingFang SC" w:eastAsia="PingFang SC" w:cs="PingFang SC"/>
          <w:spacing w:val="1"/>
          <w:sz w:val="21"/>
          <w:szCs w:val="21"/>
        </w:rPr>
        <w:t>更全面更权威的包扎方法请到蝴蝶宝</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贝关爱中心的主页上查看（扫描右侧二维码</w:t>
      </w:r>
      <w:r>
        <w:rPr>
          <w:rFonts w:ascii="PingFang SC" w:hAnsi="PingFang SC" w:eastAsia="PingFang SC" w:cs="PingFang SC"/>
          <w:spacing w:val="2"/>
          <w:sz w:val="21"/>
          <w:szCs w:val="21"/>
        </w:rPr>
        <w:t>或输</w:t>
      </w:r>
      <w:r>
        <w:rPr>
          <w:rFonts w:ascii="PingFang SC" w:hAnsi="PingFang SC" w:eastAsia="PingFang SC" w:cs="PingFang SC"/>
          <w:sz w:val="21"/>
          <w:szCs w:val="21"/>
        </w:rPr>
        <w:t xml:space="preserve"> 入</w:t>
      </w:r>
      <w:r>
        <w:fldChar w:fldCharType="begin"/>
      </w:r>
      <w:r>
        <w:instrText xml:space="preserve"> HYPERLINK "http://www.debra.org.cn/patient/care/" </w:instrText>
      </w:r>
      <w:r>
        <w:fldChar w:fldCharType="separate"/>
      </w:r>
      <w:r>
        <w:rPr>
          <w:rFonts w:ascii="PingFang SC" w:hAnsi="PingFang SC" w:eastAsia="PingFang SC" w:cs="PingFang SC"/>
          <w:color w:val="0000FF"/>
          <w:sz w:val="21"/>
          <w:szCs w:val="21"/>
          <w:u w:val="single" w:color="auto"/>
        </w:rPr>
        <w:t>http://www.debra.org.cn/patien</w:t>
      </w:r>
      <w:r>
        <w:rPr>
          <w:rFonts w:ascii="PingFang SC" w:hAnsi="PingFang SC" w:eastAsia="PingFang SC" w:cs="PingFang SC"/>
          <w:color w:val="0000FF"/>
          <w:spacing w:val="-1"/>
          <w:sz w:val="21"/>
          <w:szCs w:val="21"/>
          <w:u w:val="single" w:color="auto"/>
        </w:rPr>
        <w:t>t/care/</w:t>
      </w:r>
      <w:r>
        <w:rPr>
          <w:rFonts w:ascii="PingFang SC" w:hAnsi="PingFang SC" w:eastAsia="PingFang SC" w:cs="PingFang SC"/>
          <w:color w:val="0000FF"/>
          <w:spacing w:val="-1"/>
          <w:sz w:val="21"/>
          <w:szCs w:val="21"/>
          <w:u w:val="single" w:color="auto"/>
        </w:rPr>
        <w:fldChar w:fldCharType="end"/>
      </w:r>
      <w:r>
        <w:rPr>
          <w:rFonts w:ascii="PingFang SC" w:hAnsi="PingFang SC" w:eastAsia="PingFang SC" w:cs="PingFang SC"/>
          <w:spacing w:val="-1"/>
          <w:sz w:val="21"/>
          <w:szCs w:val="21"/>
        </w:rPr>
        <w:t>）。</w:t>
      </w:r>
    </w:p>
    <w:p w14:paraId="70900C30">
      <w:pPr>
        <w:spacing w:before="53" w:line="172" w:lineRule="auto"/>
        <w:ind w:left="480"/>
        <w:rPr>
          <w:rFonts w:ascii="PingFang SC" w:hAnsi="PingFang SC" w:eastAsia="PingFang SC" w:cs="PingFang SC"/>
          <w:sz w:val="21"/>
          <w:szCs w:val="21"/>
        </w:rPr>
      </w:pPr>
      <w:r>
        <w:rPr>
          <w:rFonts w:ascii="PingFang SC" w:hAnsi="PingFang SC" w:eastAsia="PingFang SC" w:cs="PingFang SC"/>
          <w:spacing w:val="2"/>
          <w:sz w:val="21"/>
          <w:szCs w:val="21"/>
        </w:rPr>
        <w:t>图片来自多次包扎的总结，所以包扎的位置</w:t>
      </w:r>
    </w:p>
    <w:p w14:paraId="572046C4">
      <w:pPr>
        <w:spacing w:before="1" w:line="190" w:lineRule="auto"/>
        <w:ind w:left="37"/>
        <w:rPr>
          <w:rFonts w:ascii="PingFang SC" w:hAnsi="PingFang SC" w:eastAsia="PingFang SC" w:cs="PingFang SC"/>
          <w:sz w:val="21"/>
          <w:szCs w:val="21"/>
        </w:rPr>
      </w:pPr>
      <w:r>
        <w:rPr>
          <w:rFonts w:ascii="PingFang SC" w:hAnsi="PingFang SC" w:eastAsia="PingFang SC" w:cs="PingFang SC"/>
          <w:spacing w:val="-3"/>
          <w:sz w:val="21"/>
          <w:szCs w:val="21"/>
        </w:rPr>
        <w:t>和伤情不连续。</w:t>
      </w:r>
    </w:p>
    <w:p w14:paraId="1CBE71AA">
      <w:pPr>
        <w:pStyle w:val="2"/>
        <w:spacing w:line="266" w:lineRule="auto"/>
      </w:pPr>
    </w:p>
    <w:p w14:paraId="2B37EE0D">
      <w:pPr>
        <w:spacing w:before="95" w:line="248" w:lineRule="exact"/>
        <w:ind w:left="475"/>
        <w:rPr>
          <w:rFonts w:ascii="PingFang SC" w:hAnsi="PingFang SC" w:eastAsia="PingFang SC" w:cs="PingFang SC"/>
          <w:sz w:val="21"/>
          <w:szCs w:val="21"/>
        </w:rPr>
      </w:pPr>
      <w:r>
        <w:rPr>
          <w:rFonts w:ascii="PingFang SC" w:hAnsi="PingFang SC" w:eastAsia="PingFang SC" w:cs="PingFang SC"/>
          <w:b/>
          <w:bCs/>
          <w:spacing w:val="-3"/>
          <w:sz w:val="21"/>
          <w:szCs w:val="21"/>
        </w:rPr>
        <w:t>1，伤口消毒，要戳的水疱表面消毒；</w:t>
      </w:r>
      <w:r>
        <w:rPr>
          <w:rFonts w:ascii="PingFang SC" w:hAnsi="PingFang SC" w:eastAsia="PingFang SC" w:cs="PingFang SC"/>
          <w:spacing w:val="-32"/>
          <w:sz w:val="21"/>
          <w:szCs w:val="21"/>
        </w:rPr>
        <w:t xml:space="preserve"> </w:t>
      </w:r>
      <w:r>
        <w:rPr>
          <w:rFonts w:ascii="PingFang SC" w:hAnsi="PingFang SC" w:eastAsia="PingFang SC" w:cs="PingFang SC"/>
          <w:b/>
          <w:bCs/>
          <w:spacing w:val="-3"/>
          <w:sz w:val="21"/>
          <w:szCs w:val="21"/>
        </w:rPr>
        <w:t>戳水疱和血疱</w:t>
      </w:r>
    </w:p>
    <w:p w14:paraId="2DFFB267">
      <w:pPr>
        <w:spacing w:line="1597" w:lineRule="exact"/>
        <w:ind w:firstLine="2841"/>
      </w:pPr>
      <w:r>
        <w:drawing>
          <wp:anchor distT="0" distB="0" distL="0" distR="0" simplePos="0" relativeHeight="251701248" behindDoc="0" locked="0" layoutInCell="1" allowOverlap="1">
            <wp:simplePos x="0" y="0"/>
            <wp:positionH relativeFrom="column">
              <wp:posOffset>17780</wp:posOffset>
            </wp:positionH>
            <wp:positionV relativeFrom="paragraph">
              <wp:posOffset>0</wp:posOffset>
            </wp:positionV>
            <wp:extent cx="1733550" cy="1231265"/>
            <wp:effectExtent l="0" t="0" r="0" b="0"/>
            <wp:wrapNone/>
            <wp:docPr id="124" name="IM 124"/>
            <wp:cNvGraphicFramePr/>
            <a:graphic xmlns:a="http://schemas.openxmlformats.org/drawingml/2006/main">
              <a:graphicData uri="http://schemas.openxmlformats.org/drawingml/2006/picture">
                <pic:pic xmlns:pic="http://schemas.openxmlformats.org/drawingml/2006/picture">
                  <pic:nvPicPr>
                    <pic:cNvPr id="124" name="IM 124"/>
                    <pic:cNvPicPr/>
                  </pic:nvPicPr>
                  <pic:blipFill>
                    <a:blip r:embed="rId196"/>
                    <a:stretch>
                      <a:fillRect/>
                    </a:stretch>
                  </pic:blipFill>
                  <pic:spPr>
                    <a:xfrm>
                      <a:off x="0" y="0"/>
                      <a:ext cx="1733296" cy="1231391"/>
                    </a:xfrm>
                    <a:prstGeom prst="rect">
                      <a:avLst/>
                    </a:prstGeom>
                  </pic:spPr>
                </pic:pic>
              </a:graphicData>
            </a:graphic>
          </wp:anchor>
        </w:drawing>
      </w:r>
      <w:r>
        <w:rPr>
          <w:position w:val="-31"/>
        </w:rPr>
        <w:drawing>
          <wp:inline distT="0" distB="0" distL="0" distR="0">
            <wp:extent cx="2195195" cy="1014095"/>
            <wp:effectExtent l="0" t="0" r="0" b="0"/>
            <wp:docPr id="126" name="IM 126"/>
            <wp:cNvGraphicFramePr/>
            <a:graphic xmlns:a="http://schemas.openxmlformats.org/drawingml/2006/main">
              <a:graphicData uri="http://schemas.openxmlformats.org/drawingml/2006/picture">
                <pic:pic xmlns:pic="http://schemas.openxmlformats.org/drawingml/2006/picture">
                  <pic:nvPicPr>
                    <pic:cNvPr id="126" name="IM 126"/>
                    <pic:cNvPicPr/>
                  </pic:nvPicPr>
                  <pic:blipFill>
                    <a:blip r:embed="rId197"/>
                    <a:stretch>
                      <a:fillRect/>
                    </a:stretch>
                  </pic:blipFill>
                  <pic:spPr>
                    <a:xfrm>
                      <a:off x="0" y="0"/>
                      <a:ext cx="2195703" cy="1014348"/>
                    </a:xfrm>
                    <a:prstGeom prst="rect">
                      <a:avLst/>
                    </a:prstGeom>
                  </pic:spPr>
                </pic:pic>
              </a:graphicData>
            </a:graphic>
          </wp:inline>
        </w:drawing>
      </w:r>
    </w:p>
    <w:p w14:paraId="08AF3C4A">
      <w:pPr>
        <w:spacing w:before="92" w:line="191" w:lineRule="auto"/>
        <w:ind w:left="3614"/>
        <w:rPr>
          <w:rFonts w:ascii="PingFang SC" w:hAnsi="PingFang SC" w:eastAsia="PingFang SC" w:cs="PingFang SC"/>
          <w:sz w:val="21"/>
          <w:szCs w:val="21"/>
        </w:rPr>
      </w:pPr>
      <w:r>
        <w:rPr>
          <w:rFonts w:ascii="PingFang SC" w:hAnsi="PingFang SC" w:eastAsia="PingFang SC" w:cs="PingFang SC"/>
          <w:spacing w:val="-1"/>
          <w:sz w:val="21"/>
          <w:szCs w:val="21"/>
        </w:rPr>
        <w:t>刺破水疱的推荐方法</w:t>
      </w:r>
    </w:p>
    <w:p w14:paraId="6C9D7D5F">
      <w:pPr>
        <w:pStyle w:val="2"/>
        <w:spacing w:line="274" w:lineRule="auto"/>
      </w:pPr>
    </w:p>
    <w:p w14:paraId="45F69656">
      <w:pPr>
        <w:spacing w:before="96" w:line="184" w:lineRule="auto"/>
        <w:ind w:left="462"/>
        <w:rPr>
          <w:rFonts w:ascii="PingFang SC" w:hAnsi="PingFang SC" w:eastAsia="PingFang SC" w:cs="PingFang SC"/>
          <w:sz w:val="21"/>
          <w:szCs w:val="21"/>
        </w:rPr>
      </w:pPr>
      <w:r>
        <w:rPr>
          <w:rFonts w:ascii="PingFang SC" w:hAnsi="PingFang SC" w:eastAsia="PingFang SC" w:cs="PingFang SC"/>
          <w:b/>
          <w:bCs/>
          <w:spacing w:val="-5"/>
          <w:sz w:val="21"/>
          <w:szCs w:val="21"/>
        </w:rPr>
        <w:t>2，伤口涂药，贴优拓</w:t>
      </w:r>
    </w:p>
    <w:p w14:paraId="736CE39A">
      <w:pPr>
        <w:spacing w:before="14" w:line="3356" w:lineRule="exact"/>
        <w:ind w:firstLine="876"/>
      </w:pPr>
      <w:r>
        <w:rPr>
          <w:position w:val="-67"/>
        </w:rPr>
        <w:drawing>
          <wp:inline distT="0" distB="0" distL="0" distR="0">
            <wp:extent cx="2879090" cy="2131060"/>
            <wp:effectExtent l="0" t="0" r="0" b="0"/>
            <wp:docPr id="128" name="IM 128"/>
            <wp:cNvGraphicFramePr/>
            <a:graphic xmlns:a="http://schemas.openxmlformats.org/drawingml/2006/main">
              <a:graphicData uri="http://schemas.openxmlformats.org/drawingml/2006/picture">
                <pic:pic xmlns:pic="http://schemas.openxmlformats.org/drawingml/2006/picture">
                  <pic:nvPicPr>
                    <pic:cNvPr id="128" name="IM 128"/>
                    <pic:cNvPicPr/>
                  </pic:nvPicPr>
                  <pic:blipFill>
                    <a:blip r:embed="rId198"/>
                    <a:stretch>
                      <a:fillRect/>
                    </a:stretch>
                  </pic:blipFill>
                  <pic:spPr>
                    <a:xfrm>
                      <a:off x="0" y="0"/>
                      <a:ext cx="2879598" cy="2131060"/>
                    </a:xfrm>
                    <a:prstGeom prst="rect">
                      <a:avLst/>
                    </a:prstGeom>
                  </pic:spPr>
                </pic:pic>
              </a:graphicData>
            </a:graphic>
          </wp:inline>
        </w:drawing>
      </w:r>
    </w:p>
    <w:p w14:paraId="0E980E5E">
      <w:pPr>
        <w:spacing w:line="3356" w:lineRule="exact"/>
        <w:sectPr>
          <w:headerReference r:id="rId63" w:type="default"/>
          <w:footerReference r:id="rId64" w:type="default"/>
          <w:pgSz w:w="8391" w:h="11909"/>
          <w:pgMar w:top="883" w:right="1039" w:bottom="937" w:left="1051" w:header="869" w:footer="716" w:gutter="0"/>
          <w:cols w:space="720" w:num="1"/>
        </w:sectPr>
      </w:pPr>
    </w:p>
    <w:p w14:paraId="31807FBB">
      <w:pPr>
        <w:pStyle w:val="2"/>
        <w:spacing w:line="320" w:lineRule="auto"/>
      </w:pPr>
    </w:p>
    <w:p w14:paraId="0F43151D">
      <w:pPr>
        <w:spacing w:before="96" w:line="178" w:lineRule="auto"/>
        <w:ind w:left="36" w:right="19" w:firstLine="430"/>
        <w:rPr>
          <w:rFonts w:ascii="PingFang SC" w:hAnsi="PingFang SC" w:eastAsia="PingFang SC" w:cs="PingFang SC"/>
          <w:sz w:val="21"/>
          <w:szCs w:val="21"/>
        </w:rPr>
      </w:pPr>
      <w:r>
        <w:rPr>
          <w:rFonts w:ascii="PingFang SC" w:hAnsi="PingFang SC" w:eastAsia="PingFang SC" w:cs="PingFang SC"/>
          <w:spacing w:val="-3"/>
          <w:sz w:val="21"/>
          <w:szCs w:val="21"/>
        </w:rPr>
        <w:t>下面的三张图片中，一开始有一个小伤口，水疱中还有水。使用</w:t>
      </w:r>
      <w:r>
        <w:rPr>
          <w:rFonts w:ascii="PingFang SC" w:hAnsi="PingFang SC" w:eastAsia="PingFang SC" w:cs="PingFang SC"/>
          <w:spacing w:val="8"/>
          <w:sz w:val="21"/>
          <w:szCs w:val="21"/>
        </w:rPr>
        <w:t xml:space="preserve"> </w:t>
      </w:r>
      <w:r>
        <w:rPr>
          <w:rFonts w:ascii="PingFang SC" w:hAnsi="PingFang SC" w:eastAsia="PingFang SC" w:cs="PingFang SC"/>
          <w:sz w:val="21"/>
          <w:szCs w:val="21"/>
        </w:rPr>
        <w:t>优拓加压包扎一天后水疱没有再起，优拓仍然贴在干燥的伤</w:t>
      </w:r>
      <w:r>
        <w:rPr>
          <w:rFonts w:ascii="PingFang SC" w:hAnsi="PingFang SC" w:eastAsia="PingFang SC" w:cs="PingFang SC"/>
          <w:spacing w:val="-1"/>
          <w:sz w:val="21"/>
          <w:szCs w:val="21"/>
        </w:rPr>
        <w:t>口上。</w:t>
      </w:r>
    </w:p>
    <w:p w14:paraId="0026BA00">
      <w:pPr>
        <w:spacing w:before="13" w:line="7348" w:lineRule="exact"/>
        <w:ind w:firstLine="908"/>
      </w:pPr>
      <w:r>
        <w:rPr>
          <w:position w:val="-146"/>
        </w:rPr>
        <w:drawing>
          <wp:inline distT="0" distB="0" distL="0" distR="0">
            <wp:extent cx="2835910" cy="4665980"/>
            <wp:effectExtent l="0" t="0" r="0" b="0"/>
            <wp:docPr id="130" name="IM 130"/>
            <wp:cNvGraphicFramePr/>
            <a:graphic xmlns:a="http://schemas.openxmlformats.org/drawingml/2006/main">
              <a:graphicData uri="http://schemas.openxmlformats.org/drawingml/2006/picture">
                <pic:pic xmlns:pic="http://schemas.openxmlformats.org/drawingml/2006/picture">
                  <pic:nvPicPr>
                    <pic:cNvPr id="130" name="IM 130"/>
                    <pic:cNvPicPr/>
                  </pic:nvPicPr>
                  <pic:blipFill>
                    <a:blip r:embed="rId199"/>
                    <a:stretch>
                      <a:fillRect/>
                    </a:stretch>
                  </pic:blipFill>
                  <pic:spPr>
                    <a:xfrm>
                      <a:off x="0" y="0"/>
                      <a:ext cx="2836037" cy="4665980"/>
                    </a:xfrm>
                    <a:prstGeom prst="rect">
                      <a:avLst/>
                    </a:prstGeom>
                  </pic:spPr>
                </pic:pic>
              </a:graphicData>
            </a:graphic>
          </wp:inline>
        </w:drawing>
      </w:r>
    </w:p>
    <w:p w14:paraId="59F6EE22">
      <w:pPr>
        <w:spacing w:before="95" w:line="184" w:lineRule="auto"/>
        <w:ind w:left="691"/>
        <w:rPr>
          <w:rFonts w:ascii="PingFang SC" w:hAnsi="PingFang SC" w:eastAsia="PingFang SC" w:cs="PingFang SC"/>
          <w:sz w:val="21"/>
          <w:szCs w:val="21"/>
        </w:rPr>
      </w:pPr>
      <w:r>
        <w:rPr>
          <w:rFonts w:ascii="PingFang SC" w:hAnsi="PingFang SC" w:eastAsia="PingFang SC" w:cs="PingFang SC"/>
          <w:spacing w:val="1"/>
          <w:sz w:val="21"/>
          <w:szCs w:val="21"/>
        </w:rPr>
        <w:t>（这里使用的是 10×10 厘米的优拓，裁成了小块儿）</w:t>
      </w:r>
    </w:p>
    <w:p w14:paraId="4DAE4442">
      <w:pPr>
        <w:spacing w:line="184" w:lineRule="auto"/>
        <w:rPr>
          <w:rFonts w:ascii="PingFang SC" w:hAnsi="PingFang SC" w:eastAsia="PingFang SC" w:cs="PingFang SC"/>
          <w:sz w:val="21"/>
          <w:szCs w:val="21"/>
        </w:rPr>
        <w:sectPr>
          <w:headerReference r:id="rId65" w:type="default"/>
          <w:footerReference r:id="rId66" w:type="default"/>
          <w:pgSz w:w="8391" w:h="11909"/>
          <w:pgMar w:top="883" w:right="1047" w:bottom="937" w:left="1051" w:header="869" w:footer="716" w:gutter="0"/>
          <w:cols w:space="720" w:num="1"/>
        </w:sectPr>
      </w:pPr>
    </w:p>
    <w:p w14:paraId="79C1636C">
      <w:pPr>
        <w:pStyle w:val="2"/>
        <w:spacing w:line="320" w:lineRule="auto"/>
      </w:pPr>
    </w:p>
    <w:p w14:paraId="51E09496">
      <w:pPr>
        <w:spacing w:before="95" w:line="176" w:lineRule="auto"/>
        <w:ind w:left="37" w:right="19" w:firstLine="428"/>
        <w:rPr>
          <w:rFonts w:ascii="PingFang SC" w:hAnsi="PingFang SC" w:eastAsia="PingFang SC" w:cs="PingFang SC"/>
          <w:sz w:val="21"/>
          <w:szCs w:val="21"/>
        </w:rPr>
      </w:pPr>
      <w:r>
        <w:rPr>
          <w:rFonts w:ascii="PingFang SC" w:hAnsi="PingFang SC" w:eastAsia="PingFang SC" w:cs="PingFang SC"/>
          <w:spacing w:val="-3"/>
          <w:sz w:val="21"/>
          <w:szCs w:val="21"/>
        </w:rPr>
        <w:t>下图是另一处有水疱的位置，优拓贴一天之后在皮肤上留下了细</w:t>
      </w:r>
      <w:r>
        <w:rPr>
          <w:rFonts w:ascii="PingFang SC" w:hAnsi="PingFang SC" w:eastAsia="PingFang SC" w:cs="PingFang SC"/>
          <w:spacing w:val="8"/>
          <w:sz w:val="21"/>
          <w:szCs w:val="21"/>
        </w:rPr>
        <w:t xml:space="preserve"> </w:t>
      </w:r>
      <w:r>
        <w:rPr>
          <w:rFonts w:ascii="PingFang SC" w:hAnsi="PingFang SC" w:eastAsia="PingFang SC" w:cs="PingFang SC"/>
          <w:spacing w:val="-10"/>
          <w:sz w:val="21"/>
          <w:szCs w:val="21"/>
        </w:rPr>
        <w:t>小的格子，原先疱顶的皮肤重新贴合到伤口上（需要弹性绷带加压</w:t>
      </w:r>
      <w:r>
        <w:rPr>
          <w:rFonts w:ascii="PingFang SC" w:hAnsi="PingFang SC" w:eastAsia="PingFang SC" w:cs="PingFang SC"/>
          <w:spacing w:val="-3"/>
          <w:sz w:val="21"/>
          <w:szCs w:val="21"/>
        </w:rPr>
        <w:t>），</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不再有水疱。而优拓有微弱的粘性，揭掉的时候不会把疱顶皮肤带起</w:t>
      </w:r>
      <w:r>
        <w:rPr>
          <w:rFonts w:ascii="PingFang SC" w:hAnsi="PingFang SC" w:eastAsia="PingFang SC" w:cs="PingFang SC"/>
          <w:spacing w:val="14"/>
          <w:sz w:val="21"/>
          <w:szCs w:val="21"/>
        </w:rPr>
        <w:t xml:space="preserve"> </w:t>
      </w:r>
      <w:r>
        <w:rPr>
          <w:rFonts w:ascii="PingFang SC" w:hAnsi="PingFang SC" w:eastAsia="PingFang SC" w:cs="PingFang SC"/>
          <w:spacing w:val="-1"/>
          <w:sz w:val="21"/>
          <w:szCs w:val="21"/>
        </w:rPr>
        <w:t>来。这种细小的格子有一些预防积水和疤痕的作用。</w:t>
      </w:r>
    </w:p>
    <w:p w14:paraId="617D2EF9">
      <w:pPr>
        <w:spacing w:before="4" w:line="3862" w:lineRule="exact"/>
        <w:ind w:firstLine="1216"/>
      </w:pPr>
      <w:r>
        <w:rPr>
          <w:position w:val="-77"/>
        </w:rPr>
        <w:drawing>
          <wp:inline distT="0" distB="0" distL="0" distR="0">
            <wp:extent cx="2447290" cy="2452370"/>
            <wp:effectExtent l="0" t="0" r="0" b="0"/>
            <wp:docPr id="132" name="IM 132"/>
            <wp:cNvGraphicFramePr/>
            <a:graphic xmlns:a="http://schemas.openxmlformats.org/drawingml/2006/main">
              <a:graphicData uri="http://schemas.openxmlformats.org/drawingml/2006/picture">
                <pic:pic xmlns:pic="http://schemas.openxmlformats.org/drawingml/2006/picture">
                  <pic:nvPicPr>
                    <pic:cNvPr id="132" name="IM 132"/>
                    <pic:cNvPicPr/>
                  </pic:nvPicPr>
                  <pic:blipFill>
                    <a:blip r:embed="rId200"/>
                    <a:stretch>
                      <a:fillRect/>
                    </a:stretch>
                  </pic:blipFill>
                  <pic:spPr>
                    <a:xfrm>
                      <a:off x="0" y="0"/>
                      <a:ext cx="2447544" cy="2452370"/>
                    </a:xfrm>
                    <a:prstGeom prst="rect">
                      <a:avLst/>
                    </a:prstGeom>
                  </pic:spPr>
                </pic:pic>
              </a:graphicData>
            </a:graphic>
          </wp:inline>
        </w:drawing>
      </w:r>
    </w:p>
    <w:p w14:paraId="45914699">
      <w:pPr>
        <w:spacing w:before="97" w:line="175" w:lineRule="auto"/>
        <w:ind w:left="36" w:right="19" w:firstLine="424"/>
        <w:rPr>
          <w:rFonts w:ascii="PingFang SC" w:hAnsi="PingFang SC" w:eastAsia="PingFang SC" w:cs="PingFang SC"/>
          <w:sz w:val="21"/>
          <w:szCs w:val="21"/>
        </w:rPr>
      </w:pPr>
      <w:r>
        <w:rPr>
          <w:rFonts w:ascii="PingFang SC" w:hAnsi="PingFang SC" w:eastAsia="PingFang SC" w:cs="PingFang SC"/>
          <w:spacing w:val="-3"/>
          <w:sz w:val="21"/>
          <w:szCs w:val="21"/>
        </w:rPr>
        <w:t>使用优拓是为了防止伤口粘连，方便下次换药时拆除。也可以直</w:t>
      </w:r>
      <w:r>
        <w:rPr>
          <w:rFonts w:ascii="PingFang SC" w:hAnsi="PingFang SC" w:eastAsia="PingFang SC" w:cs="PingFang SC"/>
          <w:spacing w:val="13"/>
          <w:sz w:val="21"/>
          <w:szCs w:val="21"/>
        </w:rPr>
        <w:t xml:space="preserve"> </w:t>
      </w:r>
      <w:r>
        <w:rPr>
          <w:rFonts w:ascii="PingFang SC" w:hAnsi="PingFang SC" w:eastAsia="PingFang SC" w:cs="PingFang SC"/>
          <w:spacing w:val="-9"/>
          <w:sz w:val="21"/>
          <w:szCs w:val="21"/>
        </w:rPr>
        <w:t>接贴美皮康等材料。廉价的方案是使用凡士林油纱（下图中是油纱）。</w:t>
      </w:r>
      <w:r>
        <w:rPr>
          <w:rFonts w:ascii="PingFang SC" w:hAnsi="PingFang SC" w:eastAsia="PingFang SC" w:cs="PingFang SC"/>
          <w:spacing w:val="3"/>
          <w:sz w:val="21"/>
          <w:szCs w:val="21"/>
        </w:rPr>
        <w:t xml:space="preserve"> </w:t>
      </w:r>
      <w:r>
        <w:rPr>
          <w:rFonts w:ascii="PingFang SC" w:hAnsi="PingFang SC" w:eastAsia="PingFang SC" w:cs="PingFang SC"/>
          <w:spacing w:val="-1"/>
          <w:sz w:val="21"/>
          <w:szCs w:val="21"/>
        </w:rPr>
        <w:t>这种可以直接接触伤口的敷料是一级敷料，需要保证无菌。</w:t>
      </w:r>
    </w:p>
    <w:p w14:paraId="4E63BA55">
      <w:pPr>
        <w:spacing w:before="15" w:line="2371" w:lineRule="exact"/>
        <w:ind w:firstLine="876"/>
      </w:pPr>
      <w:r>
        <w:rPr>
          <w:position w:val="-47"/>
        </w:rPr>
        <w:drawing>
          <wp:inline distT="0" distB="0" distL="0" distR="0">
            <wp:extent cx="2879725" cy="1504950"/>
            <wp:effectExtent l="0" t="0" r="0" b="0"/>
            <wp:docPr id="134" name="IM 134"/>
            <wp:cNvGraphicFramePr/>
            <a:graphic xmlns:a="http://schemas.openxmlformats.org/drawingml/2006/main">
              <a:graphicData uri="http://schemas.openxmlformats.org/drawingml/2006/picture">
                <pic:pic xmlns:pic="http://schemas.openxmlformats.org/drawingml/2006/picture">
                  <pic:nvPicPr>
                    <pic:cNvPr id="134" name="IM 134"/>
                    <pic:cNvPicPr/>
                  </pic:nvPicPr>
                  <pic:blipFill>
                    <a:blip r:embed="rId201"/>
                    <a:stretch>
                      <a:fillRect/>
                    </a:stretch>
                  </pic:blipFill>
                  <pic:spPr>
                    <a:xfrm>
                      <a:off x="0" y="0"/>
                      <a:ext cx="2879725" cy="1505458"/>
                    </a:xfrm>
                    <a:prstGeom prst="rect">
                      <a:avLst/>
                    </a:prstGeom>
                  </pic:spPr>
                </pic:pic>
              </a:graphicData>
            </a:graphic>
          </wp:inline>
        </w:drawing>
      </w:r>
    </w:p>
    <w:p w14:paraId="75E69B5C">
      <w:pPr>
        <w:spacing w:line="2371" w:lineRule="exact"/>
        <w:sectPr>
          <w:footerReference r:id="rId67" w:type="default"/>
          <w:pgSz w:w="8391" w:h="11909"/>
          <w:pgMar w:top="883" w:right="1047" w:bottom="937" w:left="1051" w:header="869" w:footer="716" w:gutter="0"/>
          <w:cols w:space="720" w:num="1"/>
        </w:sectPr>
      </w:pPr>
    </w:p>
    <w:p w14:paraId="70B81321">
      <w:pPr>
        <w:pStyle w:val="2"/>
        <w:spacing w:line="320" w:lineRule="auto"/>
      </w:pPr>
    </w:p>
    <w:p w14:paraId="7AA68D3E">
      <w:pPr>
        <w:spacing w:before="96" w:line="184" w:lineRule="auto"/>
        <w:ind w:left="464"/>
        <w:rPr>
          <w:rFonts w:ascii="PingFang SC" w:hAnsi="PingFang SC" w:eastAsia="PingFang SC" w:cs="PingFang SC"/>
          <w:sz w:val="21"/>
          <w:szCs w:val="21"/>
        </w:rPr>
      </w:pPr>
      <w:r>
        <w:rPr>
          <w:rFonts w:ascii="PingFang SC" w:hAnsi="PingFang SC" w:eastAsia="PingFang SC" w:cs="PingFang SC"/>
          <w:b/>
          <w:bCs/>
          <w:spacing w:val="-6"/>
          <w:sz w:val="21"/>
          <w:szCs w:val="21"/>
        </w:rPr>
        <w:t>3，垫脱脂纱布块儿</w:t>
      </w:r>
    </w:p>
    <w:p w14:paraId="3975F327">
      <w:pPr>
        <w:spacing w:before="15" w:line="2257" w:lineRule="exact"/>
        <w:ind w:firstLine="876"/>
      </w:pPr>
      <w:r>
        <w:rPr>
          <w:position w:val="-45"/>
        </w:rPr>
        <w:drawing>
          <wp:inline distT="0" distB="0" distL="0" distR="0">
            <wp:extent cx="2878455" cy="1433195"/>
            <wp:effectExtent l="0" t="0" r="0" b="0"/>
            <wp:docPr id="136" name="IM 136"/>
            <wp:cNvGraphicFramePr/>
            <a:graphic xmlns:a="http://schemas.openxmlformats.org/drawingml/2006/main">
              <a:graphicData uri="http://schemas.openxmlformats.org/drawingml/2006/picture">
                <pic:pic xmlns:pic="http://schemas.openxmlformats.org/drawingml/2006/picture">
                  <pic:nvPicPr>
                    <pic:cNvPr id="136" name="IM 136"/>
                    <pic:cNvPicPr/>
                  </pic:nvPicPr>
                  <pic:blipFill>
                    <a:blip r:embed="rId202"/>
                    <a:stretch>
                      <a:fillRect/>
                    </a:stretch>
                  </pic:blipFill>
                  <pic:spPr>
                    <a:xfrm>
                      <a:off x="0" y="0"/>
                      <a:ext cx="2878836" cy="1433195"/>
                    </a:xfrm>
                    <a:prstGeom prst="rect">
                      <a:avLst/>
                    </a:prstGeom>
                  </pic:spPr>
                </pic:pic>
              </a:graphicData>
            </a:graphic>
          </wp:inline>
        </w:drawing>
      </w:r>
    </w:p>
    <w:p w14:paraId="4E801157">
      <w:pPr>
        <w:spacing w:before="89" w:line="176" w:lineRule="auto"/>
        <w:ind w:left="36" w:firstLine="422"/>
        <w:jc w:val="both"/>
        <w:rPr>
          <w:rFonts w:ascii="PingFang SC" w:hAnsi="PingFang SC" w:eastAsia="PingFang SC" w:cs="PingFang SC"/>
          <w:sz w:val="21"/>
          <w:szCs w:val="21"/>
        </w:rPr>
      </w:pPr>
      <w:r>
        <w:rPr>
          <w:rFonts w:ascii="PingFang SC" w:hAnsi="PingFang SC" w:eastAsia="PingFang SC" w:cs="PingFang SC"/>
          <w:spacing w:val="-1"/>
          <w:sz w:val="21"/>
          <w:szCs w:val="21"/>
        </w:rPr>
        <w:t>在伤口有渗出的地方，垫脱脂纱布块儿。主要是为了吸收渗水，</w:t>
      </w:r>
      <w:r>
        <w:rPr>
          <w:rFonts w:ascii="PingFang SC" w:hAnsi="PingFang SC" w:eastAsia="PingFang SC" w:cs="PingFang SC"/>
          <w:spacing w:val="7"/>
          <w:sz w:val="21"/>
          <w:szCs w:val="21"/>
        </w:rPr>
        <w:t xml:space="preserve"> </w:t>
      </w:r>
      <w:r>
        <w:rPr>
          <w:rFonts w:ascii="PingFang SC" w:hAnsi="PingFang SC" w:eastAsia="PingFang SC" w:cs="PingFang SC"/>
          <w:spacing w:val="-2"/>
          <w:sz w:val="21"/>
          <w:szCs w:val="21"/>
        </w:rPr>
        <w:t>隔离外界细菌。垫上纱布也可以减轻意外碰撞</w:t>
      </w:r>
      <w:r>
        <w:rPr>
          <w:rFonts w:ascii="PingFang SC" w:hAnsi="PingFang SC" w:eastAsia="PingFang SC" w:cs="PingFang SC"/>
          <w:spacing w:val="-3"/>
          <w:sz w:val="21"/>
          <w:szCs w:val="21"/>
        </w:rPr>
        <w:t>带来的伤害。有经济条</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件的可以使用吸收性敷料，如薄型美皮康。也可以使用其它无菌吸收</w:t>
      </w:r>
      <w:r>
        <w:rPr>
          <w:rFonts w:ascii="PingFang SC" w:hAnsi="PingFang SC" w:eastAsia="PingFang SC" w:cs="PingFang SC"/>
          <w:spacing w:val="9"/>
          <w:sz w:val="21"/>
          <w:szCs w:val="21"/>
        </w:rPr>
        <w:t xml:space="preserve">  </w:t>
      </w:r>
      <w:r>
        <w:rPr>
          <w:rFonts w:ascii="PingFang SC" w:hAnsi="PingFang SC" w:eastAsia="PingFang SC" w:cs="PingFang SC"/>
          <w:spacing w:val="-9"/>
          <w:sz w:val="21"/>
          <w:szCs w:val="21"/>
        </w:rPr>
        <w:t>垫。</w:t>
      </w:r>
    </w:p>
    <w:p w14:paraId="4D42A711">
      <w:pPr>
        <w:spacing w:before="31" w:line="191" w:lineRule="auto"/>
        <w:ind w:left="460"/>
        <w:rPr>
          <w:rFonts w:ascii="PingFang SC" w:hAnsi="PingFang SC" w:eastAsia="PingFang SC" w:cs="PingFang SC"/>
          <w:sz w:val="21"/>
          <w:szCs w:val="21"/>
        </w:rPr>
      </w:pPr>
      <w:r>
        <w:rPr>
          <w:rFonts w:ascii="PingFang SC" w:hAnsi="PingFang SC" w:eastAsia="PingFang SC" w:cs="PingFang SC"/>
          <w:spacing w:val="-1"/>
          <w:sz w:val="21"/>
          <w:szCs w:val="21"/>
        </w:rPr>
        <w:t>这一层包扎材料同样应该无菌。</w:t>
      </w:r>
    </w:p>
    <w:p w14:paraId="489B4955">
      <w:pPr>
        <w:pStyle w:val="2"/>
        <w:spacing w:line="266" w:lineRule="auto"/>
      </w:pPr>
    </w:p>
    <w:p w14:paraId="5C24CE40">
      <w:pPr>
        <w:spacing w:before="96" w:line="184" w:lineRule="auto"/>
        <w:ind w:left="459"/>
        <w:rPr>
          <w:rFonts w:ascii="PingFang SC" w:hAnsi="PingFang SC" w:eastAsia="PingFang SC" w:cs="PingFang SC"/>
          <w:sz w:val="21"/>
          <w:szCs w:val="21"/>
        </w:rPr>
      </w:pPr>
      <w:r>
        <w:rPr>
          <w:rFonts w:ascii="PingFang SC" w:hAnsi="PingFang SC" w:eastAsia="PingFang SC" w:cs="PingFang SC"/>
          <w:b/>
          <w:bCs/>
          <w:spacing w:val="-5"/>
          <w:sz w:val="21"/>
          <w:szCs w:val="21"/>
        </w:rPr>
        <w:t>4，无纺纱布整个包起来</w:t>
      </w:r>
    </w:p>
    <w:p w14:paraId="4DB062AF">
      <w:pPr>
        <w:spacing w:before="44" w:line="176" w:lineRule="auto"/>
        <w:ind w:left="46" w:right="47" w:firstLine="414"/>
        <w:rPr>
          <w:rFonts w:ascii="PingFang SC" w:hAnsi="PingFang SC" w:eastAsia="PingFang SC" w:cs="PingFang SC"/>
          <w:sz w:val="21"/>
          <w:szCs w:val="21"/>
        </w:rPr>
      </w:pPr>
      <w:r>
        <w:rPr>
          <w:rFonts w:ascii="PingFang SC" w:hAnsi="PingFang SC" w:eastAsia="PingFang SC" w:cs="PingFang SC"/>
          <w:spacing w:val="-3"/>
          <w:sz w:val="21"/>
          <w:szCs w:val="21"/>
        </w:rPr>
        <w:t>使用无纺纱布主要是因为它软，还可以随着关节的运动拉伸。省</w:t>
      </w:r>
      <w:r>
        <w:rPr>
          <w:rFonts w:ascii="PingFang SC" w:hAnsi="PingFang SC" w:eastAsia="PingFang SC" w:cs="PingFang SC"/>
          <w:spacing w:val="14"/>
          <w:sz w:val="21"/>
          <w:szCs w:val="21"/>
        </w:rPr>
        <w:t xml:space="preserve"> </w:t>
      </w:r>
      <w:r>
        <w:rPr>
          <w:rFonts w:ascii="PingFang SC" w:hAnsi="PingFang SC" w:eastAsia="PingFang SC" w:cs="PingFang SC"/>
          <w:spacing w:val="-2"/>
          <w:sz w:val="21"/>
          <w:szCs w:val="21"/>
        </w:rPr>
        <w:t>略这一步，直接用卷纱布固定也可以。</w:t>
      </w:r>
    </w:p>
    <w:p w14:paraId="5FBD92F4">
      <w:pPr>
        <w:spacing w:before="15" w:line="2684" w:lineRule="exact"/>
        <w:ind w:firstLine="876"/>
      </w:pPr>
      <w:r>
        <w:rPr>
          <w:position w:val="-53"/>
        </w:rPr>
        <w:drawing>
          <wp:inline distT="0" distB="0" distL="0" distR="0">
            <wp:extent cx="2879725" cy="1703705"/>
            <wp:effectExtent l="0" t="0" r="0" b="0"/>
            <wp:docPr id="138" name="IM 138"/>
            <wp:cNvGraphicFramePr/>
            <a:graphic xmlns:a="http://schemas.openxmlformats.org/drawingml/2006/main">
              <a:graphicData uri="http://schemas.openxmlformats.org/drawingml/2006/picture">
                <pic:pic xmlns:pic="http://schemas.openxmlformats.org/drawingml/2006/picture">
                  <pic:nvPicPr>
                    <pic:cNvPr id="138" name="IM 138"/>
                    <pic:cNvPicPr/>
                  </pic:nvPicPr>
                  <pic:blipFill>
                    <a:blip r:embed="rId203"/>
                    <a:stretch>
                      <a:fillRect/>
                    </a:stretch>
                  </pic:blipFill>
                  <pic:spPr>
                    <a:xfrm>
                      <a:off x="0" y="0"/>
                      <a:ext cx="2879725" cy="1704339"/>
                    </a:xfrm>
                    <a:prstGeom prst="rect">
                      <a:avLst/>
                    </a:prstGeom>
                  </pic:spPr>
                </pic:pic>
              </a:graphicData>
            </a:graphic>
          </wp:inline>
        </w:drawing>
      </w:r>
    </w:p>
    <w:p w14:paraId="0DCF82D6">
      <w:pPr>
        <w:spacing w:line="2684" w:lineRule="exact"/>
        <w:sectPr>
          <w:headerReference r:id="rId68" w:type="default"/>
          <w:footerReference r:id="rId69" w:type="default"/>
          <w:pgSz w:w="8391" w:h="11909"/>
          <w:pgMar w:top="883" w:right="1019" w:bottom="937" w:left="1051" w:header="869" w:footer="716" w:gutter="0"/>
          <w:cols w:space="720" w:num="1"/>
        </w:sectPr>
      </w:pPr>
    </w:p>
    <w:p w14:paraId="2C5AE36B">
      <w:pPr>
        <w:pStyle w:val="2"/>
        <w:spacing w:line="320" w:lineRule="auto"/>
      </w:pPr>
    </w:p>
    <w:p w14:paraId="63D9DFAA">
      <w:pPr>
        <w:spacing w:before="96" w:line="184" w:lineRule="auto"/>
        <w:ind w:left="464"/>
        <w:rPr>
          <w:rFonts w:ascii="PingFang SC" w:hAnsi="PingFang SC" w:eastAsia="PingFang SC" w:cs="PingFang SC"/>
          <w:sz w:val="21"/>
          <w:szCs w:val="21"/>
        </w:rPr>
      </w:pPr>
      <w:r>
        <w:rPr>
          <w:rFonts w:ascii="PingFang SC" w:hAnsi="PingFang SC" w:eastAsia="PingFang SC" w:cs="PingFang SC"/>
          <w:b/>
          <w:bCs/>
          <w:spacing w:val="-8"/>
          <w:sz w:val="21"/>
          <w:szCs w:val="21"/>
        </w:rPr>
        <w:t>5，卷纱布固定</w:t>
      </w:r>
    </w:p>
    <w:p w14:paraId="479B995C">
      <w:pPr>
        <w:spacing w:before="15" w:line="2012" w:lineRule="exact"/>
        <w:ind w:firstLine="876"/>
      </w:pPr>
      <w:r>
        <w:rPr>
          <w:position w:val="-40"/>
        </w:rPr>
        <w:drawing>
          <wp:inline distT="0" distB="0" distL="0" distR="0">
            <wp:extent cx="2879090" cy="1277620"/>
            <wp:effectExtent l="0" t="0" r="0" b="0"/>
            <wp:docPr id="140" name="IM 140"/>
            <wp:cNvGraphicFramePr/>
            <a:graphic xmlns:a="http://schemas.openxmlformats.org/drawingml/2006/main">
              <a:graphicData uri="http://schemas.openxmlformats.org/drawingml/2006/picture">
                <pic:pic xmlns:pic="http://schemas.openxmlformats.org/drawingml/2006/picture">
                  <pic:nvPicPr>
                    <pic:cNvPr id="140" name="IM 140"/>
                    <pic:cNvPicPr/>
                  </pic:nvPicPr>
                  <pic:blipFill>
                    <a:blip r:embed="rId204"/>
                    <a:stretch>
                      <a:fillRect/>
                    </a:stretch>
                  </pic:blipFill>
                  <pic:spPr>
                    <a:xfrm>
                      <a:off x="0" y="0"/>
                      <a:ext cx="2879344" cy="1277620"/>
                    </a:xfrm>
                    <a:prstGeom prst="rect">
                      <a:avLst/>
                    </a:prstGeom>
                  </pic:spPr>
                </pic:pic>
              </a:graphicData>
            </a:graphic>
          </wp:inline>
        </w:drawing>
      </w:r>
    </w:p>
    <w:p w14:paraId="6F7F796C">
      <w:pPr>
        <w:spacing w:before="89" w:line="192" w:lineRule="auto"/>
        <w:ind w:left="2624"/>
        <w:rPr>
          <w:rFonts w:ascii="PingFang SC" w:hAnsi="PingFang SC" w:eastAsia="PingFang SC" w:cs="PingFang SC"/>
          <w:sz w:val="21"/>
          <w:szCs w:val="21"/>
        </w:rPr>
      </w:pPr>
      <w:r>
        <w:rPr>
          <w:rFonts w:ascii="PingFang SC" w:hAnsi="PingFang SC" w:eastAsia="PingFang SC" w:cs="PingFang SC"/>
          <w:spacing w:val="-1"/>
          <w:sz w:val="21"/>
          <w:szCs w:val="21"/>
        </w:rPr>
        <w:t>普通纱布卷</w:t>
      </w:r>
    </w:p>
    <w:p w14:paraId="5DBF2BA0">
      <w:pPr>
        <w:spacing w:line="2523" w:lineRule="exact"/>
        <w:ind w:firstLine="876"/>
      </w:pPr>
      <w:r>
        <w:rPr>
          <w:position w:val="-50"/>
        </w:rPr>
        <w:drawing>
          <wp:inline distT="0" distB="0" distL="0" distR="0">
            <wp:extent cx="2879090" cy="1601470"/>
            <wp:effectExtent l="0" t="0" r="0" b="0"/>
            <wp:docPr id="142" name="IM 142"/>
            <wp:cNvGraphicFramePr/>
            <a:graphic xmlns:a="http://schemas.openxmlformats.org/drawingml/2006/main">
              <a:graphicData uri="http://schemas.openxmlformats.org/drawingml/2006/picture">
                <pic:pic xmlns:pic="http://schemas.openxmlformats.org/drawingml/2006/picture">
                  <pic:nvPicPr>
                    <pic:cNvPr id="142" name="IM 142"/>
                    <pic:cNvPicPr/>
                  </pic:nvPicPr>
                  <pic:blipFill>
                    <a:blip r:embed="rId205"/>
                    <a:stretch>
                      <a:fillRect/>
                    </a:stretch>
                  </pic:blipFill>
                  <pic:spPr>
                    <a:xfrm>
                      <a:off x="0" y="0"/>
                      <a:ext cx="2879598" cy="1602104"/>
                    </a:xfrm>
                    <a:prstGeom prst="rect">
                      <a:avLst/>
                    </a:prstGeom>
                  </pic:spPr>
                </pic:pic>
              </a:graphicData>
            </a:graphic>
          </wp:inline>
        </w:drawing>
      </w:r>
    </w:p>
    <w:p w14:paraId="6766BA47">
      <w:pPr>
        <w:spacing w:before="90" w:line="192" w:lineRule="auto"/>
        <w:ind w:left="2629"/>
        <w:rPr>
          <w:rFonts w:ascii="PingFang SC" w:hAnsi="PingFang SC" w:eastAsia="PingFang SC" w:cs="PingFang SC"/>
          <w:sz w:val="21"/>
          <w:szCs w:val="21"/>
        </w:rPr>
      </w:pPr>
      <w:r>
        <w:rPr>
          <w:rFonts w:ascii="PingFang SC" w:hAnsi="PingFang SC" w:eastAsia="PingFang SC" w:cs="PingFang SC"/>
          <w:spacing w:val="-1"/>
          <w:sz w:val="21"/>
          <w:szCs w:val="21"/>
        </w:rPr>
        <w:t>弹性纱布卷</w:t>
      </w:r>
    </w:p>
    <w:p w14:paraId="0EED2CD7">
      <w:pPr>
        <w:spacing w:before="31" w:line="184" w:lineRule="auto"/>
        <w:ind w:left="461"/>
        <w:rPr>
          <w:rFonts w:ascii="PingFang SC" w:hAnsi="PingFang SC" w:eastAsia="PingFang SC" w:cs="PingFang SC"/>
          <w:sz w:val="21"/>
          <w:szCs w:val="21"/>
        </w:rPr>
      </w:pPr>
      <w:r>
        <w:rPr>
          <w:rFonts w:ascii="PingFang SC" w:hAnsi="PingFang SC" w:eastAsia="PingFang SC" w:cs="PingFang SC"/>
          <w:spacing w:val="-2"/>
          <w:sz w:val="21"/>
          <w:szCs w:val="21"/>
        </w:rPr>
        <w:t>现在国内可以买到弹性纱布，</w:t>
      </w:r>
      <w:r>
        <w:rPr>
          <w:rFonts w:ascii="PingFang SC" w:hAnsi="PingFang SC" w:eastAsia="PingFang SC" w:cs="PingFang SC"/>
          <w:spacing w:val="-42"/>
          <w:sz w:val="21"/>
          <w:szCs w:val="21"/>
        </w:rPr>
        <w:t xml:space="preserve"> </w:t>
      </w:r>
      <w:r>
        <w:rPr>
          <w:rFonts w:ascii="PingFang SC" w:hAnsi="PingFang SC" w:eastAsia="PingFang SC" w:cs="PingFang SC"/>
          <w:spacing w:val="-2"/>
          <w:sz w:val="21"/>
          <w:szCs w:val="21"/>
        </w:rPr>
        <w:t>比普通纱布卷包扎的更服贴。</w:t>
      </w:r>
    </w:p>
    <w:p w14:paraId="63464970">
      <w:pPr>
        <w:pStyle w:val="2"/>
        <w:spacing w:line="277" w:lineRule="auto"/>
      </w:pPr>
    </w:p>
    <w:p w14:paraId="0762FE52">
      <w:pPr>
        <w:spacing w:before="96" w:line="184" w:lineRule="auto"/>
        <w:ind w:left="461"/>
        <w:rPr>
          <w:rFonts w:ascii="PingFang SC" w:hAnsi="PingFang SC" w:eastAsia="PingFang SC" w:cs="PingFang SC"/>
          <w:sz w:val="21"/>
          <w:szCs w:val="21"/>
        </w:rPr>
      </w:pPr>
      <w:r>
        <w:rPr>
          <w:rFonts w:ascii="PingFang SC" w:hAnsi="PingFang SC" w:eastAsia="PingFang SC" w:cs="PingFang SC"/>
          <w:b/>
          <w:bCs/>
          <w:spacing w:val="-6"/>
          <w:sz w:val="21"/>
          <w:szCs w:val="21"/>
        </w:rPr>
        <w:t>6，</w:t>
      </w:r>
      <w:r>
        <w:rPr>
          <w:rFonts w:ascii="PingFang SC" w:hAnsi="PingFang SC" w:eastAsia="PingFang SC" w:cs="PingFang SC"/>
          <w:spacing w:val="-43"/>
          <w:sz w:val="21"/>
          <w:szCs w:val="21"/>
        </w:rPr>
        <w:t xml:space="preserve"> </w:t>
      </w:r>
      <w:r>
        <w:rPr>
          <w:rFonts w:ascii="PingFang SC" w:hAnsi="PingFang SC" w:eastAsia="PingFang SC" w:cs="PingFang SC"/>
          <w:b/>
          <w:bCs/>
          <w:spacing w:val="-6"/>
          <w:sz w:val="21"/>
          <w:szCs w:val="21"/>
        </w:rPr>
        <w:t>网状弹性绷带束在外面</w:t>
      </w:r>
    </w:p>
    <w:p w14:paraId="7306175A">
      <w:pPr>
        <w:spacing w:before="12" w:line="1884" w:lineRule="exact"/>
        <w:ind w:firstLine="876"/>
      </w:pPr>
      <w:r>
        <w:rPr>
          <w:position w:val="-37"/>
        </w:rPr>
        <w:drawing>
          <wp:inline distT="0" distB="0" distL="0" distR="0">
            <wp:extent cx="2879725" cy="1195705"/>
            <wp:effectExtent l="0" t="0" r="0" b="0"/>
            <wp:docPr id="144" name="IM 144"/>
            <wp:cNvGraphicFramePr/>
            <a:graphic xmlns:a="http://schemas.openxmlformats.org/drawingml/2006/main">
              <a:graphicData uri="http://schemas.openxmlformats.org/drawingml/2006/picture">
                <pic:pic xmlns:pic="http://schemas.openxmlformats.org/drawingml/2006/picture">
                  <pic:nvPicPr>
                    <pic:cNvPr id="144" name="IM 144"/>
                    <pic:cNvPicPr/>
                  </pic:nvPicPr>
                  <pic:blipFill>
                    <a:blip r:embed="rId206"/>
                    <a:stretch>
                      <a:fillRect/>
                    </a:stretch>
                  </pic:blipFill>
                  <pic:spPr>
                    <a:xfrm>
                      <a:off x="0" y="0"/>
                      <a:ext cx="2879725" cy="1196339"/>
                    </a:xfrm>
                    <a:prstGeom prst="rect">
                      <a:avLst/>
                    </a:prstGeom>
                  </pic:spPr>
                </pic:pic>
              </a:graphicData>
            </a:graphic>
          </wp:inline>
        </w:drawing>
      </w:r>
    </w:p>
    <w:p w14:paraId="2597CF59">
      <w:pPr>
        <w:spacing w:before="93" w:line="181" w:lineRule="auto"/>
        <w:ind w:left="37" w:firstLine="423"/>
        <w:rPr>
          <w:rFonts w:ascii="PingFang SC" w:hAnsi="PingFang SC" w:eastAsia="PingFang SC" w:cs="PingFang SC"/>
          <w:sz w:val="21"/>
          <w:szCs w:val="21"/>
        </w:rPr>
      </w:pPr>
      <w:r>
        <w:rPr>
          <w:rFonts w:ascii="PingFang SC" w:hAnsi="PingFang SC" w:eastAsia="PingFang SC" w:cs="PingFang SC"/>
          <w:sz w:val="21"/>
          <w:szCs w:val="21"/>
        </w:rPr>
        <w:t>使用网状弹性绷带可以很好地维持内部各层敷料不</w:t>
      </w:r>
      <w:r>
        <w:rPr>
          <w:rFonts w:ascii="PingFang SC" w:hAnsi="PingFang SC" w:eastAsia="PingFang SC" w:cs="PingFang SC"/>
          <w:spacing w:val="-1"/>
          <w:sz w:val="21"/>
          <w:szCs w:val="21"/>
        </w:rPr>
        <w:t>移动不脱落。</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看起来也比较美观。</w:t>
      </w:r>
    </w:p>
    <w:p w14:paraId="5CBD01C9">
      <w:pPr>
        <w:spacing w:line="181" w:lineRule="auto"/>
        <w:rPr>
          <w:rFonts w:ascii="PingFang SC" w:hAnsi="PingFang SC" w:eastAsia="PingFang SC" w:cs="PingFang SC"/>
          <w:sz w:val="21"/>
          <w:szCs w:val="21"/>
        </w:rPr>
        <w:sectPr>
          <w:headerReference r:id="rId70" w:type="default"/>
          <w:footerReference r:id="rId71" w:type="default"/>
          <w:pgSz w:w="8391" w:h="11909"/>
          <w:pgMar w:top="883" w:right="1002" w:bottom="937" w:left="1051" w:header="869" w:footer="716" w:gutter="0"/>
          <w:cols w:space="720" w:num="1"/>
        </w:sectPr>
      </w:pPr>
    </w:p>
    <w:p w14:paraId="7D25D6FF">
      <w:pPr>
        <w:pStyle w:val="2"/>
        <w:spacing w:line="320" w:lineRule="auto"/>
      </w:pPr>
    </w:p>
    <w:p w14:paraId="1A0F6AC8">
      <w:pPr>
        <w:spacing w:before="96" w:line="184" w:lineRule="auto"/>
        <w:ind w:left="464"/>
        <w:rPr>
          <w:rFonts w:ascii="PingFang SC" w:hAnsi="PingFang SC" w:eastAsia="PingFang SC" w:cs="PingFang SC"/>
          <w:sz w:val="21"/>
          <w:szCs w:val="21"/>
        </w:rPr>
      </w:pPr>
      <w:r>
        <w:rPr>
          <w:rFonts w:ascii="PingFang SC" w:hAnsi="PingFang SC" w:eastAsia="PingFang SC" w:cs="PingFang SC"/>
          <w:b/>
          <w:bCs/>
          <w:spacing w:val="-5"/>
          <w:sz w:val="21"/>
          <w:szCs w:val="21"/>
        </w:rPr>
        <w:t>7，其它可参考的护理图片</w:t>
      </w:r>
    </w:p>
    <w:p w14:paraId="62D41253">
      <w:pPr>
        <w:spacing w:before="15" w:line="2585" w:lineRule="exact"/>
        <w:ind w:firstLine="876"/>
      </w:pPr>
      <w:r>
        <w:rPr>
          <w:position w:val="-51"/>
        </w:rPr>
        <w:drawing>
          <wp:inline distT="0" distB="0" distL="0" distR="0">
            <wp:extent cx="2879090" cy="1640840"/>
            <wp:effectExtent l="0" t="0" r="0" b="0"/>
            <wp:docPr id="146" name="IM 146"/>
            <wp:cNvGraphicFramePr/>
            <a:graphic xmlns:a="http://schemas.openxmlformats.org/drawingml/2006/main">
              <a:graphicData uri="http://schemas.openxmlformats.org/drawingml/2006/picture">
                <pic:pic xmlns:pic="http://schemas.openxmlformats.org/drawingml/2006/picture">
                  <pic:nvPicPr>
                    <pic:cNvPr id="146" name="IM 146"/>
                    <pic:cNvPicPr/>
                  </pic:nvPicPr>
                  <pic:blipFill>
                    <a:blip r:embed="rId207"/>
                    <a:stretch>
                      <a:fillRect/>
                    </a:stretch>
                  </pic:blipFill>
                  <pic:spPr>
                    <a:xfrm>
                      <a:off x="0" y="0"/>
                      <a:ext cx="2879598" cy="1641347"/>
                    </a:xfrm>
                    <a:prstGeom prst="rect">
                      <a:avLst/>
                    </a:prstGeom>
                  </pic:spPr>
                </pic:pic>
              </a:graphicData>
            </a:graphic>
          </wp:inline>
        </w:drawing>
      </w:r>
    </w:p>
    <w:p w14:paraId="105A94FD">
      <w:pPr>
        <w:spacing w:before="88" w:line="178" w:lineRule="auto"/>
        <w:ind w:left="37" w:right="49" w:firstLine="421"/>
        <w:rPr>
          <w:rFonts w:ascii="PingFang SC" w:hAnsi="PingFang SC" w:eastAsia="PingFang SC" w:cs="PingFang SC"/>
          <w:sz w:val="21"/>
          <w:szCs w:val="21"/>
        </w:rPr>
      </w:pPr>
      <w:r>
        <w:rPr>
          <w:rFonts w:ascii="PingFang SC" w:hAnsi="PingFang SC" w:eastAsia="PingFang SC" w:cs="PingFang SC"/>
          <w:spacing w:val="-3"/>
          <w:sz w:val="21"/>
          <w:szCs w:val="21"/>
        </w:rPr>
        <w:t>褶皱部位貌似只有薄型美皮康比较容易贴在伤口上。可以在周围</w:t>
      </w:r>
      <w:r>
        <w:rPr>
          <w:rFonts w:ascii="PingFang SC" w:hAnsi="PingFang SC" w:eastAsia="PingFang SC" w:cs="PingFang SC"/>
          <w:spacing w:val="14"/>
          <w:sz w:val="21"/>
          <w:szCs w:val="21"/>
        </w:rPr>
        <w:t xml:space="preserve"> </w:t>
      </w:r>
      <w:r>
        <w:rPr>
          <w:rFonts w:ascii="PingFang SC" w:hAnsi="PingFang SC" w:eastAsia="PingFang SC" w:cs="PingFang SC"/>
          <w:spacing w:val="-1"/>
          <w:sz w:val="21"/>
          <w:szCs w:val="21"/>
        </w:rPr>
        <w:t>剪几下，使薄型美皮康更服帖。</w:t>
      </w:r>
    </w:p>
    <w:p w14:paraId="459DE0B0">
      <w:pPr>
        <w:spacing w:before="42" w:line="175" w:lineRule="auto"/>
        <w:ind w:left="37" w:firstLine="421"/>
        <w:jc w:val="both"/>
        <w:rPr>
          <w:rFonts w:ascii="PingFang SC" w:hAnsi="PingFang SC" w:eastAsia="PingFang SC" w:cs="PingFang SC"/>
          <w:sz w:val="21"/>
          <w:szCs w:val="21"/>
        </w:rPr>
      </w:pPr>
      <w:r>
        <w:rPr>
          <w:rFonts w:ascii="PingFang SC" w:hAnsi="PingFang SC" w:eastAsia="PingFang SC" w:cs="PingFang SC"/>
          <w:spacing w:val="-1"/>
          <w:sz w:val="21"/>
          <w:szCs w:val="21"/>
        </w:rPr>
        <w:t>在薄型美皮康特别不容易固定同时又不方便在外面包扎的地方，</w:t>
      </w:r>
      <w:r>
        <w:rPr>
          <w:rFonts w:ascii="PingFang SC" w:hAnsi="PingFang SC" w:eastAsia="PingFang SC" w:cs="PingFang SC"/>
          <w:spacing w:val="7"/>
          <w:sz w:val="21"/>
          <w:szCs w:val="21"/>
        </w:rPr>
        <w:t xml:space="preserve"> </w:t>
      </w:r>
      <w:r>
        <w:rPr>
          <w:rFonts w:ascii="PingFang SC" w:hAnsi="PingFang SC" w:eastAsia="PingFang SC" w:cs="PingFang SC"/>
          <w:spacing w:val="-3"/>
          <w:sz w:val="21"/>
          <w:szCs w:val="21"/>
        </w:rPr>
        <w:t>有时我们选择贴胶带。拆除时可以在胶带上涂凡士林浸一会儿。还可</w:t>
      </w:r>
      <w:r>
        <w:rPr>
          <w:rFonts w:ascii="PingFang SC" w:hAnsi="PingFang SC" w:eastAsia="PingFang SC" w:cs="PingFang SC"/>
          <w:spacing w:val="9"/>
          <w:sz w:val="21"/>
          <w:szCs w:val="21"/>
        </w:rPr>
        <w:t xml:space="preserve">  </w:t>
      </w:r>
      <w:r>
        <w:rPr>
          <w:rFonts w:ascii="PingFang SC" w:hAnsi="PingFang SC" w:eastAsia="PingFang SC" w:cs="PingFang SC"/>
          <w:spacing w:val="-2"/>
          <w:sz w:val="21"/>
          <w:szCs w:val="21"/>
        </w:rPr>
        <w:t>以使用去胶喷剂，效果更好。</w:t>
      </w:r>
    </w:p>
    <w:p w14:paraId="48D7EB76">
      <w:pPr>
        <w:spacing w:before="44" w:line="176" w:lineRule="auto"/>
        <w:ind w:left="36" w:right="47" w:firstLine="427"/>
        <w:rPr>
          <w:rFonts w:ascii="PingFang SC" w:hAnsi="PingFang SC" w:eastAsia="PingFang SC" w:cs="PingFang SC"/>
          <w:sz w:val="21"/>
          <w:szCs w:val="21"/>
        </w:rPr>
      </w:pPr>
      <w:r>
        <w:rPr>
          <w:rFonts w:ascii="PingFang SC" w:hAnsi="PingFang SC" w:eastAsia="PingFang SC" w:cs="PingFang SC"/>
          <w:spacing w:val="-3"/>
          <w:sz w:val="21"/>
          <w:szCs w:val="21"/>
        </w:rPr>
        <w:t>也可以使用有边薄型美皮康，这时就不需要再使用胶带了。但有</w:t>
      </w:r>
      <w:r>
        <w:rPr>
          <w:rFonts w:ascii="PingFang SC" w:hAnsi="PingFang SC" w:eastAsia="PingFang SC" w:cs="PingFang SC"/>
          <w:spacing w:val="10"/>
          <w:sz w:val="21"/>
          <w:szCs w:val="21"/>
        </w:rPr>
        <w:t xml:space="preserve"> </w:t>
      </w:r>
      <w:r>
        <w:rPr>
          <w:rFonts w:ascii="PingFang SC" w:hAnsi="PingFang SC" w:eastAsia="PingFang SC" w:cs="PingFang SC"/>
          <w:spacing w:val="-1"/>
          <w:sz w:val="21"/>
          <w:szCs w:val="21"/>
        </w:rPr>
        <w:t>边薄型美皮康不方便裁剪，必须直接使用合适大小的型号。</w:t>
      </w:r>
    </w:p>
    <w:p w14:paraId="4AD10B97">
      <w:pPr>
        <w:spacing w:before="16" w:line="2926" w:lineRule="exact"/>
        <w:ind w:firstLine="678"/>
      </w:pPr>
      <w:r>
        <w:rPr>
          <w:position w:val="-58"/>
        </w:rPr>
        <w:drawing>
          <wp:inline distT="0" distB="0" distL="0" distR="0">
            <wp:extent cx="3130550" cy="1858010"/>
            <wp:effectExtent l="0" t="0" r="0" b="0"/>
            <wp:docPr id="148" name="IM 148"/>
            <wp:cNvGraphicFramePr/>
            <a:graphic xmlns:a="http://schemas.openxmlformats.org/drawingml/2006/main">
              <a:graphicData uri="http://schemas.openxmlformats.org/drawingml/2006/picture">
                <pic:pic xmlns:pic="http://schemas.openxmlformats.org/drawingml/2006/picture">
                  <pic:nvPicPr>
                    <pic:cNvPr id="148" name="IM 148"/>
                    <pic:cNvPicPr/>
                  </pic:nvPicPr>
                  <pic:blipFill>
                    <a:blip r:embed="rId208"/>
                    <a:stretch>
                      <a:fillRect/>
                    </a:stretch>
                  </pic:blipFill>
                  <pic:spPr>
                    <a:xfrm>
                      <a:off x="0" y="0"/>
                      <a:ext cx="3131057" cy="1858010"/>
                    </a:xfrm>
                    <a:prstGeom prst="rect">
                      <a:avLst/>
                    </a:prstGeom>
                  </pic:spPr>
                </pic:pic>
              </a:graphicData>
            </a:graphic>
          </wp:inline>
        </w:drawing>
      </w:r>
    </w:p>
    <w:p w14:paraId="371F8EFD">
      <w:pPr>
        <w:spacing w:line="2926" w:lineRule="exact"/>
        <w:sectPr>
          <w:headerReference r:id="rId72" w:type="default"/>
          <w:footerReference r:id="rId73" w:type="default"/>
          <w:pgSz w:w="8391" w:h="11909"/>
          <w:pgMar w:top="883" w:right="1019" w:bottom="937" w:left="1051" w:header="869" w:footer="716" w:gutter="0"/>
          <w:cols w:space="720" w:num="1"/>
        </w:sectPr>
      </w:pPr>
    </w:p>
    <w:p w14:paraId="3C75CB8B">
      <w:pPr>
        <w:pStyle w:val="2"/>
        <w:spacing w:line="390" w:lineRule="auto"/>
      </w:pPr>
    </w:p>
    <w:p w14:paraId="79BC110F">
      <w:pPr>
        <w:spacing w:line="6254" w:lineRule="exact"/>
        <w:ind w:firstLine="542"/>
      </w:pPr>
      <w:r>
        <w:rPr>
          <w:position w:val="-125"/>
        </w:rPr>
        <w:drawing>
          <wp:inline distT="0" distB="0" distL="0" distR="0">
            <wp:extent cx="3303270" cy="3971290"/>
            <wp:effectExtent l="0" t="0" r="0" b="0"/>
            <wp:docPr id="150" name="IM 150"/>
            <wp:cNvGraphicFramePr/>
            <a:graphic xmlns:a="http://schemas.openxmlformats.org/drawingml/2006/main">
              <a:graphicData uri="http://schemas.openxmlformats.org/drawingml/2006/picture">
                <pic:pic xmlns:pic="http://schemas.openxmlformats.org/drawingml/2006/picture">
                  <pic:nvPicPr>
                    <pic:cNvPr id="150" name="IM 150"/>
                    <pic:cNvPicPr/>
                  </pic:nvPicPr>
                  <pic:blipFill>
                    <a:blip r:embed="rId209"/>
                    <a:stretch>
                      <a:fillRect/>
                    </a:stretch>
                  </pic:blipFill>
                  <pic:spPr>
                    <a:xfrm>
                      <a:off x="0" y="0"/>
                      <a:ext cx="3303524" cy="3971416"/>
                    </a:xfrm>
                    <a:prstGeom prst="rect">
                      <a:avLst/>
                    </a:prstGeom>
                  </pic:spPr>
                </pic:pic>
              </a:graphicData>
            </a:graphic>
          </wp:inline>
        </w:drawing>
      </w:r>
    </w:p>
    <w:p w14:paraId="3BABCCCF">
      <w:pPr>
        <w:spacing w:before="91" w:line="177" w:lineRule="auto"/>
        <w:ind w:left="36" w:right="22" w:firstLine="424"/>
        <w:jc w:val="both"/>
        <w:rPr>
          <w:rFonts w:ascii="PingFang SC" w:hAnsi="PingFang SC" w:eastAsia="PingFang SC" w:cs="PingFang SC"/>
          <w:sz w:val="21"/>
          <w:szCs w:val="21"/>
        </w:rPr>
      </w:pPr>
      <w:r>
        <w:rPr>
          <w:rFonts w:ascii="PingFang SC" w:hAnsi="PingFang SC" w:eastAsia="PingFang SC" w:cs="PingFang SC"/>
          <w:spacing w:val="-3"/>
          <w:sz w:val="21"/>
          <w:szCs w:val="21"/>
        </w:rPr>
        <w:t>有时候如果把疱中的水完全挤干，就不会再积水了。但用药棉很</w:t>
      </w:r>
      <w:r>
        <w:rPr>
          <w:rFonts w:ascii="PingFang SC" w:hAnsi="PingFang SC" w:eastAsia="PingFang SC" w:cs="PingFang SC"/>
          <w:spacing w:val="11"/>
          <w:sz w:val="21"/>
          <w:szCs w:val="21"/>
        </w:rPr>
        <w:t xml:space="preserve"> </w:t>
      </w:r>
      <w:r>
        <w:rPr>
          <w:rFonts w:ascii="PingFang SC" w:hAnsi="PingFang SC" w:eastAsia="PingFang SC" w:cs="PingFang SC"/>
          <w:spacing w:val="-3"/>
          <w:sz w:val="21"/>
          <w:szCs w:val="21"/>
        </w:rPr>
        <w:t>难完全挤干水，还可能推着水疱越来越大，这时候可以用一层纱布绷</w:t>
      </w:r>
      <w:r>
        <w:rPr>
          <w:rFonts w:ascii="PingFang SC" w:hAnsi="PingFang SC" w:eastAsia="PingFang SC" w:cs="PingFang SC"/>
          <w:spacing w:val="16"/>
          <w:sz w:val="21"/>
          <w:szCs w:val="21"/>
        </w:rPr>
        <w:t xml:space="preserve"> </w:t>
      </w:r>
      <w:r>
        <w:rPr>
          <w:rFonts w:ascii="PingFang SC" w:hAnsi="PingFang SC" w:eastAsia="PingFang SC" w:cs="PingFang SC"/>
          <w:spacing w:val="-3"/>
          <w:sz w:val="21"/>
          <w:szCs w:val="21"/>
        </w:rPr>
        <w:t>在水疱上把水挤干。</w:t>
      </w:r>
    </w:p>
    <w:p w14:paraId="2BA09DED">
      <w:pPr>
        <w:spacing w:line="177" w:lineRule="auto"/>
        <w:rPr>
          <w:rFonts w:ascii="PingFang SC" w:hAnsi="PingFang SC" w:eastAsia="PingFang SC" w:cs="PingFang SC"/>
          <w:sz w:val="21"/>
          <w:szCs w:val="21"/>
        </w:rPr>
        <w:sectPr>
          <w:headerReference r:id="rId74" w:type="default"/>
          <w:footerReference r:id="rId75" w:type="default"/>
          <w:pgSz w:w="8391" w:h="11909"/>
          <w:pgMar w:top="883" w:right="1047" w:bottom="937" w:left="1051" w:header="869" w:footer="716" w:gutter="0"/>
          <w:cols w:space="720" w:num="1"/>
        </w:sectPr>
      </w:pPr>
    </w:p>
    <w:p w14:paraId="08CD8B0F">
      <w:pPr>
        <w:pStyle w:val="2"/>
        <w:spacing w:line="390" w:lineRule="auto"/>
      </w:pPr>
    </w:p>
    <w:p w14:paraId="2335E52C">
      <w:pPr>
        <w:spacing w:line="3691" w:lineRule="exact"/>
        <w:ind w:firstLine="346"/>
      </w:pPr>
      <w:r>
        <w:rPr>
          <w:position w:val="-73"/>
        </w:rPr>
        <w:drawing>
          <wp:inline distT="0" distB="0" distL="0" distR="0">
            <wp:extent cx="3552825" cy="2343785"/>
            <wp:effectExtent l="0" t="0" r="0" b="0"/>
            <wp:docPr id="152" name="IM 152"/>
            <wp:cNvGraphicFramePr/>
            <a:graphic xmlns:a="http://schemas.openxmlformats.org/drawingml/2006/main">
              <a:graphicData uri="http://schemas.openxmlformats.org/drawingml/2006/picture">
                <pic:pic xmlns:pic="http://schemas.openxmlformats.org/drawingml/2006/picture">
                  <pic:nvPicPr>
                    <pic:cNvPr id="152" name="IM 152"/>
                    <pic:cNvPicPr/>
                  </pic:nvPicPr>
                  <pic:blipFill>
                    <a:blip r:embed="rId210"/>
                    <a:stretch>
                      <a:fillRect/>
                    </a:stretch>
                  </pic:blipFill>
                  <pic:spPr>
                    <a:xfrm>
                      <a:off x="0" y="0"/>
                      <a:ext cx="3552825" cy="2343911"/>
                    </a:xfrm>
                    <a:prstGeom prst="rect">
                      <a:avLst/>
                    </a:prstGeom>
                  </pic:spPr>
                </pic:pic>
              </a:graphicData>
            </a:graphic>
          </wp:inline>
        </w:drawing>
      </w:r>
    </w:p>
    <w:p w14:paraId="255C805C">
      <w:pPr>
        <w:pStyle w:val="2"/>
        <w:spacing w:line="327" w:lineRule="auto"/>
      </w:pPr>
    </w:p>
    <w:p w14:paraId="7C62C689">
      <w:pPr>
        <w:spacing w:before="96" w:line="192" w:lineRule="auto"/>
        <w:ind w:left="458"/>
        <w:rPr>
          <w:rFonts w:ascii="PingFang SC" w:hAnsi="PingFang SC" w:eastAsia="PingFang SC" w:cs="PingFang SC"/>
          <w:sz w:val="21"/>
          <w:szCs w:val="21"/>
        </w:rPr>
      </w:pPr>
      <w:r>
        <w:rPr>
          <w:rFonts w:ascii="PingFang SC" w:hAnsi="PingFang SC" w:eastAsia="PingFang SC" w:cs="PingFang SC"/>
          <w:spacing w:val="-1"/>
          <w:sz w:val="21"/>
          <w:szCs w:val="21"/>
        </w:rPr>
        <w:t>腋窝位置的包扎举例：</w:t>
      </w:r>
    </w:p>
    <w:p w14:paraId="5FA8189D">
      <w:pPr>
        <w:spacing w:line="4552" w:lineRule="exact"/>
        <w:ind w:firstLine="448"/>
      </w:pPr>
      <w:r>
        <w:rPr>
          <w:position w:val="-91"/>
        </w:rPr>
        <w:drawing>
          <wp:inline distT="0" distB="0" distL="0" distR="0">
            <wp:extent cx="3529965" cy="2890520"/>
            <wp:effectExtent l="0" t="0" r="0" b="0"/>
            <wp:docPr id="154" name="IM 154"/>
            <wp:cNvGraphicFramePr/>
            <a:graphic xmlns:a="http://schemas.openxmlformats.org/drawingml/2006/main">
              <a:graphicData uri="http://schemas.openxmlformats.org/drawingml/2006/picture">
                <pic:pic xmlns:pic="http://schemas.openxmlformats.org/drawingml/2006/picture">
                  <pic:nvPicPr>
                    <pic:cNvPr id="154" name="IM 154"/>
                    <pic:cNvPicPr/>
                  </pic:nvPicPr>
                  <pic:blipFill>
                    <a:blip r:embed="rId211"/>
                    <a:stretch>
                      <a:fillRect/>
                    </a:stretch>
                  </pic:blipFill>
                  <pic:spPr>
                    <a:xfrm>
                      <a:off x="0" y="0"/>
                      <a:ext cx="3530092" cy="2890520"/>
                    </a:xfrm>
                    <a:prstGeom prst="rect">
                      <a:avLst/>
                    </a:prstGeom>
                  </pic:spPr>
                </pic:pic>
              </a:graphicData>
            </a:graphic>
          </wp:inline>
        </w:drawing>
      </w:r>
    </w:p>
    <w:p w14:paraId="78A81F29">
      <w:pPr>
        <w:spacing w:line="4552" w:lineRule="exact"/>
        <w:sectPr>
          <w:footerReference r:id="rId76" w:type="default"/>
          <w:pgSz w:w="8391" w:h="11909"/>
          <w:pgMar w:top="883" w:right="1047" w:bottom="937" w:left="1051" w:header="869" w:footer="716" w:gutter="0"/>
          <w:cols w:space="720" w:num="1"/>
        </w:sectPr>
      </w:pPr>
    </w:p>
    <w:p w14:paraId="22E69FB2">
      <w:pPr>
        <w:pStyle w:val="2"/>
        <w:spacing w:line="390" w:lineRule="auto"/>
      </w:pPr>
    </w:p>
    <w:p w14:paraId="1EC99015">
      <w:pPr>
        <w:spacing w:line="2323" w:lineRule="exact"/>
        <w:ind w:firstLine="3118"/>
      </w:pPr>
      <w:r>
        <w:drawing>
          <wp:anchor distT="0" distB="0" distL="0" distR="0" simplePos="0" relativeHeight="251707392" behindDoc="0" locked="0" layoutInCell="1" allowOverlap="1">
            <wp:simplePos x="0" y="0"/>
            <wp:positionH relativeFrom="column">
              <wp:posOffset>162560</wp:posOffset>
            </wp:positionH>
            <wp:positionV relativeFrom="paragraph">
              <wp:posOffset>0</wp:posOffset>
            </wp:positionV>
            <wp:extent cx="1750695" cy="1475105"/>
            <wp:effectExtent l="0" t="0" r="0" b="0"/>
            <wp:wrapNone/>
            <wp:docPr id="156" name="IM 156"/>
            <wp:cNvGraphicFramePr/>
            <a:graphic xmlns:a="http://schemas.openxmlformats.org/drawingml/2006/main">
              <a:graphicData uri="http://schemas.openxmlformats.org/drawingml/2006/picture">
                <pic:pic xmlns:pic="http://schemas.openxmlformats.org/drawingml/2006/picture">
                  <pic:nvPicPr>
                    <pic:cNvPr id="156" name="IM 156"/>
                    <pic:cNvPicPr/>
                  </pic:nvPicPr>
                  <pic:blipFill>
                    <a:blip r:embed="rId212"/>
                    <a:stretch>
                      <a:fillRect/>
                    </a:stretch>
                  </pic:blipFill>
                  <pic:spPr>
                    <a:xfrm>
                      <a:off x="0" y="0"/>
                      <a:ext cx="1750695" cy="1475231"/>
                    </a:xfrm>
                    <a:prstGeom prst="rect">
                      <a:avLst/>
                    </a:prstGeom>
                  </pic:spPr>
                </pic:pic>
              </a:graphicData>
            </a:graphic>
          </wp:anchor>
        </w:drawing>
      </w:r>
      <w:r>
        <w:rPr>
          <w:position w:val="-46"/>
        </w:rPr>
        <w:drawing>
          <wp:inline distT="0" distB="0" distL="0" distR="0">
            <wp:extent cx="1848485" cy="1475105"/>
            <wp:effectExtent l="0" t="0" r="0" b="0"/>
            <wp:docPr id="158" name="IM 158"/>
            <wp:cNvGraphicFramePr/>
            <a:graphic xmlns:a="http://schemas.openxmlformats.org/drawingml/2006/main">
              <a:graphicData uri="http://schemas.openxmlformats.org/drawingml/2006/picture">
                <pic:pic xmlns:pic="http://schemas.openxmlformats.org/drawingml/2006/picture">
                  <pic:nvPicPr>
                    <pic:cNvPr id="158" name="IM 158"/>
                    <pic:cNvPicPr/>
                  </pic:nvPicPr>
                  <pic:blipFill>
                    <a:blip r:embed="rId213"/>
                    <a:stretch>
                      <a:fillRect/>
                    </a:stretch>
                  </pic:blipFill>
                  <pic:spPr>
                    <a:xfrm>
                      <a:off x="0" y="0"/>
                      <a:ext cx="1848866" cy="1475231"/>
                    </a:xfrm>
                    <a:prstGeom prst="rect">
                      <a:avLst/>
                    </a:prstGeom>
                  </pic:spPr>
                </pic:pic>
              </a:graphicData>
            </a:graphic>
          </wp:inline>
        </w:drawing>
      </w:r>
    </w:p>
    <w:p w14:paraId="34599085">
      <w:pPr>
        <w:pStyle w:val="2"/>
        <w:spacing w:line="393" w:lineRule="auto"/>
      </w:pPr>
    </w:p>
    <w:p w14:paraId="1C4A5130">
      <w:pPr>
        <w:spacing w:line="3828" w:lineRule="exact"/>
        <w:ind w:firstLine="383"/>
      </w:pPr>
      <w:r>
        <w:rPr>
          <w:position w:val="-76"/>
        </w:rPr>
        <w:drawing>
          <wp:inline distT="0" distB="0" distL="0" distR="0">
            <wp:extent cx="3504565" cy="2430145"/>
            <wp:effectExtent l="0" t="0" r="0" b="0"/>
            <wp:docPr id="160" name="IM 160"/>
            <wp:cNvGraphicFramePr/>
            <a:graphic xmlns:a="http://schemas.openxmlformats.org/drawingml/2006/main">
              <a:graphicData uri="http://schemas.openxmlformats.org/drawingml/2006/picture">
                <pic:pic xmlns:pic="http://schemas.openxmlformats.org/drawingml/2006/picture">
                  <pic:nvPicPr>
                    <pic:cNvPr id="160" name="IM 160"/>
                    <pic:cNvPicPr/>
                  </pic:nvPicPr>
                  <pic:blipFill>
                    <a:blip r:embed="rId214"/>
                    <a:stretch>
                      <a:fillRect/>
                    </a:stretch>
                  </pic:blipFill>
                  <pic:spPr>
                    <a:xfrm>
                      <a:off x="0" y="0"/>
                      <a:ext cx="3504692" cy="2430526"/>
                    </a:xfrm>
                    <a:prstGeom prst="rect">
                      <a:avLst/>
                    </a:prstGeom>
                  </pic:spPr>
                </pic:pic>
              </a:graphicData>
            </a:graphic>
          </wp:inline>
        </w:drawing>
      </w:r>
    </w:p>
    <w:p w14:paraId="4C31A12F">
      <w:pPr>
        <w:pStyle w:val="2"/>
        <w:spacing w:line="331" w:lineRule="auto"/>
      </w:pPr>
    </w:p>
    <w:p w14:paraId="12AB6AD0">
      <w:pPr>
        <w:pStyle w:val="2"/>
        <w:spacing w:line="332" w:lineRule="auto"/>
      </w:pPr>
    </w:p>
    <w:p w14:paraId="7DC75E20">
      <w:pPr>
        <w:spacing w:before="96" w:line="192" w:lineRule="auto"/>
        <w:ind w:left="463"/>
        <w:rPr>
          <w:rFonts w:ascii="PingFang SC" w:hAnsi="PingFang SC" w:eastAsia="PingFang SC" w:cs="PingFang SC"/>
          <w:sz w:val="21"/>
          <w:szCs w:val="21"/>
        </w:rPr>
      </w:pPr>
      <w:r>
        <w:rPr>
          <w:rFonts w:ascii="PingFang SC" w:hAnsi="PingFang SC" w:eastAsia="PingFang SC" w:cs="PingFang SC"/>
          <w:b/>
          <w:bCs/>
          <w:spacing w:val="-4"/>
          <w:sz w:val="21"/>
          <w:szCs w:val="21"/>
        </w:rPr>
        <w:t>是否包扎</w:t>
      </w:r>
    </w:p>
    <w:p w14:paraId="2FAB08BF">
      <w:pPr>
        <w:spacing w:before="24" w:line="176" w:lineRule="auto"/>
        <w:ind w:left="39" w:right="20" w:firstLine="417"/>
        <w:jc w:val="both"/>
        <w:rPr>
          <w:rFonts w:ascii="PingFang SC" w:hAnsi="PingFang SC" w:eastAsia="PingFang SC" w:cs="PingFang SC"/>
          <w:sz w:val="21"/>
          <w:szCs w:val="21"/>
        </w:rPr>
      </w:pPr>
      <w:r>
        <w:rPr>
          <w:rFonts w:ascii="PingFang SC" w:hAnsi="PingFang SC" w:eastAsia="PingFang SC" w:cs="PingFang SC"/>
          <w:spacing w:val="-8"/>
          <w:sz w:val="21"/>
          <w:szCs w:val="21"/>
        </w:rPr>
        <w:t>EB 患者护理交流</w:t>
      </w:r>
      <w:r>
        <w:rPr>
          <w:rFonts w:ascii="PingFang SC" w:hAnsi="PingFang SC" w:eastAsia="PingFang SC" w:cs="PingFang SC"/>
          <w:spacing w:val="2"/>
          <w:sz w:val="21"/>
          <w:szCs w:val="21"/>
        </w:rPr>
        <w:t xml:space="preserve"> </w:t>
      </w:r>
      <w:r>
        <w:rPr>
          <w:rFonts w:ascii="PingFang SC" w:hAnsi="PingFang SC" w:eastAsia="PingFang SC" w:cs="PingFang SC"/>
          <w:spacing w:val="-8"/>
          <w:sz w:val="21"/>
          <w:szCs w:val="21"/>
        </w:rPr>
        <w:t>QQ 群中经常有人根据个人经验非常勇敢地指导</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别人护理，偶尔会出现一些不太恰当的答案，比如对所有人的提问都</w:t>
      </w:r>
      <w:r>
        <w:rPr>
          <w:rFonts w:ascii="PingFang SC" w:hAnsi="PingFang SC" w:eastAsia="PingFang SC" w:cs="PingFang SC"/>
          <w:spacing w:val="15"/>
          <w:sz w:val="21"/>
          <w:szCs w:val="21"/>
        </w:rPr>
        <w:t xml:space="preserve"> </w:t>
      </w:r>
      <w:r>
        <w:rPr>
          <w:rFonts w:ascii="PingFang SC" w:hAnsi="PingFang SC" w:eastAsia="PingFang SC" w:cs="PingFang SC"/>
          <w:spacing w:val="-3"/>
          <w:sz w:val="21"/>
          <w:szCs w:val="21"/>
        </w:rPr>
        <w:t>说应该包扎，或应该晾着。</w:t>
      </w:r>
    </w:p>
    <w:p w14:paraId="0FF6E2BA">
      <w:pPr>
        <w:spacing w:before="40" w:line="181" w:lineRule="auto"/>
        <w:ind w:left="38" w:right="24" w:firstLine="461"/>
        <w:rPr>
          <w:rFonts w:ascii="PingFang SC" w:hAnsi="PingFang SC" w:eastAsia="PingFang SC" w:cs="PingFang SC"/>
          <w:sz w:val="21"/>
          <w:szCs w:val="21"/>
        </w:rPr>
      </w:pPr>
      <w:r>
        <w:rPr>
          <w:rFonts w:ascii="PingFang SC" w:hAnsi="PingFang SC" w:eastAsia="PingFang SC" w:cs="PingFang SC"/>
          <w:spacing w:val="2"/>
          <w:sz w:val="21"/>
          <w:szCs w:val="21"/>
        </w:rPr>
        <w:t>目前关于伤口愈合的主流建议是“湿性伤口愈合</w:t>
      </w:r>
      <w:r>
        <w:rPr>
          <w:rFonts w:ascii="PingFang SC" w:hAnsi="PingFang SC" w:eastAsia="PingFang SC" w:cs="PingFang SC"/>
          <w:spacing w:val="-41"/>
          <w:sz w:val="21"/>
          <w:szCs w:val="21"/>
        </w:rPr>
        <w:t xml:space="preserve"> </w:t>
      </w:r>
      <w:r>
        <w:rPr>
          <w:rFonts w:ascii="PingFang SC" w:hAnsi="PingFang SC" w:eastAsia="PingFang SC" w:cs="PingFang SC"/>
          <w:spacing w:val="2"/>
          <w:sz w:val="21"/>
          <w:szCs w:val="21"/>
        </w:rPr>
        <w:t>”，</w:t>
      </w:r>
      <w:r>
        <w:rPr>
          <w:rFonts w:ascii="PingFang SC" w:hAnsi="PingFang SC" w:eastAsia="PingFang SC" w:cs="PingFang SC"/>
          <w:spacing w:val="1"/>
          <w:sz w:val="21"/>
          <w:szCs w:val="21"/>
        </w:rPr>
        <w:t>即保持伤口</w:t>
      </w:r>
      <w:r>
        <w:rPr>
          <w:rFonts w:ascii="PingFang SC" w:hAnsi="PingFang SC" w:eastAsia="PingFang SC" w:cs="PingFang SC"/>
          <w:sz w:val="21"/>
          <w:szCs w:val="21"/>
        </w:rPr>
        <w:t xml:space="preserve"> </w:t>
      </w:r>
      <w:r>
        <w:rPr>
          <w:rFonts w:ascii="PingFang SC" w:hAnsi="PingFang SC" w:eastAsia="PingFang SC" w:cs="PingFang SC"/>
          <w:spacing w:val="-1"/>
          <w:sz w:val="21"/>
          <w:szCs w:val="21"/>
        </w:rPr>
        <w:t>无菌、湿润、不结痂愈合的最快。其主要原</w:t>
      </w:r>
      <w:r>
        <w:rPr>
          <w:rFonts w:ascii="PingFang SC" w:hAnsi="PingFang SC" w:eastAsia="PingFang SC" w:cs="PingFang SC"/>
          <w:spacing w:val="-2"/>
          <w:sz w:val="21"/>
          <w:szCs w:val="21"/>
        </w:rPr>
        <w:t>因和过程为：</w:t>
      </w:r>
    </w:p>
    <w:p w14:paraId="4C89A998">
      <w:pPr>
        <w:spacing w:line="181" w:lineRule="auto"/>
        <w:rPr>
          <w:rFonts w:ascii="PingFang SC" w:hAnsi="PingFang SC" w:eastAsia="PingFang SC" w:cs="PingFang SC"/>
          <w:sz w:val="21"/>
          <w:szCs w:val="21"/>
        </w:rPr>
        <w:sectPr>
          <w:footerReference r:id="rId77" w:type="default"/>
          <w:pgSz w:w="8391" w:h="11909"/>
          <w:pgMar w:top="883" w:right="1047" w:bottom="937" w:left="1051" w:header="869" w:footer="716" w:gutter="0"/>
          <w:cols w:space="720" w:num="1"/>
        </w:sectPr>
      </w:pPr>
    </w:p>
    <w:p w14:paraId="63E11CB8">
      <w:pPr>
        <w:pStyle w:val="2"/>
        <w:spacing w:line="322" w:lineRule="auto"/>
      </w:pPr>
    </w:p>
    <w:p w14:paraId="4A5216B3">
      <w:pPr>
        <w:spacing w:before="95" w:line="181" w:lineRule="auto"/>
        <w:ind w:left="896" w:right="70" w:hanging="427"/>
        <w:rPr>
          <w:rFonts w:ascii="PingFang SC" w:hAnsi="PingFang SC" w:eastAsia="PingFang SC" w:cs="PingFang SC"/>
          <w:sz w:val="21"/>
          <w:szCs w:val="21"/>
        </w:rPr>
      </w:pPr>
      <w:r>
        <w:rPr>
          <w:rFonts w:ascii="PingFang SC" w:hAnsi="PingFang SC" w:eastAsia="PingFang SC" w:cs="PingFang SC"/>
          <w:position w:val="1"/>
          <w:sz w:val="21"/>
          <w:szCs w:val="21"/>
        </w:rPr>
        <w:drawing>
          <wp:inline distT="0" distB="0" distL="0" distR="0">
            <wp:extent cx="88900" cy="78740"/>
            <wp:effectExtent l="0" t="0" r="0" b="0"/>
            <wp:docPr id="162" name="IM 162"/>
            <wp:cNvGraphicFramePr/>
            <a:graphic xmlns:a="http://schemas.openxmlformats.org/drawingml/2006/main">
              <a:graphicData uri="http://schemas.openxmlformats.org/drawingml/2006/picture">
                <pic:pic xmlns:pic="http://schemas.openxmlformats.org/drawingml/2006/picture">
                  <pic:nvPicPr>
                    <pic:cNvPr id="162" name="IM 162"/>
                    <pic:cNvPicPr/>
                  </pic:nvPicPr>
                  <pic:blipFill>
                    <a:blip r:embed="rId215"/>
                    <a:stretch>
                      <a:fillRect/>
                    </a:stretch>
                  </pic:blipFill>
                  <pic:spPr>
                    <a:xfrm>
                      <a:off x="0" y="0"/>
                      <a:ext cx="88916" cy="78857"/>
                    </a:xfrm>
                    <a:prstGeom prst="rect">
                      <a:avLst/>
                    </a:prstGeom>
                  </pic:spPr>
                </pic:pic>
              </a:graphicData>
            </a:graphic>
          </wp:inline>
        </w:drawing>
      </w:r>
      <w:r>
        <w:rPr>
          <w:rFonts w:ascii="PingFang SC" w:hAnsi="PingFang SC" w:eastAsia="PingFang SC" w:cs="PingFang SC"/>
          <w:spacing w:val="20"/>
          <w:sz w:val="21"/>
          <w:szCs w:val="21"/>
        </w:rPr>
        <w:t xml:space="preserve">   </w:t>
      </w:r>
      <w:r>
        <w:rPr>
          <w:rFonts w:ascii="PingFang SC" w:hAnsi="PingFang SC" w:eastAsia="PingFang SC" w:cs="PingFang SC"/>
          <w:spacing w:val="-3"/>
          <w:sz w:val="21"/>
          <w:szCs w:val="21"/>
        </w:rPr>
        <w:t>上皮细胞在湿润的环境下可以更快地生长和增殖，创面渗液</w:t>
      </w:r>
      <w:r>
        <w:rPr>
          <w:rFonts w:ascii="PingFang SC" w:hAnsi="PingFang SC" w:eastAsia="PingFang SC" w:cs="PingFang SC"/>
          <w:spacing w:val="1"/>
          <w:sz w:val="21"/>
          <w:szCs w:val="21"/>
        </w:rPr>
        <w:t xml:space="preserve"> </w:t>
      </w:r>
      <w:r>
        <w:rPr>
          <w:rFonts w:ascii="PingFang SC" w:hAnsi="PingFang SC" w:eastAsia="PingFang SC" w:cs="PingFang SC"/>
          <w:spacing w:val="-5"/>
          <w:sz w:val="21"/>
          <w:szCs w:val="21"/>
        </w:rPr>
        <w:t>中包含促进伤口愈合的成分；</w:t>
      </w:r>
    </w:p>
    <w:p w14:paraId="6338ECF7">
      <w:pPr>
        <w:spacing w:before="27" w:line="184" w:lineRule="auto"/>
        <w:ind w:left="469"/>
        <w:rPr>
          <w:rFonts w:ascii="PingFang SC" w:hAnsi="PingFang SC" w:eastAsia="PingFang SC" w:cs="PingFang SC"/>
          <w:sz w:val="21"/>
          <w:szCs w:val="21"/>
        </w:rPr>
      </w:pPr>
      <w:r>
        <w:rPr>
          <w:rFonts w:ascii="PingFang SC" w:hAnsi="PingFang SC" w:eastAsia="PingFang SC" w:cs="PingFang SC"/>
          <w:position w:val="1"/>
          <w:sz w:val="21"/>
          <w:szCs w:val="21"/>
        </w:rPr>
        <w:drawing>
          <wp:inline distT="0" distB="0" distL="0" distR="0">
            <wp:extent cx="88900" cy="78740"/>
            <wp:effectExtent l="0" t="0" r="0" b="0"/>
            <wp:docPr id="164" name="IM 164"/>
            <wp:cNvGraphicFramePr/>
            <a:graphic xmlns:a="http://schemas.openxmlformats.org/drawingml/2006/main">
              <a:graphicData uri="http://schemas.openxmlformats.org/drawingml/2006/picture">
                <pic:pic xmlns:pic="http://schemas.openxmlformats.org/drawingml/2006/picture">
                  <pic:nvPicPr>
                    <pic:cNvPr id="164" name="IM 164"/>
                    <pic:cNvPicPr/>
                  </pic:nvPicPr>
                  <pic:blipFill>
                    <a:blip r:embed="rId215"/>
                    <a:stretch>
                      <a:fillRect/>
                    </a:stretch>
                  </pic:blipFill>
                  <pic:spPr>
                    <a:xfrm>
                      <a:off x="0" y="0"/>
                      <a:ext cx="88916" cy="78857"/>
                    </a:xfrm>
                    <a:prstGeom prst="rect">
                      <a:avLst/>
                    </a:prstGeom>
                  </pic:spPr>
                </pic:pic>
              </a:graphicData>
            </a:graphic>
          </wp:inline>
        </w:drawing>
      </w:r>
      <w:r>
        <w:rPr>
          <w:rFonts w:ascii="PingFang SC" w:hAnsi="PingFang SC" w:eastAsia="PingFang SC" w:cs="PingFang SC"/>
          <w:spacing w:val="19"/>
          <w:sz w:val="21"/>
          <w:szCs w:val="21"/>
        </w:rPr>
        <w:t xml:space="preserve">   </w:t>
      </w:r>
      <w:r>
        <w:rPr>
          <w:rFonts w:ascii="PingFang SC" w:hAnsi="PingFang SC" w:eastAsia="PingFang SC" w:cs="PingFang SC"/>
          <w:sz w:val="21"/>
          <w:szCs w:val="21"/>
        </w:rPr>
        <w:t>湿润环境可以加快皮肤细胞的迁移，更快地覆</w:t>
      </w:r>
      <w:r>
        <w:rPr>
          <w:rFonts w:ascii="PingFang SC" w:hAnsi="PingFang SC" w:eastAsia="PingFang SC" w:cs="PingFang SC"/>
          <w:spacing w:val="-1"/>
          <w:sz w:val="21"/>
          <w:szCs w:val="21"/>
        </w:rPr>
        <w:t>盖创面；</w:t>
      </w:r>
    </w:p>
    <w:p w14:paraId="5DBA0908">
      <w:pPr>
        <w:spacing w:before="44" w:line="182" w:lineRule="auto"/>
        <w:ind w:left="877" w:right="68" w:hanging="408"/>
        <w:rPr>
          <w:rFonts w:ascii="PingFang SC" w:hAnsi="PingFang SC" w:eastAsia="PingFang SC" w:cs="PingFang SC"/>
          <w:sz w:val="21"/>
          <w:szCs w:val="21"/>
        </w:rPr>
      </w:pPr>
      <w:r>
        <w:rPr>
          <w:rFonts w:ascii="PingFang SC" w:hAnsi="PingFang SC" w:eastAsia="PingFang SC" w:cs="PingFang SC"/>
          <w:position w:val="1"/>
          <w:sz w:val="21"/>
          <w:szCs w:val="21"/>
        </w:rPr>
        <w:drawing>
          <wp:inline distT="0" distB="0" distL="0" distR="0">
            <wp:extent cx="88900" cy="78740"/>
            <wp:effectExtent l="0" t="0" r="0" b="0"/>
            <wp:docPr id="166" name="IM 166"/>
            <wp:cNvGraphicFramePr/>
            <a:graphic xmlns:a="http://schemas.openxmlformats.org/drawingml/2006/main">
              <a:graphicData uri="http://schemas.openxmlformats.org/drawingml/2006/picture">
                <pic:pic xmlns:pic="http://schemas.openxmlformats.org/drawingml/2006/picture">
                  <pic:nvPicPr>
                    <pic:cNvPr id="166" name="IM 166"/>
                    <pic:cNvPicPr/>
                  </pic:nvPicPr>
                  <pic:blipFill>
                    <a:blip r:embed="rId215"/>
                    <a:stretch>
                      <a:fillRect/>
                    </a:stretch>
                  </pic:blipFill>
                  <pic:spPr>
                    <a:xfrm>
                      <a:off x="0" y="0"/>
                      <a:ext cx="88916" cy="78857"/>
                    </a:xfrm>
                    <a:prstGeom prst="rect">
                      <a:avLst/>
                    </a:prstGeom>
                  </pic:spPr>
                </pic:pic>
              </a:graphicData>
            </a:graphic>
          </wp:inline>
        </w:drawing>
      </w:r>
      <w:r>
        <w:rPr>
          <w:rFonts w:ascii="PingFang SC" w:hAnsi="PingFang SC" w:eastAsia="PingFang SC" w:cs="PingFang SC"/>
          <w:spacing w:val="21"/>
          <w:sz w:val="21"/>
          <w:szCs w:val="21"/>
        </w:rPr>
        <w:t xml:space="preserve">   </w:t>
      </w:r>
      <w:r>
        <w:rPr>
          <w:rFonts w:ascii="PingFang SC" w:hAnsi="PingFang SC" w:eastAsia="PingFang SC" w:cs="PingFang SC"/>
          <w:spacing w:val="-3"/>
          <w:sz w:val="21"/>
          <w:szCs w:val="21"/>
        </w:rPr>
        <w:t>维持伤口表面缺氧的环境，可以抑制细菌，促进毛细血管生</w:t>
      </w:r>
      <w:r>
        <w:rPr>
          <w:rFonts w:ascii="PingFang SC" w:hAnsi="PingFang SC" w:eastAsia="PingFang SC" w:cs="PingFang SC"/>
          <w:spacing w:val="1"/>
          <w:sz w:val="21"/>
          <w:szCs w:val="21"/>
        </w:rPr>
        <w:t xml:space="preserve"> </w:t>
      </w:r>
      <w:r>
        <w:rPr>
          <w:rFonts w:ascii="PingFang SC" w:hAnsi="PingFang SC" w:eastAsia="PingFang SC" w:cs="PingFang SC"/>
          <w:spacing w:val="-14"/>
          <w:sz w:val="21"/>
          <w:szCs w:val="21"/>
        </w:rPr>
        <w:t>长；</w:t>
      </w:r>
    </w:p>
    <w:p w14:paraId="1516F293">
      <w:pPr>
        <w:spacing w:before="25" w:line="181" w:lineRule="auto"/>
        <w:ind w:left="878" w:right="67" w:hanging="409"/>
        <w:rPr>
          <w:rFonts w:ascii="PingFang SC" w:hAnsi="PingFang SC" w:eastAsia="PingFang SC" w:cs="PingFang SC"/>
          <w:sz w:val="21"/>
          <w:szCs w:val="21"/>
        </w:rPr>
      </w:pPr>
      <w:r>
        <w:rPr>
          <w:rFonts w:ascii="PingFang SC" w:hAnsi="PingFang SC" w:eastAsia="PingFang SC" w:cs="PingFang SC"/>
          <w:position w:val="1"/>
          <w:sz w:val="21"/>
          <w:szCs w:val="21"/>
        </w:rPr>
        <w:drawing>
          <wp:inline distT="0" distB="0" distL="0" distR="0">
            <wp:extent cx="88900" cy="78740"/>
            <wp:effectExtent l="0" t="0" r="0" b="0"/>
            <wp:docPr id="168" name="IM 168"/>
            <wp:cNvGraphicFramePr/>
            <a:graphic xmlns:a="http://schemas.openxmlformats.org/drawingml/2006/main">
              <a:graphicData uri="http://schemas.openxmlformats.org/drawingml/2006/picture">
                <pic:pic xmlns:pic="http://schemas.openxmlformats.org/drawingml/2006/picture">
                  <pic:nvPicPr>
                    <pic:cNvPr id="168" name="IM 168"/>
                    <pic:cNvPicPr/>
                  </pic:nvPicPr>
                  <pic:blipFill>
                    <a:blip r:embed="rId190"/>
                    <a:stretch>
                      <a:fillRect/>
                    </a:stretch>
                  </pic:blipFill>
                  <pic:spPr>
                    <a:xfrm>
                      <a:off x="0" y="0"/>
                      <a:ext cx="88916" cy="78857"/>
                    </a:xfrm>
                    <a:prstGeom prst="rect">
                      <a:avLst/>
                    </a:prstGeom>
                  </pic:spPr>
                </pic:pic>
              </a:graphicData>
            </a:graphic>
          </wp:inline>
        </w:drawing>
      </w:r>
      <w:r>
        <w:rPr>
          <w:rFonts w:ascii="PingFang SC" w:hAnsi="PingFang SC" w:eastAsia="PingFang SC" w:cs="PingFang SC"/>
          <w:spacing w:val="21"/>
          <w:sz w:val="21"/>
          <w:szCs w:val="21"/>
        </w:rPr>
        <w:t xml:space="preserve">   </w:t>
      </w:r>
      <w:r>
        <w:rPr>
          <w:rFonts w:ascii="PingFang SC" w:hAnsi="PingFang SC" w:eastAsia="PingFang SC" w:cs="PingFang SC"/>
          <w:spacing w:val="-3"/>
          <w:sz w:val="21"/>
          <w:szCs w:val="21"/>
        </w:rPr>
        <w:t>渗液中的各种蛋白成分可以溶解创面坏死组织，发挥清创作</w:t>
      </w:r>
      <w:r>
        <w:rPr>
          <w:rFonts w:ascii="PingFang SC" w:hAnsi="PingFang SC" w:eastAsia="PingFang SC" w:cs="PingFang SC"/>
          <w:spacing w:val="2"/>
          <w:sz w:val="21"/>
          <w:szCs w:val="21"/>
        </w:rPr>
        <w:t xml:space="preserve"> </w:t>
      </w:r>
      <w:r>
        <w:rPr>
          <w:rFonts w:ascii="PingFang SC" w:hAnsi="PingFang SC" w:eastAsia="PingFang SC" w:cs="PingFang SC"/>
          <w:spacing w:val="-10"/>
          <w:sz w:val="21"/>
          <w:szCs w:val="21"/>
        </w:rPr>
        <w:t>用。</w:t>
      </w:r>
    </w:p>
    <w:p w14:paraId="71585BCF">
      <w:pPr>
        <w:spacing w:before="33" w:line="177" w:lineRule="auto"/>
        <w:ind w:left="37" w:firstLine="427"/>
        <w:jc w:val="both"/>
        <w:rPr>
          <w:rFonts w:ascii="PingFang SC" w:hAnsi="PingFang SC" w:eastAsia="PingFang SC" w:cs="PingFang SC"/>
          <w:sz w:val="21"/>
          <w:szCs w:val="21"/>
        </w:rPr>
      </w:pPr>
      <w:r>
        <w:rPr>
          <w:rFonts w:ascii="PingFang SC" w:hAnsi="PingFang SC" w:eastAsia="PingFang SC" w:cs="PingFang SC"/>
          <w:spacing w:val="-1"/>
          <w:sz w:val="21"/>
          <w:szCs w:val="21"/>
        </w:rPr>
        <w:t>实验早已证明湿性环境下的伤口愈合时间明显比干燥情况下短。</w:t>
      </w:r>
      <w:r>
        <w:rPr>
          <w:rFonts w:ascii="PingFang SC" w:hAnsi="PingFang SC" w:eastAsia="PingFang SC" w:cs="PingFang SC"/>
          <w:spacing w:val="16"/>
          <w:sz w:val="21"/>
          <w:szCs w:val="21"/>
        </w:rPr>
        <w:t xml:space="preserve"> </w:t>
      </w:r>
      <w:r>
        <w:rPr>
          <w:rFonts w:ascii="PingFang SC" w:hAnsi="PingFang SC" w:eastAsia="PingFang SC" w:cs="PingFang SC"/>
          <w:spacing w:val="4"/>
          <w:sz w:val="21"/>
          <w:szCs w:val="21"/>
        </w:rPr>
        <w:t>所以从最有利于伤口愈合的角度来看多数伤口应该包扎从而创造湿</w:t>
      </w:r>
      <w:r>
        <w:rPr>
          <w:rFonts w:ascii="PingFang SC" w:hAnsi="PingFang SC" w:eastAsia="PingFang SC" w:cs="PingFang SC"/>
          <w:spacing w:val="5"/>
          <w:sz w:val="21"/>
          <w:szCs w:val="21"/>
        </w:rPr>
        <w:t xml:space="preserve">  </w:t>
      </w:r>
      <w:r>
        <w:rPr>
          <w:rFonts w:ascii="PingFang SC" w:hAnsi="PingFang SC" w:eastAsia="PingFang SC" w:cs="PingFang SC"/>
          <w:spacing w:val="-3"/>
          <w:sz w:val="21"/>
          <w:szCs w:val="21"/>
        </w:rPr>
        <w:t>性愈合的环境。</w:t>
      </w:r>
    </w:p>
    <w:p w14:paraId="59304F43">
      <w:pPr>
        <w:spacing w:before="31" w:line="176" w:lineRule="auto"/>
        <w:ind w:left="37" w:right="63" w:firstLine="420"/>
        <w:jc w:val="both"/>
        <w:rPr>
          <w:rFonts w:ascii="PingFang SC" w:hAnsi="PingFang SC" w:eastAsia="PingFang SC" w:cs="PingFang SC"/>
          <w:sz w:val="21"/>
          <w:szCs w:val="21"/>
        </w:rPr>
      </w:pPr>
      <w:r>
        <w:rPr>
          <w:rFonts w:ascii="PingFang SC" w:hAnsi="PingFang SC" w:eastAsia="PingFang SC" w:cs="PingFang SC"/>
          <w:spacing w:val="4"/>
          <w:sz w:val="21"/>
          <w:szCs w:val="21"/>
        </w:rPr>
        <w:t>但湿性愈合需要做到无菌，上面讲的“缺氧”需要伤口表面和空</w:t>
      </w:r>
      <w:r>
        <w:rPr>
          <w:rFonts w:ascii="PingFang SC" w:hAnsi="PingFang SC" w:eastAsia="PingFang SC" w:cs="PingFang SC"/>
          <w:spacing w:val="14"/>
          <w:sz w:val="21"/>
          <w:szCs w:val="21"/>
        </w:rPr>
        <w:t xml:space="preserve"> </w:t>
      </w:r>
      <w:r>
        <w:rPr>
          <w:rFonts w:ascii="PingFang SC" w:hAnsi="PingFang SC" w:eastAsia="PingFang SC" w:cs="PingFang SC"/>
          <w:spacing w:val="-3"/>
          <w:sz w:val="21"/>
          <w:szCs w:val="21"/>
        </w:rPr>
        <w:t>气隔离，一旦没有做好消毒和隔离，湿润的环境也可能导致细菌快速</w:t>
      </w:r>
      <w:r>
        <w:rPr>
          <w:rFonts w:ascii="PingFang SC" w:hAnsi="PingFang SC" w:eastAsia="PingFang SC" w:cs="PingFang SC"/>
          <w:spacing w:val="16"/>
          <w:sz w:val="21"/>
          <w:szCs w:val="21"/>
        </w:rPr>
        <w:t xml:space="preserve"> </w:t>
      </w:r>
      <w:r>
        <w:rPr>
          <w:rFonts w:ascii="PingFang SC" w:hAnsi="PingFang SC" w:eastAsia="PingFang SC" w:cs="PingFang SC"/>
          <w:spacing w:val="-3"/>
          <w:sz w:val="21"/>
          <w:szCs w:val="21"/>
        </w:rPr>
        <w:t>繁殖，反而延缓愈合。消毒主要靠护理人员的时间投入，而细菌隔离</w:t>
      </w:r>
      <w:r>
        <w:rPr>
          <w:rFonts w:ascii="PingFang SC" w:hAnsi="PingFang SC" w:eastAsia="PingFang SC" w:cs="PingFang SC"/>
          <w:spacing w:val="17"/>
          <w:w w:val="101"/>
          <w:sz w:val="21"/>
          <w:szCs w:val="21"/>
        </w:rPr>
        <w:t xml:space="preserve"> </w:t>
      </w:r>
      <w:r>
        <w:rPr>
          <w:rFonts w:ascii="PingFang SC" w:hAnsi="PingFang SC" w:eastAsia="PingFang SC" w:cs="PingFang SC"/>
          <w:spacing w:val="-1"/>
          <w:sz w:val="21"/>
          <w:szCs w:val="21"/>
        </w:rPr>
        <w:t>需要相对昂贵的敷料。</w:t>
      </w:r>
    </w:p>
    <w:p w14:paraId="1E74D20B">
      <w:pPr>
        <w:spacing w:before="32" w:line="180" w:lineRule="auto"/>
        <w:ind w:left="40" w:right="64" w:firstLine="418"/>
        <w:rPr>
          <w:rFonts w:ascii="PingFang SC" w:hAnsi="PingFang SC" w:eastAsia="PingFang SC" w:cs="PingFang SC"/>
          <w:sz w:val="21"/>
          <w:szCs w:val="21"/>
        </w:rPr>
      </w:pPr>
      <w:r>
        <w:rPr>
          <w:rFonts w:ascii="PingFang SC" w:hAnsi="PingFang SC" w:eastAsia="PingFang SC" w:cs="PingFang SC"/>
          <w:spacing w:val="-3"/>
          <w:sz w:val="21"/>
          <w:szCs w:val="21"/>
        </w:rPr>
        <w:t>对一个具体的家庭而言，究竟是包扎还是晾开，取决于护理人员</w:t>
      </w:r>
      <w:r>
        <w:rPr>
          <w:rFonts w:ascii="PingFang SC" w:hAnsi="PingFang SC" w:eastAsia="PingFang SC" w:cs="PingFang SC"/>
          <w:spacing w:val="14"/>
          <w:sz w:val="21"/>
          <w:szCs w:val="21"/>
        </w:rPr>
        <w:t xml:space="preserve"> </w:t>
      </w:r>
      <w:r>
        <w:rPr>
          <w:rFonts w:ascii="PingFang SC" w:hAnsi="PingFang SC" w:eastAsia="PingFang SC" w:cs="PingFang SC"/>
          <w:spacing w:val="-2"/>
          <w:sz w:val="21"/>
          <w:szCs w:val="21"/>
        </w:rPr>
        <w:t>是否愿意及是否有能力做无菌包扎。</w:t>
      </w:r>
    </w:p>
    <w:p w14:paraId="138E8E3C">
      <w:pPr>
        <w:spacing w:before="32" w:line="178" w:lineRule="auto"/>
        <w:ind w:left="46" w:right="63" w:firstLine="418"/>
        <w:rPr>
          <w:rFonts w:ascii="PingFang SC" w:hAnsi="PingFang SC" w:eastAsia="PingFang SC" w:cs="PingFang SC"/>
          <w:sz w:val="21"/>
          <w:szCs w:val="21"/>
        </w:rPr>
      </w:pPr>
      <w:r>
        <w:rPr>
          <w:rFonts w:ascii="PingFang SC" w:hAnsi="PingFang SC" w:eastAsia="PingFang SC" w:cs="PingFang SC"/>
          <w:spacing w:val="-8"/>
          <w:sz w:val="21"/>
          <w:szCs w:val="21"/>
        </w:rPr>
        <w:t>另外是否应该包扎还与 EB 的类型有关，某些</w:t>
      </w:r>
      <w:r>
        <w:rPr>
          <w:rFonts w:ascii="PingFang SC" w:hAnsi="PingFang SC" w:eastAsia="PingFang SC" w:cs="PingFang SC"/>
          <w:spacing w:val="-16"/>
          <w:sz w:val="21"/>
          <w:szCs w:val="21"/>
        </w:rPr>
        <w:t xml:space="preserve"> </w:t>
      </w:r>
      <w:r>
        <w:rPr>
          <w:rFonts w:ascii="PingFang SC" w:hAnsi="PingFang SC" w:eastAsia="PingFang SC" w:cs="PingFang SC"/>
          <w:spacing w:val="-8"/>
          <w:sz w:val="21"/>
          <w:szCs w:val="21"/>
        </w:rPr>
        <w:t>EB 亚型伤</w:t>
      </w:r>
      <w:r>
        <w:rPr>
          <w:rFonts w:ascii="PingFang SC" w:hAnsi="PingFang SC" w:eastAsia="PingFang SC" w:cs="PingFang SC"/>
          <w:spacing w:val="-9"/>
          <w:sz w:val="21"/>
          <w:szCs w:val="21"/>
        </w:rPr>
        <w:t>口本来不</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多，包扎还可能增加水疱数量，不包扎更合适。</w:t>
      </w:r>
    </w:p>
    <w:p w14:paraId="5DC4BC02">
      <w:pPr>
        <w:spacing w:before="155" w:line="189" w:lineRule="auto"/>
        <w:ind w:left="43"/>
        <w:outlineLvl w:val="1"/>
        <w:rPr>
          <w:rFonts w:ascii="PingFang SC" w:hAnsi="PingFang SC" w:eastAsia="PingFang SC" w:cs="PingFang SC"/>
          <w:sz w:val="32"/>
          <w:szCs w:val="32"/>
        </w:rPr>
      </w:pPr>
      <w:bookmarkStart w:id="118" w:name="bookmark59"/>
      <w:bookmarkEnd w:id="118"/>
      <w:bookmarkStart w:id="119" w:name="bookmark60"/>
      <w:bookmarkEnd w:id="119"/>
      <w:bookmarkStart w:id="120" w:name="_Toc387105146"/>
      <w:r>
        <w:rPr>
          <w:rFonts w:ascii="PingFang SC" w:hAnsi="PingFang SC" w:eastAsia="PingFang SC" w:cs="PingFang SC"/>
          <w:b/>
          <w:bCs/>
          <w:spacing w:val="-3"/>
          <w:sz w:val="32"/>
          <w:szCs w:val="32"/>
        </w:rPr>
        <w:t>6.2</w:t>
      </w:r>
      <w:r>
        <w:rPr>
          <w:rFonts w:ascii="PingFang SC" w:hAnsi="PingFang SC" w:eastAsia="PingFang SC" w:cs="PingFang SC"/>
          <w:spacing w:val="-3"/>
          <w:sz w:val="32"/>
          <w:szCs w:val="32"/>
        </w:rPr>
        <w:t xml:space="preserve"> </w:t>
      </w:r>
      <w:r>
        <w:rPr>
          <w:rFonts w:ascii="PingFang SC" w:hAnsi="PingFang SC" w:eastAsia="PingFang SC" w:cs="PingFang SC"/>
          <w:b/>
          <w:bCs/>
          <w:spacing w:val="-3"/>
          <w:sz w:val="32"/>
          <w:szCs w:val="32"/>
        </w:rPr>
        <w:t>判断和防止伤口感染的方法</w:t>
      </w:r>
      <w:bookmarkEnd w:id="120"/>
    </w:p>
    <w:p w14:paraId="5477F1A8">
      <w:pPr>
        <w:spacing w:before="3" w:line="179" w:lineRule="auto"/>
        <w:ind w:left="38" w:right="70" w:firstLine="423"/>
        <w:rPr>
          <w:rFonts w:ascii="PingFang SC" w:hAnsi="PingFang SC" w:eastAsia="PingFang SC" w:cs="PingFang SC"/>
          <w:sz w:val="21"/>
          <w:szCs w:val="21"/>
        </w:rPr>
      </w:pPr>
      <w:r>
        <w:rPr>
          <w:rFonts w:ascii="PingFang SC" w:hAnsi="PingFang SC" w:eastAsia="PingFang SC" w:cs="PingFang SC"/>
          <w:spacing w:val="-3"/>
          <w:sz w:val="21"/>
          <w:szCs w:val="21"/>
        </w:rPr>
        <w:t>大疱性表皮松解症患者皮肤上的伤口可能会被细菌感染，金黄色</w:t>
      </w:r>
      <w:r>
        <w:rPr>
          <w:rFonts w:ascii="PingFang SC" w:hAnsi="PingFang SC" w:eastAsia="PingFang SC" w:cs="PingFang SC"/>
          <w:spacing w:val="4"/>
          <w:sz w:val="21"/>
          <w:szCs w:val="21"/>
        </w:rPr>
        <w:t xml:space="preserve"> </w:t>
      </w:r>
      <w:r>
        <w:rPr>
          <w:rFonts w:ascii="PingFang SC" w:hAnsi="PingFang SC" w:eastAsia="PingFang SC" w:cs="PingFang SC"/>
          <w:spacing w:val="-1"/>
          <w:sz w:val="21"/>
          <w:szCs w:val="21"/>
        </w:rPr>
        <w:t>葡萄球菌是最常见的感染源。下面是感染的一些标志：</w:t>
      </w:r>
    </w:p>
    <w:p w14:paraId="473E4321">
      <w:pPr>
        <w:spacing w:before="39" w:line="192" w:lineRule="auto"/>
        <w:ind w:left="400"/>
        <w:rPr>
          <w:rFonts w:ascii="PingFang SC" w:hAnsi="PingFang SC" w:eastAsia="PingFang SC" w:cs="PingFang SC"/>
          <w:sz w:val="22"/>
          <w:szCs w:val="22"/>
        </w:rPr>
      </w:pPr>
      <w:r>
        <w:rPr>
          <w:rFonts w:ascii="PingFang SC" w:hAnsi="PingFang SC" w:eastAsia="PingFang SC" w:cs="PingFang SC"/>
          <w:spacing w:val="-7"/>
          <w:sz w:val="21"/>
          <w:szCs w:val="21"/>
        </w:rPr>
        <w:t xml:space="preserve">●    </w:t>
      </w:r>
      <w:r>
        <w:rPr>
          <w:rFonts w:ascii="PingFang SC" w:hAnsi="PingFang SC" w:eastAsia="PingFang SC" w:cs="PingFang SC"/>
          <w:spacing w:val="-7"/>
          <w:sz w:val="22"/>
          <w:szCs w:val="22"/>
        </w:rPr>
        <w:t>伤口持续数周，面积扩大，渗出增多</w:t>
      </w:r>
    </w:p>
    <w:p w14:paraId="034BB74D">
      <w:pPr>
        <w:spacing w:before="26" w:line="178" w:lineRule="auto"/>
        <w:ind w:left="757" w:right="72" w:hanging="357"/>
        <w:rPr>
          <w:rFonts w:ascii="PingFang SC" w:hAnsi="PingFang SC" w:eastAsia="PingFang SC" w:cs="PingFang SC"/>
          <w:sz w:val="22"/>
          <w:szCs w:val="22"/>
        </w:rPr>
      </w:pPr>
      <w:r>
        <w:rPr>
          <w:rFonts w:ascii="PingFang SC" w:hAnsi="PingFang SC" w:eastAsia="PingFang SC" w:cs="PingFang SC"/>
          <w:spacing w:val="-11"/>
          <w:sz w:val="21"/>
          <w:szCs w:val="21"/>
        </w:rPr>
        <w:t xml:space="preserve">●    </w:t>
      </w:r>
      <w:r>
        <w:rPr>
          <w:rFonts w:ascii="PingFang SC" w:hAnsi="PingFang SC" w:eastAsia="PingFang SC" w:cs="PingFang SC"/>
          <w:spacing w:val="-11"/>
          <w:sz w:val="22"/>
          <w:szCs w:val="22"/>
        </w:rPr>
        <w:t>伤口床：有坏死组织碎屑，组织易碎（需要和 EB 本身的症</w:t>
      </w:r>
      <w:r>
        <w:rPr>
          <w:rFonts w:ascii="PingFang SC" w:hAnsi="PingFang SC" w:eastAsia="PingFang SC" w:cs="PingFang SC"/>
          <w:spacing w:val="18"/>
          <w:w w:val="101"/>
          <w:sz w:val="22"/>
          <w:szCs w:val="22"/>
        </w:rPr>
        <w:t xml:space="preserve"> </w:t>
      </w:r>
      <w:r>
        <w:rPr>
          <w:rFonts w:ascii="PingFang SC" w:hAnsi="PingFang SC" w:eastAsia="PingFang SC" w:cs="PingFang SC"/>
          <w:spacing w:val="-1"/>
          <w:sz w:val="22"/>
          <w:szCs w:val="22"/>
        </w:rPr>
        <w:t>状区分</w:t>
      </w:r>
      <w:r>
        <w:rPr>
          <w:rFonts w:ascii="PingFang SC" w:hAnsi="PingFang SC" w:eastAsia="PingFang SC" w:cs="PingFang SC"/>
          <w:spacing w:val="-39"/>
          <w:w w:val="90"/>
          <w:sz w:val="22"/>
          <w:szCs w:val="22"/>
        </w:rPr>
        <w:t>），</w:t>
      </w:r>
      <w:r>
        <w:rPr>
          <w:rFonts w:ascii="PingFang SC" w:hAnsi="PingFang SC" w:eastAsia="PingFang SC" w:cs="PingFang SC"/>
          <w:spacing w:val="-1"/>
          <w:sz w:val="22"/>
          <w:szCs w:val="22"/>
        </w:rPr>
        <w:t>恶味</w:t>
      </w:r>
    </w:p>
    <w:p w14:paraId="1CD6AE89">
      <w:pPr>
        <w:spacing w:before="39" w:line="190" w:lineRule="auto"/>
        <w:ind w:left="756" w:right="164" w:hanging="356"/>
        <w:rPr>
          <w:rFonts w:ascii="PingFang SC" w:hAnsi="PingFang SC" w:eastAsia="PingFang SC" w:cs="PingFang SC"/>
          <w:sz w:val="21"/>
          <w:szCs w:val="21"/>
        </w:rPr>
      </w:pPr>
      <w:r>
        <w:rPr>
          <w:rFonts w:ascii="PingFang SC" w:hAnsi="PingFang SC" w:eastAsia="PingFang SC" w:cs="PingFang SC"/>
          <w:spacing w:val="-6"/>
          <w:sz w:val="21"/>
          <w:szCs w:val="21"/>
        </w:rPr>
        <w:t>●</w:t>
      </w:r>
      <w:r>
        <w:rPr>
          <w:rFonts w:ascii="PingFang SC" w:hAnsi="PingFang SC" w:eastAsia="PingFang SC" w:cs="PingFang SC"/>
          <w:spacing w:val="25"/>
          <w:sz w:val="21"/>
          <w:szCs w:val="21"/>
        </w:rPr>
        <w:t xml:space="preserve">   </w:t>
      </w:r>
      <w:r>
        <w:rPr>
          <w:rFonts w:ascii="PingFang SC" w:hAnsi="PingFang SC" w:eastAsia="PingFang SC" w:cs="PingFang SC"/>
          <w:spacing w:val="-6"/>
          <w:sz w:val="22"/>
          <w:szCs w:val="22"/>
        </w:rPr>
        <w:t>伤口边缘和周围皮肤：水肿、红肿、发热</w:t>
      </w:r>
      <w:r>
        <w:rPr>
          <w:rFonts w:ascii="PingFang SC" w:hAnsi="PingFang SC" w:eastAsia="PingFang SC" w:cs="PingFang SC"/>
          <w:spacing w:val="-6"/>
          <w:sz w:val="21"/>
          <w:szCs w:val="21"/>
        </w:rPr>
        <w:t>，或从伤处向心</w:t>
      </w:r>
      <w:r>
        <w:rPr>
          <w:rFonts w:ascii="PingFang SC" w:hAnsi="PingFang SC" w:eastAsia="PingFang SC" w:cs="PingFang SC"/>
          <w:sz w:val="21"/>
          <w:szCs w:val="21"/>
        </w:rPr>
        <w:t xml:space="preserve"> </w:t>
      </w:r>
      <w:r>
        <w:rPr>
          <w:rFonts w:ascii="PingFang SC" w:hAnsi="PingFang SC" w:eastAsia="PingFang SC" w:cs="PingFang SC"/>
          <w:spacing w:val="-1"/>
          <w:sz w:val="21"/>
          <w:szCs w:val="21"/>
        </w:rPr>
        <w:t>脏方向有一条红色的纹（淋巴管炎）</w:t>
      </w:r>
    </w:p>
    <w:p w14:paraId="03942642">
      <w:pPr>
        <w:spacing w:before="47" w:line="201" w:lineRule="auto"/>
        <w:ind w:left="400"/>
        <w:rPr>
          <w:rFonts w:ascii="PingFang SC" w:hAnsi="PingFang SC" w:eastAsia="PingFang SC" w:cs="PingFang SC"/>
          <w:sz w:val="21"/>
          <w:szCs w:val="21"/>
        </w:rPr>
      </w:pPr>
      <w:r>
        <w:rPr>
          <w:rFonts w:ascii="PingFang SC" w:hAnsi="PingFang SC" w:eastAsia="PingFang SC" w:cs="PingFang SC"/>
          <w:spacing w:val="-8"/>
          <w:sz w:val="21"/>
          <w:szCs w:val="21"/>
        </w:rPr>
        <w:t>●    伤口上黄色或蜂蜜颜色的结痂</w:t>
      </w:r>
    </w:p>
    <w:p w14:paraId="5C259426">
      <w:pPr>
        <w:spacing w:before="15" w:line="194" w:lineRule="auto"/>
        <w:ind w:left="400"/>
        <w:rPr>
          <w:rFonts w:ascii="PingFang SC" w:hAnsi="PingFang SC" w:eastAsia="PingFang SC" w:cs="PingFang SC"/>
          <w:sz w:val="21"/>
          <w:szCs w:val="21"/>
        </w:rPr>
      </w:pPr>
      <w:r>
        <w:rPr>
          <w:rFonts w:ascii="PingFang SC" w:hAnsi="PingFang SC" w:eastAsia="PingFang SC" w:cs="PingFang SC"/>
          <w:spacing w:val="-8"/>
          <w:sz w:val="21"/>
          <w:szCs w:val="21"/>
        </w:rPr>
        <w:t>●    脓。或者在伤口上，或者流出来</w:t>
      </w:r>
    </w:p>
    <w:p w14:paraId="27698A68">
      <w:pPr>
        <w:spacing w:before="23" w:line="191" w:lineRule="auto"/>
        <w:ind w:left="459"/>
        <w:rPr>
          <w:rFonts w:ascii="PingFang SC" w:hAnsi="PingFang SC" w:eastAsia="PingFang SC" w:cs="PingFang SC"/>
          <w:sz w:val="21"/>
          <w:szCs w:val="21"/>
        </w:rPr>
      </w:pPr>
      <w:r>
        <w:rPr>
          <w:rFonts w:ascii="PingFang SC" w:hAnsi="PingFang SC" w:eastAsia="PingFang SC" w:cs="PingFang SC"/>
          <w:spacing w:val="-3"/>
          <w:sz w:val="21"/>
          <w:szCs w:val="21"/>
        </w:rPr>
        <w:t>疱液或渗液的颜色可以帮助判断是否感染。澄清的疱液说明没有</w:t>
      </w:r>
    </w:p>
    <w:p w14:paraId="7AC3AC9F">
      <w:pPr>
        <w:spacing w:line="191" w:lineRule="auto"/>
        <w:rPr>
          <w:rFonts w:ascii="PingFang SC" w:hAnsi="PingFang SC" w:eastAsia="PingFang SC" w:cs="PingFang SC"/>
          <w:sz w:val="21"/>
          <w:szCs w:val="21"/>
        </w:rPr>
        <w:sectPr>
          <w:headerReference r:id="rId78" w:type="default"/>
          <w:footerReference r:id="rId79" w:type="default"/>
          <w:pgSz w:w="8391" w:h="11909"/>
          <w:pgMar w:top="883" w:right="1003" w:bottom="938" w:left="1051" w:header="869" w:footer="715" w:gutter="0"/>
          <w:cols w:space="720" w:num="1"/>
        </w:sectPr>
      </w:pPr>
    </w:p>
    <w:p w14:paraId="12610CAA">
      <w:pPr>
        <w:pStyle w:val="2"/>
        <w:spacing w:line="320" w:lineRule="auto"/>
      </w:pPr>
    </w:p>
    <w:p w14:paraId="15273BC1">
      <w:pPr>
        <w:spacing w:before="96" w:line="178" w:lineRule="auto"/>
        <w:ind w:left="38" w:right="180" w:hanging="1"/>
        <w:rPr>
          <w:rFonts w:ascii="PingFang SC" w:hAnsi="PingFang SC" w:eastAsia="PingFang SC" w:cs="PingFang SC"/>
          <w:sz w:val="21"/>
          <w:szCs w:val="21"/>
        </w:rPr>
      </w:pPr>
      <w:r>
        <w:rPr>
          <w:rFonts w:ascii="PingFang SC" w:hAnsi="PingFang SC" w:eastAsia="PingFang SC" w:cs="PingFang SC"/>
          <w:spacing w:val="-3"/>
          <w:sz w:val="21"/>
          <w:szCs w:val="21"/>
        </w:rPr>
        <w:t>感染。粉红色或红色提示毛细血管损伤。浑浊粘稠则说明有炎症反应</w:t>
      </w:r>
      <w:r>
        <w:rPr>
          <w:rFonts w:ascii="PingFang SC" w:hAnsi="PingFang SC" w:eastAsia="PingFang SC" w:cs="PingFang SC"/>
          <w:spacing w:val="16"/>
          <w:sz w:val="21"/>
          <w:szCs w:val="21"/>
        </w:rPr>
        <w:t xml:space="preserve"> </w:t>
      </w:r>
      <w:r>
        <w:rPr>
          <w:rFonts w:ascii="PingFang SC" w:hAnsi="PingFang SC" w:eastAsia="PingFang SC" w:cs="PingFang SC"/>
          <w:spacing w:val="-1"/>
          <w:sz w:val="21"/>
          <w:szCs w:val="21"/>
        </w:rPr>
        <w:t>或感染，含有死亡的白细胞和细菌。绿色通常是绿脓杆菌感</w:t>
      </w:r>
      <w:r>
        <w:rPr>
          <w:rFonts w:ascii="PingFang SC" w:hAnsi="PingFang SC" w:eastAsia="PingFang SC" w:cs="PingFang SC"/>
          <w:spacing w:val="-2"/>
          <w:sz w:val="21"/>
          <w:szCs w:val="21"/>
        </w:rPr>
        <w:t>染。</w:t>
      </w:r>
    </w:p>
    <w:p w14:paraId="6E95F816">
      <w:pPr>
        <w:spacing w:before="38" w:line="178" w:lineRule="auto"/>
        <w:ind w:left="48" w:right="176" w:firstLine="413"/>
        <w:rPr>
          <w:rFonts w:ascii="PingFang SC" w:hAnsi="PingFang SC" w:eastAsia="PingFang SC" w:cs="PingFang SC"/>
          <w:sz w:val="21"/>
          <w:szCs w:val="21"/>
        </w:rPr>
      </w:pPr>
      <w:r>
        <w:rPr>
          <w:rFonts w:ascii="PingFang SC" w:hAnsi="PingFang SC" w:eastAsia="PingFang SC" w:cs="PingFang SC"/>
          <w:spacing w:val="-3"/>
          <w:sz w:val="21"/>
          <w:szCs w:val="21"/>
        </w:rPr>
        <w:t>局限于皮肤表面的感染很容易通过细菌培养发现。全身感染常伴</w:t>
      </w:r>
      <w:r>
        <w:rPr>
          <w:rFonts w:ascii="PingFang SC" w:hAnsi="PingFang SC" w:eastAsia="PingFang SC" w:cs="PingFang SC"/>
          <w:spacing w:val="10"/>
          <w:sz w:val="21"/>
          <w:szCs w:val="21"/>
        </w:rPr>
        <w:t xml:space="preserve"> </w:t>
      </w:r>
      <w:r>
        <w:rPr>
          <w:rFonts w:ascii="PingFang SC" w:hAnsi="PingFang SC" w:eastAsia="PingFang SC" w:cs="PingFang SC"/>
          <w:spacing w:val="-2"/>
          <w:sz w:val="21"/>
          <w:szCs w:val="21"/>
        </w:rPr>
        <w:t>随有白细胞数量异常，可以通过验血确认。</w:t>
      </w:r>
    </w:p>
    <w:p w14:paraId="61FBB346">
      <w:pPr>
        <w:spacing w:before="44" w:line="176" w:lineRule="auto"/>
        <w:ind w:left="37" w:right="177" w:firstLine="422"/>
        <w:rPr>
          <w:rFonts w:ascii="PingFang SC" w:hAnsi="PingFang SC" w:eastAsia="PingFang SC" w:cs="PingFang SC"/>
          <w:sz w:val="21"/>
          <w:szCs w:val="21"/>
        </w:rPr>
      </w:pPr>
      <w:r>
        <w:rPr>
          <w:rFonts w:ascii="PingFang SC" w:hAnsi="PingFang SC" w:eastAsia="PingFang SC" w:cs="PingFang SC"/>
          <w:spacing w:val="-3"/>
          <w:sz w:val="21"/>
          <w:szCs w:val="21"/>
        </w:rPr>
        <w:t>有些患者曾有过伤口大面积感染，高烧，呕吐的经历。这属于严</w:t>
      </w:r>
      <w:r>
        <w:rPr>
          <w:rFonts w:ascii="PingFang SC" w:hAnsi="PingFang SC" w:eastAsia="PingFang SC" w:cs="PingFang SC"/>
          <w:spacing w:val="10"/>
          <w:sz w:val="21"/>
          <w:szCs w:val="21"/>
        </w:rPr>
        <w:t xml:space="preserve"> </w:t>
      </w:r>
      <w:r>
        <w:rPr>
          <w:rFonts w:ascii="PingFang SC" w:hAnsi="PingFang SC" w:eastAsia="PingFang SC" w:cs="PingFang SC"/>
          <w:spacing w:val="-1"/>
          <w:sz w:val="21"/>
          <w:szCs w:val="21"/>
        </w:rPr>
        <w:t>重的细菌感染，或许已经是败血症了，需要尽快去医院。</w:t>
      </w:r>
    </w:p>
    <w:p w14:paraId="4703577E">
      <w:pPr>
        <w:spacing w:before="42" w:line="192" w:lineRule="auto"/>
        <w:ind w:left="460"/>
        <w:rPr>
          <w:rFonts w:ascii="PingFang SC" w:hAnsi="PingFang SC" w:eastAsia="PingFang SC" w:cs="PingFang SC"/>
          <w:sz w:val="21"/>
          <w:szCs w:val="21"/>
        </w:rPr>
      </w:pPr>
      <w:r>
        <w:rPr>
          <w:rFonts w:ascii="PingFang SC" w:hAnsi="PingFang SC" w:eastAsia="PingFang SC" w:cs="PingFang SC"/>
          <w:b/>
          <w:bCs/>
          <w:spacing w:val="-3"/>
          <w:sz w:val="21"/>
          <w:szCs w:val="21"/>
        </w:rPr>
        <w:t>感染和炎症</w:t>
      </w:r>
    </w:p>
    <w:p w14:paraId="24A1A306">
      <w:pPr>
        <w:spacing w:before="30" w:line="191" w:lineRule="auto"/>
        <w:ind w:left="460"/>
        <w:rPr>
          <w:rFonts w:ascii="PingFang SC" w:hAnsi="PingFang SC" w:eastAsia="PingFang SC" w:cs="PingFang SC"/>
          <w:sz w:val="21"/>
          <w:szCs w:val="21"/>
        </w:rPr>
      </w:pPr>
      <w:r>
        <w:rPr>
          <w:rFonts w:ascii="PingFang SC" w:hAnsi="PingFang SC" w:eastAsia="PingFang SC" w:cs="PingFang SC"/>
          <w:spacing w:val="-2"/>
          <w:sz w:val="21"/>
          <w:szCs w:val="21"/>
        </w:rPr>
        <w:t>感染和炎症是有联系但又不同的两个概念。</w:t>
      </w:r>
    </w:p>
    <w:p w14:paraId="4AB607AC">
      <w:pPr>
        <w:spacing w:before="28" w:line="178" w:lineRule="auto"/>
        <w:ind w:left="38" w:right="182" w:firstLine="422"/>
        <w:rPr>
          <w:rFonts w:ascii="PingFang SC" w:hAnsi="PingFang SC" w:eastAsia="PingFang SC" w:cs="PingFang SC"/>
          <w:sz w:val="21"/>
          <w:szCs w:val="21"/>
        </w:rPr>
      </w:pPr>
      <w:r>
        <w:rPr>
          <w:rFonts w:ascii="PingFang SC" w:hAnsi="PingFang SC" w:eastAsia="PingFang SC" w:cs="PingFang SC"/>
          <w:spacing w:val="-3"/>
          <w:sz w:val="21"/>
          <w:szCs w:val="21"/>
        </w:rPr>
        <w:t>感染是一种生物体（通常是可致病的细菌，病毒，寄生虫，真菌</w:t>
      </w:r>
      <w:r>
        <w:rPr>
          <w:rFonts w:ascii="PingFang SC" w:hAnsi="PingFang SC" w:eastAsia="PingFang SC" w:cs="PingFang SC"/>
          <w:spacing w:val="6"/>
          <w:sz w:val="21"/>
          <w:szCs w:val="21"/>
        </w:rPr>
        <w:t xml:space="preserve"> </w:t>
      </w:r>
      <w:r>
        <w:rPr>
          <w:rFonts w:ascii="PingFang SC" w:hAnsi="PingFang SC" w:eastAsia="PingFang SC" w:cs="PingFang SC"/>
          <w:spacing w:val="-3"/>
          <w:sz w:val="21"/>
          <w:szCs w:val="21"/>
        </w:rPr>
        <w:t>等）入侵，在皮肤，血液，或者身体的其他组织里停留，一定条件下</w:t>
      </w:r>
      <w:r>
        <w:rPr>
          <w:rFonts w:ascii="PingFang SC" w:hAnsi="PingFang SC" w:eastAsia="PingFang SC" w:cs="PingFang SC"/>
          <w:spacing w:val="14"/>
          <w:sz w:val="21"/>
          <w:szCs w:val="21"/>
        </w:rPr>
        <w:t xml:space="preserve"> </w:t>
      </w:r>
      <w:r>
        <w:rPr>
          <w:rFonts w:ascii="PingFang SC" w:hAnsi="PingFang SC" w:eastAsia="PingFang SC" w:cs="PingFang SC"/>
          <w:spacing w:val="-3"/>
          <w:sz w:val="21"/>
          <w:szCs w:val="21"/>
        </w:rPr>
        <w:t>可以导致疾病。</w:t>
      </w:r>
    </w:p>
    <w:p w14:paraId="160DD30C">
      <w:pPr>
        <w:spacing w:before="34" w:line="176" w:lineRule="auto"/>
        <w:ind w:left="40" w:right="181" w:firstLine="423"/>
        <w:rPr>
          <w:rFonts w:ascii="PingFang SC" w:hAnsi="PingFang SC" w:eastAsia="PingFang SC" w:cs="PingFang SC"/>
          <w:sz w:val="21"/>
          <w:szCs w:val="21"/>
        </w:rPr>
      </w:pPr>
      <w:r>
        <w:rPr>
          <w:rFonts w:ascii="PingFang SC" w:hAnsi="PingFang SC" w:eastAsia="PingFang SC" w:cs="PingFang SC"/>
          <w:spacing w:val="-3"/>
          <w:sz w:val="21"/>
          <w:szCs w:val="21"/>
        </w:rPr>
        <w:t>炎症是机体对于刺激的一种防御反应，表现为红、肿、热、痛和</w:t>
      </w:r>
      <w:r>
        <w:rPr>
          <w:rFonts w:ascii="PingFang SC" w:hAnsi="PingFang SC" w:eastAsia="PingFang SC" w:cs="PingFang SC"/>
          <w:spacing w:val="3"/>
          <w:sz w:val="21"/>
          <w:szCs w:val="21"/>
        </w:rPr>
        <w:t xml:space="preserve"> </w:t>
      </w:r>
      <w:r>
        <w:rPr>
          <w:rFonts w:ascii="PingFang SC" w:hAnsi="PingFang SC" w:eastAsia="PingFang SC" w:cs="PingFang SC"/>
          <w:sz w:val="21"/>
          <w:szCs w:val="21"/>
        </w:rPr>
        <w:t>功能障碍。有感染性炎症，也有非感染性炎症，如风</w:t>
      </w:r>
      <w:r>
        <w:rPr>
          <w:rFonts w:ascii="PingFang SC" w:hAnsi="PingFang SC" w:eastAsia="PingFang SC" w:cs="PingFang SC"/>
          <w:spacing w:val="-1"/>
          <w:sz w:val="21"/>
          <w:szCs w:val="21"/>
        </w:rPr>
        <w:t>湿性关节炎。</w:t>
      </w:r>
    </w:p>
    <w:p w14:paraId="597ABA4E">
      <w:pPr>
        <w:spacing w:before="38" w:line="175" w:lineRule="auto"/>
        <w:ind w:left="36" w:right="177" w:firstLine="427"/>
        <w:jc w:val="both"/>
        <w:rPr>
          <w:rFonts w:ascii="PingFang SC" w:hAnsi="PingFang SC" w:eastAsia="PingFang SC" w:cs="PingFang SC"/>
          <w:sz w:val="21"/>
          <w:szCs w:val="21"/>
        </w:rPr>
      </w:pPr>
      <w:r>
        <w:rPr>
          <w:rFonts w:ascii="PingFang SC" w:hAnsi="PingFang SC" w:eastAsia="PingFang SC" w:cs="PingFang SC"/>
          <w:spacing w:val="-3"/>
          <w:sz w:val="21"/>
          <w:szCs w:val="21"/>
        </w:rPr>
        <w:t>发生细菌感染的时候，通常会伴随炎症反应。这种情况下需要使</w:t>
      </w:r>
      <w:r>
        <w:rPr>
          <w:rFonts w:ascii="PingFang SC" w:hAnsi="PingFang SC" w:eastAsia="PingFang SC" w:cs="PingFang SC"/>
          <w:spacing w:val="8"/>
          <w:sz w:val="21"/>
          <w:szCs w:val="21"/>
        </w:rPr>
        <w:t xml:space="preserve"> </w:t>
      </w:r>
      <w:r>
        <w:rPr>
          <w:rFonts w:ascii="PingFang SC" w:hAnsi="PingFang SC" w:eastAsia="PingFang SC" w:cs="PingFang SC"/>
          <w:spacing w:val="-3"/>
          <w:sz w:val="21"/>
          <w:szCs w:val="21"/>
        </w:rPr>
        <w:t>用抗生素（如青霉素、红霉素、各种头孢，环丙沙星，氧氟沙星，夫</w:t>
      </w:r>
      <w:r>
        <w:rPr>
          <w:rFonts w:ascii="PingFang SC" w:hAnsi="PingFang SC" w:eastAsia="PingFang SC" w:cs="PingFang SC"/>
          <w:spacing w:val="9"/>
          <w:sz w:val="21"/>
          <w:szCs w:val="21"/>
        </w:rPr>
        <w:t xml:space="preserve"> </w:t>
      </w:r>
      <w:r>
        <w:rPr>
          <w:rFonts w:ascii="PingFang SC" w:hAnsi="PingFang SC" w:eastAsia="PingFang SC" w:cs="PingFang SC"/>
          <w:spacing w:val="-3"/>
          <w:sz w:val="21"/>
          <w:szCs w:val="21"/>
        </w:rPr>
        <w:t>西地酸，百多邦等）来杀灭细菌。细菌减少之后伴随的炎症反应自然</w:t>
      </w:r>
      <w:r>
        <w:rPr>
          <w:rFonts w:ascii="PingFang SC" w:hAnsi="PingFang SC" w:eastAsia="PingFang SC" w:cs="PingFang SC"/>
          <w:spacing w:val="18"/>
          <w:sz w:val="21"/>
          <w:szCs w:val="21"/>
        </w:rPr>
        <w:t xml:space="preserve"> </w:t>
      </w:r>
      <w:r>
        <w:rPr>
          <w:rFonts w:ascii="PingFang SC" w:hAnsi="PingFang SC" w:eastAsia="PingFang SC" w:cs="PingFang SC"/>
          <w:spacing w:val="-3"/>
          <w:sz w:val="21"/>
          <w:szCs w:val="21"/>
        </w:rPr>
        <w:t>会减轻。这时候如果只使用消炎药（主要是各种激素，针剂、口服或</w:t>
      </w:r>
      <w:r>
        <w:rPr>
          <w:rFonts w:ascii="PingFang SC" w:hAnsi="PingFang SC" w:eastAsia="PingFang SC" w:cs="PingFang SC"/>
          <w:spacing w:val="16"/>
          <w:sz w:val="21"/>
          <w:szCs w:val="21"/>
        </w:rPr>
        <w:t xml:space="preserve"> </w:t>
      </w:r>
      <w:r>
        <w:rPr>
          <w:rFonts w:ascii="PingFang SC" w:hAnsi="PingFang SC" w:eastAsia="PingFang SC" w:cs="PingFang SC"/>
          <w:spacing w:val="-1"/>
          <w:sz w:val="21"/>
          <w:szCs w:val="21"/>
        </w:rPr>
        <w:t>药膏</w:t>
      </w:r>
      <w:r>
        <w:rPr>
          <w:rFonts w:ascii="PingFang SC" w:hAnsi="PingFang SC" w:eastAsia="PingFang SC" w:cs="PingFang SC"/>
          <w:spacing w:val="-20"/>
          <w:sz w:val="21"/>
          <w:szCs w:val="21"/>
        </w:rPr>
        <w:t>），</w:t>
      </w:r>
      <w:r>
        <w:rPr>
          <w:rFonts w:ascii="PingFang SC" w:hAnsi="PingFang SC" w:eastAsia="PingFang SC" w:cs="PingFang SC"/>
          <w:spacing w:val="-1"/>
          <w:sz w:val="21"/>
          <w:szCs w:val="21"/>
        </w:rPr>
        <w:t>结果是细菌还在但人体的免疫反应被抑</w:t>
      </w:r>
      <w:r>
        <w:rPr>
          <w:rFonts w:ascii="PingFang SC" w:hAnsi="PingFang SC" w:eastAsia="PingFang SC" w:cs="PingFang SC"/>
          <w:spacing w:val="-2"/>
          <w:sz w:val="21"/>
          <w:szCs w:val="21"/>
        </w:rPr>
        <w:t>制了，细菌感染会更</w:t>
      </w:r>
      <w:r>
        <w:rPr>
          <w:rFonts w:ascii="PingFang SC" w:hAnsi="PingFang SC" w:eastAsia="PingFang SC" w:cs="PingFang SC"/>
          <w:sz w:val="21"/>
          <w:szCs w:val="21"/>
        </w:rPr>
        <w:t xml:space="preserve"> </w:t>
      </w:r>
      <w:r>
        <w:rPr>
          <w:rFonts w:ascii="PingFang SC" w:hAnsi="PingFang SC" w:eastAsia="PingFang SC" w:cs="PingFang SC"/>
          <w:spacing w:val="-9"/>
          <w:sz w:val="21"/>
          <w:szCs w:val="21"/>
        </w:rPr>
        <w:t>重。</w:t>
      </w:r>
    </w:p>
    <w:p w14:paraId="05281C86">
      <w:pPr>
        <w:spacing w:before="29" w:line="181" w:lineRule="auto"/>
        <w:ind w:left="37" w:right="127" w:firstLine="422"/>
        <w:rPr>
          <w:rFonts w:ascii="PingFang SC" w:hAnsi="PingFang SC" w:eastAsia="PingFang SC" w:cs="PingFang SC"/>
          <w:sz w:val="21"/>
          <w:szCs w:val="21"/>
        </w:rPr>
      </w:pPr>
      <w:r>
        <w:rPr>
          <w:rFonts w:ascii="PingFang SC" w:hAnsi="PingFang SC" w:eastAsia="PingFang SC" w:cs="PingFang SC"/>
          <w:spacing w:val="-1"/>
          <w:sz w:val="21"/>
          <w:szCs w:val="21"/>
        </w:rPr>
        <w:t>有些炎症反应不是细菌感染引起的。这时候可以只使用消炎药，</w:t>
      </w:r>
      <w:r>
        <w:rPr>
          <w:rFonts w:ascii="PingFang SC" w:hAnsi="PingFang SC" w:eastAsia="PingFang SC" w:cs="PingFang SC"/>
          <w:spacing w:val="5"/>
          <w:sz w:val="21"/>
          <w:szCs w:val="21"/>
        </w:rPr>
        <w:t xml:space="preserve"> </w:t>
      </w:r>
      <w:r>
        <w:rPr>
          <w:rFonts w:ascii="PingFang SC" w:hAnsi="PingFang SC" w:eastAsia="PingFang SC" w:cs="PingFang SC"/>
          <w:spacing w:val="-3"/>
          <w:sz w:val="21"/>
          <w:szCs w:val="21"/>
        </w:rPr>
        <w:t>使用抗生素没有任何好处。</w:t>
      </w:r>
    </w:p>
    <w:p w14:paraId="2A5A0E6A">
      <w:pPr>
        <w:spacing w:before="33" w:line="177" w:lineRule="auto"/>
        <w:ind w:left="37" w:right="180" w:firstLine="420"/>
        <w:jc w:val="both"/>
        <w:rPr>
          <w:rFonts w:ascii="PingFang SC" w:hAnsi="PingFang SC" w:eastAsia="PingFang SC" w:cs="PingFang SC"/>
          <w:sz w:val="21"/>
          <w:szCs w:val="21"/>
        </w:rPr>
      </w:pPr>
      <w:r>
        <w:rPr>
          <w:rFonts w:ascii="PingFang SC" w:hAnsi="PingFang SC" w:eastAsia="PingFang SC" w:cs="PingFang SC"/>
          <w:spacing w:val="-2"/>
          <w:sz w:val="21"/>
          <w:szCs w:val="21"/>
        </w:rPr>
        <w:t>EB</w:t>
      </w:r>
      <w:r>
        <w:rPr>
          <w:rFonts w:ascii="PingFang SC" w:hAnsi="PingFang SC" w:eastAsia="PingFang SC" w:cs="PingFang SC"/>
          <w:spacing w:val="56"/>
          <w:sz w:val="21"/>
          <w:szCs w:val="21"/>
        </w:rPr>
        <w:t xml:space="preserve"> </w:t>
      </w:r>
      <w:r>
        <w:rPr>
          <w:rFonts w:ascii="PingFang SC" w:hAnsi="PingFang SC" w:eastAsia="PingFang SC" w:cs="PingFang SC"/>
          <w:spacing w:val="-2"/>
          <w:sz w:val="21"/>
          <w:szCs w:val="21"/>
        </w:rPr>
        <w:t>患者经常需要在伤口上外用抗菌药膏，其主要成分应该是抗</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生素或消毒类药物。多数情况下 EB 患者不需要使用含可</w:t>
      </w:r>
      <w:r>
        <w:rPr>
          <w:rFonts w:ascii="PingFang SC" w:hAnsi="PingFang SC" w:eastAsia="PingFang SC" w:cs="PingFang SC"/>
          <w:spacing w:val="-3"/>
          <w:sz w:val="21"/>
          <w:szCs w:val="21"/>
        </w:rPr>
        <w:t>的松、地塞</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米松等这些激素的药膏。</w:t>
      </w:r>
    </w:p>
    <w:p w14:paraId="70AB475C">
      <w:pPr>
        <w:spacing w:before="32" w:line="175" w:lineRule="auto"/>
        <w:ind w:left="37" w:right="177" w:firstLine="426"/>
        <w:jc w:val="both"/>
        <w:rPr>
          <w:rFonts w:ascii="PingFang SC" w:hAnsi="PingFang SC" w:eastAsia="PingFang SC" w:cs="PingFang SC"/>
          <w:sz w:val="21"/>
          <w:szCs w:val="21"/>
        </w:rPr>
      </w:pPr>
      <w:r>
        <w:rPr>
          <w:rFonts w:ascii="PingFang SC" w:hAnsi="PingFang SC" w:eastAsia="PingFang SC" w:cs="PingFang SC"/>
          <w:spacing w:val="-3"/>
          <w:sz w:val="21"/>
          <w:szCs w:val="21"/>
        </w:rPr>
        <w:t>炎症反应的一种后果是溶解人体自身的组织，特殊情况下患者的</w:t>
      </w:r>
      <w:r>
        <w:rPr>
          <w:rFonts w:ascii="PingFang SC" w:hAnsi="PingFang SC" w:eastAsia="PingFang SC" w:cs="PingFang SC"/>
          <w:spacing w:val="7"/>
          <w:sz w:val="21"/>
          <w:szCs w:val="21"/>
        </w:rPr>
        <w:t xml:space="preserve"> </w:t>
      </w:r>
      <w:r>
        <w:rPr>
          <w:rFonts w:ascii="PingFang SC" w:hAnsi="PingFang SC" w:eastAsia="PingFang SC" w:cs="PingFang SC"/>
          <w:spacing w:val="-3"/>
          <w:sz w:val="21"/>
          <w:szCs w:val="21"/>
        </w:rPr>
        <w:t>炎症反应会造成伤口扩大，可考虑使用弱效激素阻止皮损增大。此时</w:t>
      </w:r>
      <w:r>
        <w:rPr>
          <w:rFonts w:ascii="PingFang SC" w:hAnsi="PingFang SC" w:eastAsia="PingFang SC" w:cs="PingFang SC"/>
          <w:spacing w:val="14"/>
          <w:sz w:val="21"/>
          <w:szCs w:val="21"/>
        </w:rPr>
        <w:t xml:space="preserve"> </w:t>
      </w:r>
      <w:r>
        <w:rPr>
          <w:rFonts w:ascii="PingFang SC" w:hAnsi="PingFang SC" w:eastAsia="PingFang SC" w:cs="PingFang SC"/>
          <w:spacing w:val="-1"/>
          <w:sz w:val="21"/>
          <w:szCs w:val="21"/>
        </w:rPr>
        <w:t>要注意：</w:t>
      </w:r>
      <w:r>
        <w:rPr>
          <w:rFonts w:ascii="PingFang SC" w:hAnsi="PingFang SC" w:eastAsia="PingFang SC" w:cs="PingFang SC"/>
          <w:spacing w:val="-36"/>
          <w:sz w:val="21"/>
          <w:szCs w:val="21"/>
        </w:rPr>
        <w:t xml:space="preserve"> </w:t>
      </w:r>
      <w:r>
        <w:rPr>
          <w:rFonts w:ascii="PingFang SC" w:hAnsi="PingFang SC" w:eastAsia="PingFang SC" w:cs="PingFang SC"/>
          <w:spacing w:val="-1"/>
          <w:sz w:val="21"/>
          <w:szCs w:val="21"/>
        </w:rPr>
        <w:t>1，在医生指导下使用；</w:t>
      </w:r>
      <w:r>
        <w:rPr>
          <w:rFonts w:ascii="PingFang SC" w:hAnsi="PingFang SC" w:eastAsia="PingFang SC" w:cs="PingFang SC"/>
          <w:spacing w:val="-45"/>
          <w:sz w:val="21"/>
          <w:szCs w:val="21"/>
        </w:rPr>
        <w:t xml:space="preserve"> </w:t>
      </w:r>
      <w:r>
        <w:rPr>
          <w:rFonts w:ascii="PingFang SC" w:hAnsi="PingFang SC" w:eastAsia="PingFang SC" w:cs="PingFang SC"/>
          <w:spacing w:val="-1"/>
          <w:sz w:val="21"/>
          <w:szCs w:val="21"/>
        </w:rPr>
        <w:t>2,确保</w:t>
      </w:r>
      <w:r>
        <w:rPr>
          <w:rFonts w:ascii="PingFang SC" w:hAnsi="PingFang SC" w:eastAsia="PingFang SC" w:cs="PingFang SC"/>
          <w:spacing w:val="-2"/>
          <w:sz w:val="21"/>
          <w:szCs w:val="21"/>
        </w:rPr>
        <w:t>控制感染。</w:t>
      </w:r>
    </w:p>
    <w:p w14:paraId="37D695C1">
      <w:pPr>
        <w:spacing w:before="43" w:line="191" w:lineRule="auto"/>
        <w:ind w:left="473"/>
        <w:outlineLvl w:val="2"/>
        <w:rPr>
          <w:rFonts w:ascii="PingFang SC" w:hAnsi="PingFang SC" w:eastAsia="PingFang SC" w:cs="PingFang SC"/>
          <w:sz w:val="21"/>
          <w:szCs w:val="21"/>
        </w:rPr>
      </w:pPr>
      <w:bookmarkStart w:id="121" w:name="_Toc1348222059"/>
      <w:r>
        <w:rPr>
          <w:rFonts w:ascii="PingFang SC" w:hAnsi="PingFang SC" w:eastAsia="PingFang SC" w:cs="PingFang SC"/>
          <w:b/>
          <w:bCs/>
          <w:spacing w:val="-4"/>
          <w:sz w:val="21"/>
          <w:szCs w:val="21"/>
        </w:rPr>
        <w:t>防止伤口感染的方法</w:t>
      </w:r>
      <w:bookmarkEnd w:id="121"/>
    </w:p>
    <w:p w14:paraId="13AC642B">
      <w:pPr>
        <w:spacing w:before="33" w:line="177" w:lineRule="auto"/>
        <w:ind w:left="37" w:firstLine="422"/>
        <w:jc w:val="both"/>
        <w:rPr>
          <w:rFonts w:ascii="PingFang SC" w:hAnsi="PingFang SC" w:eastAsia="PingFang SC" w:cs="PingFang SC"/>
          <w:sz w:val="21"/>
          <w:szCs w:val="21"/>
        </w:rPr>
      </w:pPr>
      <w:r>
        <w:rPr>
          <w:rFonts w:ascii="PingFang SC" w:hAnsi="PingFang SC" w:eastAsia="PingFang SC" w:cs="PingFang SC"/>
          <w:spacing w:val="-4"/>
          <w:sz w:val="21"/>
          <w:szCs w:val="21"/>
        </w:rPr>
        <w:t>做好伤口消毒和紧贴伤口的一级敷料无菌，就能维持伤口不感染。</w:t>
      </w:r>
      <w:r>
        <w:rPr>
          <w:rFonts w:ascii="PingFang SC" w:hAnsi="PingFang SC" w:eastAsia="PingFang SC" w:cs="PingFang SC"/>
          <w:spacing w:val="11"/>
          <w:sz w:val="21"/>
          <w:szCs w:val="21"/>
        </w:rPr>
        <w:t xml:space="preserve"> </w:t>
      </w:r>
      <w:r>
        <w:rPr>
          <w:rFonts w:ascii="PingFang SC" w:hAnsi="PingFang SC" w:eastAsia="PingFang SC" w:cs="PingFang SC"/>
          <w:spacing w:val="-3"/>
          <w:sz w:val="21"/>
          <w:szCs w:val="21"/>
        </w:rPr>
        <w:t>伤口上可以不使用抗菌药膏。伤口消毒可以用稀释后的碘伏，也可以</w:t>
      </w:r>
      <w:r>
        <w:rPr>
          <w:rFonts w:ascii="PingFang SC" w:hAnsi="PingFang SC" w:eastAsia="PingFang SC" w:cs="PingFang SC"/>
          <w:spacing w:val="6"/>
          <w:sz w:val="21"/>
          <w:szCs w:val="21"/>
        </w:rPr>
        <w:t xml:space="preserve">   </w:t>
      </w:r>
      <w:r>
        <w:rPr>
          <w:rFonts w:ascii="PingFang SC" w:hAnsi="PingFang SC" w:eastAsia="PingFang SC" w:cs="PingFang SC"/>
          <w:spacing w:val="-2"/>
          <w:sz w:val="21"/>
          <w:szCs w:val="21"/>
        </w:rPr>
        <w:t>直接用生理盐水冲洗。生理盐水冲洗更安全。</w:t>
      </w:r>
    </w:p>
    <w:p w14:paraId="2F68E847">
      <w:pPr>
        <w:spacing w:line="177" w:lineRule="auto"/>
        <w:rPr>
          <w:rFonts w:ascii="PingFang SC" w:hAnsi="PingFang SC" w:eastAsia="PingFang SC" w:cs="PingFang SC"/>
          <w:sz w:val="21"/>
          <w:szCs w:val="21"/>
        </w:rPr>
        <w:sectPr>
          <w:headerReference r:id="rId80" w:type="default"/>
          <w:footerReference r:id="rId81" w:type="default"/>
          <w:pgSz w:w="8391" w:h="11909"/>
          <w:pgMar w:top="883" w:right="892" w:bottom="937" w:left="1051" w:header="869" w:footer="715" w:gutter="0"/>
          <w:cols w:space="720" w:num="1"/>
        </w:sectPr>
      </w:pPr>
    </w:p>
    <w:p w14:paraId="67218EBC">
      <w:pPr>
        <w:pStyle w:val="2"/>
        <w:spacing w:line="321" w:lineRule="auto"/>
      </w:pPr>
    </w:p>
    <w:p w14:paraId="7D39E57C">
      <w:pPr>
        <w:spacing w:before="96" w:line="175" w:lineRule="auto"/>
        <w:ind w:left="37" w:right="127" w:firstLine="425"/>
        <w:jc w:val="both"/>
        <w:rPr>
          <w:rFonts w:ascii="PingFang SC" w:hAnsi="PingFang SC" w:eastAsia="PingFang SC" w:cs="PingFang SC"/>
          <w:sz w:val="21"/>
          <w:szCs w:val="21"/>
        </w:rPr>
      </w:pPr>
      <w:r>
        <w:rPr>
          <w:rFonts w:ascii="PingFang SC" w:hAnsi="PingFang SC" w:eastAsia="PingFang SC" w:cs="PingFang SC"/>
          <w:spacing w:val="-3"/>
          <w:sz w:val="21"/>
          <w:szCs w:val="21"/>
        </w:rPr>
        <w:t>部分人建议在所有开放性伤口上用药性中等的抗菌药膏，可以考</w:t>
      </w:r>
      <w:r>
        <w:rPr>
          <w:rFonts w:ascii="PingFang SC" w:hAnsi="PingFang SC" w:eastAsia="PingFang SC" w:cs="PingFang SC"/>
          <w:spacing w:val="2"/>
          <w:sz w:val="21"/>
          <w:szCs w:val="21"/>
        </w:rPr>
        <w:t xml:space="preserve">  </w:t>
      </w:r>
      <w:r>
        <w:rPr>
          <w:rFonts w:ascii="PingFang SC" w:hAnsi="PingFang SC" w:eastAsia="PingFang SC" w:cs="PingFang SC"/>
          <w:spacing w:val="-3"/>
          <w:sz w:val="21"/>
          <w:szCs w:val="21"/>
        </w:rPr>
        <w:t>虑使用利凡诺软膏或呋喃西林软膏。药膏涂的量可以多也可以少。由</w:t>
      </w:r>
      <w:r>
        <w:rPr>
          <w:rFonts w:ascii="PingFang SC" w:hAnsi="PingFang SC" w:eastAsia="PingFang SC" w:cs="PingFang SC"/>
          <w:spacing w:val="8"/>
          <w:sz w:val="21"/>
          <w:szCs w:val="21"/>
        </w:rPr>
        <w:t xml:space="preserve">  </w:t>
      </w:r>
      <w:r>
        <w:rPr>
          <w:rFonts w:ascii="PingFang SC" w:hAnsi="PingFang SC" w:eastAsia="PingFang SC" w:cs="PingFang SC"/>
          <w:spacing w:val="-3"/>
          <w:sz w:val="21"/>
          <w:szCs w:val="21"/>
        </w:rPr>
        <w:t>于只有紧贴伤口的一小部分药物成分才能被吸收，涂的多并不会增加</w:t>
      </w:r>
      <w:r>
        <w:rPr>
          <w:rFonts w:ascii="PingFang SC" w:hAnsi="PingFang SC" w:eastAsia="PingFang SC" w:cs="PingFang SC"/>
          <w:spacing w:val="8"/>
          <w:sz w:val="21"/>
          <w:szCs w:val="21"/>
        </w:rPr>
        <w:t xml:space="preserve">  </w:t>
      </w:r>
      <w:r>
        <w:rPr>
          <w:rFonts w:ascii="PingFang SC" w:hAnsi="PingFang SC" w:eastAsia="PingFang SC" w:cs="PingFang SC"/>
          <w:spacing w:val="-1"/>
          <w:sz w:val="21"/>
          <w:szCs w:val="21"/>
        </w:rPr>
        <w:t>血液中的药物浓度，不会有太大的危害。</w:t>
      </w:r>
      <w:r>
        <w:rPr>
          <w:rFonts w:ascii="PingFang SC" w:hAnsi="PingFang SC" w:eastAsia="PingFang SC" w:cs="PingFang SC"/>
          <w:spacing w:val="-46"/>
          <w:sz w:val="21"/>
          <w:szCs w:val="21"/>
        </w:rPr>
        <w:t xml:space="preserve"> </w:t>
      </w:r>
      <w:r>
        <w:rPr>
          <w:rFonts w:ascii="PingFang SC" w:hAnsi="PingFang SC" w:eastAsia="PingFang SC" w:cs="PingFang SC"/>
          <w:spacing w:val="-1"/>
          <w:sz w:val="21"/>
          <w:szCs w:val="21"/>
        </w:rPr>
        <w:t>在</w:t>
      </w:r>
      <w:r>
        <w:rPr>
          <w:rFonts w:ascii="PingFang SC" w:hAnsi="PingFang SC" w:eastAsia="PingFang SC" w:cs="PingFang SC"/>
          <w:spacing w:val="-2"/>
          <w:sz w:val="21"/>
          <w:szCs w:val="21"/>
        </w:rPr>
        <w:t>伤口没有感染的情况下，</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可以间歇性地停用抗菌药膏。</w:t>
      </w:r>
    </w:p>
    <w:p w14:paraId="1BA7E585">
      <w:pPr>
        <w:spacing w:before="33" w:line="177" w:lineRule="auto"/>
        <w:ind w:left="38" w:right="176" w:firstLine="424"/>
        <w:rPr>
          <w:rFonts w:ascii="PingFang SC" w:hAnsi="PingFang SC" w:eastAsia="PingFang SC" w:cs="PingFang SC"/>
          <w:sz w:val="21"/>
          <w:szCs w:val="21"/>
        </w:rPr>
      </w:pPr>
      <w:r>
        <w:rPr>
          <w:rFonts w:ascii="PingFang SC" w:hAnsi="PingFang SC" w:eastAsia="PingFang SC" w:cs="PingFang SC"/>
          <w:spacing w:val="-3"/>
          <w:sz w:val="21"/>
          <w:szCs w:val="21"/>
        </w:rPr>
        <w:t>不建议长期连续使用药性强烈的抗菌药膏（最著名的是百多邦和</w:t>
      </w:r>
      <w:r>
        <w:rPr>
          <w:rFonts w:ascii="PingFang SC" w:hAnsi="PingFang SC" w:eastAsia="PingFang SC" w:cs="PingFang SC"/>
          <w:spacing w:val="11"/>
          <w:sz w:val="21"/>
          <w:szCs w:val="21"/>
        </w:rPr>
        <w:t xml:space="preserve"> </w:t>
      </w:r>
      <w:r>
        <w:rPr>
          <w:rFonts w:ascii="PingFang SC" w:hAnsi="PingFang SC" w:eastAsia="PingFang SC" w:cs="PingFang SC"/>
          <w:spacing w:val="-1"/>
          <w:sz w:val="21"/>
          <w:szCs w:val="21"/>
        </w:rPr>
        <w:t>夫西地酸软膏</w:t>
      </w:r>
      <w:r>
        <w:rPr>
          <w:rFonts w:ascii="PingFang SC" w:hAnsi="PingFang SC" w:eastAsia="PingFang SC" w:cs="PingFang SC"/>
          <w:spacing w:val="-39"/>
          <w:w w:val="95"/>
          <w:sz w:val="21"/>
          <w:szCs w:val="21"/>
        </w:rPr>
        <w:t>），</w:t>
      </w:r>
      <w:r>
        <w:rPr>
          <w:rFonts w:ascii="PingFang SC" w:hAnsi="PingFang SC" w:eastAsia="PingFang SC" w:cs="PingFang SC"/>
          <w:spacing w:val="-1"/>
          <w:sz w:val="21"/>
          <w:szCs w:val="21"/>
        </w:rPr>
        <w:t>这会使葡萄球菌产生抗药性。</w:t>
      </w:r>
      <w:r>
        <w:rPr>
          <w:rFonts w:ascii="PingFang SC" w:hAnsi="PingFang SC" w:eastAsia="PingFang SC" w:cs="PingFang SC"/>
          <w:spacing w:val="-33"/>
          <w:sz w:val="21"/>
          <w:szCs w:val="21"/>
        </w:rPr>
        <w:t xml:space="preserve"> </w:t>
      </w:r>
      <w:r>
        <w:rPr>
          <w:rFonts w:ascii="PingFang SC" w:hAnsi="PingFang SC" w:eastAsia="PingFang SC" w:cs="PingFang SC"/>
          <w:spacing w:val="-1"/>
          <w:sz w:val="21"/>
          <w:szCs w:val="21"/>
        </w:rPr>
        <w:t>一旦有抗药性以后，</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就只能换用其他抗生素药物治疗了。</w:t>
      </w:r>
    </w:p>
    <w:p w14:paraId="6D42DFE2">
      <w:pPr>
        <w:spacing w:before="33" w:line="176" w:lineRule="auto"/>
        <w:ind w:left="39" w:right="17" w:firstLine="420"/>
        <w:rPr>
          <w:rFonts w:ascii="PingFang SC" w:hAnsi="PingFang SC" w:eastAsia="PingFang SC" w:cs="PingFang SC"/>
          <w:sz w:val="21"/>
          <w:szCs w:val="21"/>
        </w:rPr>
      </w:pPr>
      <w:r>
        <w:rPr>
          <w:rFonts w:ascii="PingFang SC" w:hAnsi="PingFang SC" w:eastAsia="PingFang SC" w:cs="PingFang SC"/>
          <w:spacing w:val="-4"/>
          <w:sz w:val="21"/>
          <w:szCs w:val="21"/>
        </w:rPr>
        <w:t>应该经常清洁伤口和更换绷带。可以每天更换或间隔两</w:t>
      </w:r>
      <w:r>
        <w:rPr>
          <w:rFonts w:ascii="PingFang SC" w:hAnsi="PingFang SC" w:eastAsia="PingFang SC" w:cs="PingFang SC"/>
          <w:spacing w:val="-5"/>
          <w:sz w:val="21"/>
          <w:szCs w:val="21"/>
        </w:rPr>
        <w:t>三天更换，</w:t>
      </w:r>
      <w:r>
        <w:rPr>
          <w:rFonts w:ascii="PingFang SC" w:hAnsi="PingFang SC" w:eastAsia="PingFang SC" w:cs="PingFang SC"/>
          <w:sz w:val="21"/>
          <w:szCs w:val="21"/>
        </w:rPr>
        <w:t xml:space="preserve"> </w:t>
      </w:r>
      <w:r>
        <w:rPr>
          <w:rFonts w:ascii="PingFang SC" w:hAnsi="PingFang SC" w:eastAsia="PingFang SC" w:cs="PingFang SC"/>
          <w:spacing w:val="-6"/>
          <w:sz w:val="21"/>
          <w:szCs w:val="21"/>
        </w:rPr>
        <w:t>取决于伤口情况和患者舒适度。渗液多，有感染</w:t>
      </w:r>
      <w:r>
        <w:rPr>
          <w:rFonts w:ascii="PingFang SC" w:hAnsi="PingFang SC" w:eastAsia="PingFang SC" w:cs="PingFang SC"/>
          <w:spacing w:val="-7"/>
          <w:sz w:val="21"/>
          <w:szCs w:val="21"/>
        </w:rPr>
        <w:t>的应该换的频繁一些。</w:t>
      </w:r>
    </w:p>
    <w:p w14:paraId="17D4BCF4">
      <w:pPr>
        <w:spacing w:before="42" w:line="175" w:lineRule="auto"/>
        <w:ind w:left="40" w:right="109" w:firstLine="418"/>
        <w:jc w:val="both"/>
        <w:rPr>
          <w:rFonts w:ascii="PingFang SC" w:hAnsi="PingFang SC" w:eastAsia="PingFang SC" w:cs="PingFang SC"/>
          <w:sz w:val="21"/>
          <w:szCs w:val="21"/>
        </w:rPr>
      </w:pPr>
      <w:r>
        <w:rPr>
          <w:rFonts w:ascii="PingFang SC" w:hAnsi="PingFang SC" w:eastAsia="PingFang SC" w:cs="PingFang SC"/>
          <w:spacing w:val="-3"/>
          <w:sz w:val="21"/>
          <w:szCs w:val="21"/>
        </w:rPr>
        <w:t>洗澡时用中性的香皂和沐浴露，有香味的或有除臭剂的可能刺激</w:t>
      </w:r>
      <w:r>
        <w:rPr>
          <w:rFonts w:ascii="PingFang SC" w:hAnsi="PingFang SC" w:eastAsia="PingFang SC" w:cs="PingFang SC"/>
          <w:spacing w:val="6"/>
          <w:sz w:val="21"/>
          <w:szCs w:val="21"/>
        </w:rPr>
        <w:t xml:space="preserve">  </w:t>
      </w:r>
      <w:r>
        <w:rPr>
          <w:rFonts w:ascii="PingFang SC" w:hAnsi="PingFang SC" w:eastAsia="PingFang SC" w:cs="PingFang SC"/>
          <w:spacing w:val="-7"/>
          <w:sz w:val="21"/>
          <w:szCs w:val="21"/>
        </w:rPr>
        <w:t>皮肤。香皂和沐浴露浸到伤口上可能短时间会不舒服，但仍然应该用。</w:t>
      </w:r>
      <w:r>
        <w:rPr>
          <w:rFonts w:ascii="PingFang SC" w:hAnsi="PingFang SC" w:eastAsia="PingFang SC" w:cs="PingFang SC"/>
          <w:spacing w:val="4"/>
          <w:sz w:val="21"/>
          <w:szCs w:val="21"/>
        </w:rPr>
        <w:t xml:space="preserve"> </w:t>
      </w:r>
      <w:r>
        <w:rPr>
          <w:rFonts w:ascii="PingFang SC" w:hAnsi="PingFang SC" w:eastAsia="PingFang SC" w:cs="PingFang SC"/>
          <w:sz w:val="21"/>
          <w:szCs w:val="21"/>
        </w:rPr>
        <w:t>不要使用有抗菌作用的香皂，低浓度的抗菌药物</w:t>
      </w:r>
      <w:r>
        <w:rPr>
          <w:rFonts w:ascii="PingFang SC" w:hAnsi="PingFang SC" w:eastAsia="PingFang SC" w:cs="PingFang SC"/>
          <w:spacing w:val="-1"/>
          <w:sz w:val="21"/>
          <w:szCs w:val="21"/>
        </w:rPr>
        <w:t>容易诱导细菌耐药。</w:t>
      </w:r>
    </w:p>
    <w:p w14:paraId="4BEB7439">
      <w:pPr>
        <w:spacing w:before="44" w:line="174" w:lineRule="auto"/>
        <w:ind w:left="36" w:right="127" w:firstLine="431"/>
        <w:jc w:val="both"/>
        <w:rPr>
          <w:rFonts w:ascii="PingFang SC" w:hAnsi="PingFang SC" w:eastAsia="PingFang SC" w:cs="PingFang SC"/>
          <w:sz w:val="21"/>
          <w:szCs w:val="21"/>
        </w:rPr>
      </w:pPr>
      <w:r>
        <w:rPr>
          <w:rFonts w:ascii="PingFang SC" w:hAnsi="PingFang SC" w:eastAsia="PingFang SC" w:cs="PingFang SC"/>
          <w:spacing w:val="-3"/>
          <w:sz w:val="21"/>
          <w:szCs w:val="21"/>
        </w:rPr>
        <w:t>患者应该经常洗澡。只要自来水合格，可以直接淋浴，不会造成</w:t>
      </w:r>
      <w:r>
        <w:rPr>
          <w:rFonts w:ascii="PingFang SC" w:hAnsi="PingFang SC" w:eastAsia="PingFang SC" w:cs="PingFang SC"/>
          <w:spacing w:val="2"/>
          <w:sz w:val="21"/>
          <w:szCs w:val="21"/>
        </w:rPr>
        <w:t xml:space="preserve">  </w:t>
      </w:r>
      <w:r>
        <w:rPr>
          <w:rFonts w:ascii="PingFang SC" w:hAnsi="PingFang SC" w:eastAsia="PingFang SC" w:cs="PingFang SC"/>
          <w:spacing w:val="-1"/>
          <w:sz w:val="21"/>
          <w:szCs w:val="21"/>
        </w:rPr>
        <w:t>感染。如果盆浴，可以在洗澡水中加入次氯酸钠消毒。进入浴缸前，</w:t>
      </w:r>
      <w:r>
        <w:rPr>
          <w:rFonts w:ascii="PingFang SC" w:hAnsi="PingFang SC" w:eastAsia="PingFang SC" w:cs="PingFang SC"/>
          <w:spacing w:val="13"/>
          <w:sz w:val="21"/>
          <w:szCs w:val="21"/>
        </w:rPr>
        <w:t xml:space="preserve"> </w:t>
      </w:r>
      <w:r>
        <w:rPr>
          <w:rFonts w:ascii="PingFang SC" w:hAnsi="PingFang SC" w:eastAsia="PingFang SC" w:cs="PingFang SC"/>
          <w:spacing w:val="-3"/>
          <w:sz w:val="21"/>
          <w:szCs w:val="21"/>
        </w:rPr>
        <w:t>在一浴缸水中加</w:t>
      </w:r>
      <w:r>
        <w:rPr>
          <w:rFonts w:ascii="PingFang SC" w:hAnsi="PingFang SC" w:eastAsia="PingFang SC" w:cs="PingFang SC"/>
          <w:b/>
          <w:bCs/>
          <w:spacing w:val="-3"/>
          <w:sz w:val="21"/>
          <w:szCs w:val="21"/>
        </w:rPr>
        <w:t>一瓶盖</w:t>
      </w:r>
      <w:r>
        <w:rPr>
          <w:rFonts w:ascii="PingFang SC" w:hAnsi="PingFang SC" w:eastAsia="PingFang SC" w:cs="PingFang SC"/>
          <w:spacing w:val="-3"/>
          <w:sz w:val="21"/>
          <w:szCs w:val="21"/>
        </w:rPr>
        <w:t>（不是一杯）次氯酸钠是安全的。如果这样的</w:t>
      </w:r>
      <w:r>
        <w:rPr>
          <w:rFonts w:ascii="PingFang SC" w:hAnsi="PingFang SC" w:eastAsia="PingFang SC" w:cs="PingFang SC"/>
          <w:spacing w:val="5"/>
          <w:sz w:val="21"/>
          <w:szCs w:val="21"/>
        </w:rPr>
        <w:t xml:space="preserve">  </w:t>
      </w:r>
      <w:r>
        <w:rPr>
          <w:rFonts w:ascii="PingFang SC" w:hAnsi="PingFang SC" w:eastAsia="PingFang SC" w:cs="PingFang SC"/>
          <w:spacing w:val="-4"/>
          <w:sz w:val="21"/>
          <w:szCs w:val="21"/>
        </w:rPr>
        <w:t>用量没有效果，可以适当增加用量。</w:t>
      </w:r>
      <w:r>
        <w:rPr>
          <w:rFonts w:ascii="PingFang SC" w:hAnsi="PingFang SC" w:eastAsia="PingFang SC" w:cs="PingFang SC"/>
          <w:b/>
          <w:bCs/>
          <w:spacing w:val="-4"/>
          <w:sz w:val="21"/>
          <w:szCs w:val="21"/>
        </w:rPr>
        <w:t>加过次氯酸钠的水不能接触眼睛</w:t>
      </w:r>
      <w:r>
        <w:rPr>
          <w:rFonts w:ascii="PingFang SC" w:hAnsi="PingFang SC" w:eastAsia="PingFang SC" w:cs="PingFang SC"/>
          <w:spacing w:val="8"/>
          <w:sz w:val="21"/>
          <w:szCs w:val="21"/>
        </w:rPr>
        <w:t xml:space="preserve">  </w:t>
      </w:r>
      <w:r>
        <w:rPr>
          <w:rFonts w:ascii="PingFang SC" w:hAnsi="PingFang SC" w:eastAsia="PingFang SC" w:cs="PingFang SC"/>
          <w:b/>
          <w:bCs/>
          <w:spacing w:val="-4"/>
          <w:sz w:val="21"/>
          <w:szCs w:val="21"/>
        </w:rPr>
        <w:t>和嘴巴</w:t>
      </w:r>
      <w:r>
        <w:rPr>
          <w:rFonts w:ascii="PingFang SC" w:hAnsi="PingFang SC" w:eastAsia="PingFang SC" w:cs="PingFang SC"/>
          <w:spacing w:val="-4"/>
          <w:sz w:val="21"/>
          <w:szCs w:val="21"/>
        </w:rPr>
        <w:t>。</w:t>
      </w:r>
      <w:r>
        <w:rPr>
          <w:rFonts w:ascii="PingFang SC" w:hAnsi="PingFang SC" w:eastAsia="PingFang SC" w:cs="PingFang SC"/>
          <w:b/>
          <w:bCs/>
          <w:spacing w:val="-4"/>
          <w:sz w:val="21"/>
          <w:szCs w:val="21"/>
        </w:rPr>
        <w:t>给婴儿洗澡不能加次氯酸钠。</w:t>
      </w:r>
      <w:r>
        <w:rPr>
          <w:rFonts w:ascii="PingFang SC" w:hAnsi="PingFang SC" w:eastAsia="PingFang SC" w:cs="PingFang SC"/>
          <w:spacing w:val="-4"/>
          <w:sz w:val="21"/>
          <w:szCs w:val="21"/>
        </w:rPr>
        <w:t>通常可以在药店买到消毒粉或</w:t>
      </w:r>
      <w:r>
        <w:rPr>
          <w:rFonts w:ascii="PingFang SC" w:hAnsi="PingFang SC" w:eastAsia="PingFang SC" w:cs="PingFang SC"/>
          <w:spacing w:val="6"/>
          <w:sz w:val="21"/>
          <w:szCs w:val="21"/>
        </w:rPr>
        <w:t xml:space="preserve">  </w:t>
      </w:r>
      <w:r>
        <w:rPr>
          <w:rFonts w:ascii="PingFang SC" w:hAnsi="PingFang SC" w:eastAsia="PingFang SC" w:cs="PingFang SC"/>
          <w:spacing w:val="-3"/>
          <w:sz w:val="21"/>
          <w:szCs w:val="21"/>
        </w:rPr>
        <w:t>消毒片，其主要成分是次氯酸钠或者在水中能分解出次氯酸钠，都可</w:t>
      </w:r>
      <w:r>
        <w:rPr>
          <w:rFonts w:ascii="PingFang SC" w:hAnsi="PingFang SC" w:eastAsia="PingFang SC" w:cs="PingFang SC"/>
          <w:spacing w:val="9"/>
          <w:sz w:val="21"/>
          <w:szCs w:val="21"/>
        </w:rPr>
        <w:t xml:space="preserve">  </w:t>
      </w:r>
      <w:r>
        <w:rPr>
          <w:rFonts w:ascii="PingFang SC" w:hAnsi="PingFang SC" w:eastAsia="PingFang SC" w:cs="PingFang SC"/>
          <w:spacing w:val="-7"/>
          <w:sz w:val="21"/>
          <w:szCs w:val="21"/>
        </w:rPr>
        <w:t>以使用。</w:t>
      </w:r>
    </w:p>
    <w:p w14:paraId="45F7A3E2">
      <w:pPr>
        <w:spacing w:before="27" w:line="178" w:lineRule="auto"/>
        <w:ind w:left="37" w:firstLine="426"/>
        <w:rPr>
          <w:rFonts w:ascii="PingFang SC" w:hAnsi="PingFang SC" w:eastAsia="PingFang SC" w:cs="PingFang SC"/>
          <w:sz w:val="21"/>
          <w:szCs w:val="21"/>
        </w:rPr>
      </w:pPr>
      <w:r>
        <w:rPr>
          <w:rFonts w:ascii="PingFang SC" w:hAnsi="PingFang SC" w:eastAsia="PingFang SC" w:cs="PingFang SC"/>
          <w:spacing w:val="-4"/>
          <w:sz w:val="21"/>
          <w:szCs w:val="21"/>
        </w:rPr>
        <w:t>如果发现多处伤口感染，可考虑全身性使用广谱抗生素</w:t>
      </w:r>
      <w:r>
        <w:rPr>
          <w:rFonts w:ascii="PingFang SC" w:hAnsi="PingFang SC" w:eastAsia="PingFang SC" w:cs="PingFang SC"/>
          <w:b/>
          <w:bCs/>
          <w:spacing w:val="-4"/>
          <w:sz w:val="21"/>
          <w:szCs w:val="21"/>
        </w:rPr>
        <w:t>一到两周</w:t>
      </w:r>
      <w:r>
        <w:rPr>
          <w:rFonts w:ascii="PingFang SC" w:hAnsi="PingFang SC" w:eastAsia="PingFang SC" w:cs="PingFang SC"/>
          <w:spacing w:val="-4"/>
          <w:sz w:val="21"/>
          <w:szCs w:val="21"/>
        </w:rPr>
        <w:t>。</w:t>
      </w:r>
      <w:r>
        <w:rPr>
          <w:rFonts w:ascii="PingFang SC" w:hAnsi="PingFang SC" w:eastAsia="PingFang SC" w:cs="PingFang SC"/>
          <w:spacing w:val="1"/>
          <w:sz w:val="21"/>
          <w:szCs w:val="21"/>
        </w:rPr>
        <w:t xml:space="preserve"> </w:t>
      </w:r>
      <w:r>
        <w:rPr>
          <w:rFonts w:ascii="PingFang SC" w:hAnsi="PingFang SC" w:eastAsia="PingFang SC" w:cs="PingFang SC"/>
          <w:spacing w:val="-1"/>
          <w:sz w:val="21"/>
          <w:szCs w:val="21"/>
        </w:rPr>
        <w:t>全身感染应该到医院就诊，可能需要住院静脉滴注抗生</w:t>
      </w:r>
      <w:r>
        <w:rPr>
          <w:rFonts w:ascii="PingFang SC" w:hAnsi="PingFang SC" w:eastAsia="PingFang SC" w:cs="PingFang SC"/>
          <w:spacing w:val="-2"/>
          <w:sz w:val="21"/>
          <w:szCs w:val="21"/>
        </w:rPr>
        <w:t>素。</w:t>
      </w:r>
    </w:p>
    <w:p w14:paraId="4E6ADEBD">
      <w:pPr>
        <w:spacing w:before="156" w:line="189" w:lineRule="auto"/>
        <w:ind w:left="43"/>
        <w:outlineLvl w:val="1"/>
        <w:rPr>
          <w:rFonts w:ascii="PingFang SC" w:hAnsi="PingFang SC" w:eastAsia="PingFang SC" w:cs="PingFang SC"/>
          <w:sz w:val="32"/>
          <w:szCs w:val="32"/>
        </w:rPr>
      </w:pPr>
      <w:bookmarkStart w:id="122" w:name="bookmark62"/>
      <w:bookmarkEnd w:id="122"/>
      <w:bookmarkStart w:id="123" w:name="bookmark61"/>
      <w:bookmarkEnd w:id="123"/>
      <w:bookmarkStart w:id="124" w:name="_Toc1468186116"/>
      <w:r>
        <w:rPr>
          <w:rFonts w:ascii="PingFang SC" w:hAnsi="PingFang SC" w:eastAsia="PingFang SC" w:cs="PingFang SC"/>
          <w:b/>
          <w:bCs/>
          <w:spacing w:val="-4"/>
          <w:sz w:val="32"/>
          <w:szCs w:val="32"/>
        </w:rPr>
        <w:t>6.3</w:t>
      </w:r>
      <w:r>
        <w:rPr>
          <w:rFonts w:ascii="PingFang SC" w:hAnsi="PingFang SC" w:eastAsia="PingFang SC" w:cs="PingFang SC"/>
          <w:spacing w:val="-4"/>
          <w:sz w:val="32"/>
          <w:szCs w:val="32"/>
        </w:rPr>
        <w:t xml:space="preserve"> </w:t>
      </w:r>
      <w:r>
        <w:rPr>
          <w:rFonts w:ascii="PingFang SC" w:hAnsi="PingFang SC" w:eastAsia="PingFang SC" w:cs="PingFang SC"/>
          <w:b/>
          <w:bCs/>
          <w:spacing w:val="-4"/>
          <w:sz w:val="32"/>
          <w:szCs w:val="32"/>
        </w:rPr>
        <w:t>控制疼痛的方法</w:t>
      </w:r>
      <w:bookmarkEnd w:id="124"/>
    </w:p>
    <w:p w14:paraId="0A6BDEB1">
      <w:pPr>
        <w:spacing w:before="5" w:line="174" w:lineRule="auto"/>
        <w:ind w:left="38" w:right="129" w:firstLine="418"/>
        <w:jc w:val="both"/>
        <w:rPr>
          <w:rFonts w:ascii="PingFang SC" w:hAnsi="PingFang SC" w:eastAsia="PingFang SC" w:cs="PingFang SC"/>
          <w:sz w:val="21"/>
          <w:szCs w:val="21"/>
        </w:rPr>
      </w:pPr>
      <w:r>
        <w:rPr>
          <w:rFonts w:ascii="PingFang SC" w:hAnsi="PingFang SC" w:eastAsia="PingFang SC" w:cs="PingFang SC"/>
          <w:spacing w:val="-2"/>
          <w:sz w:val="21"/>
          <w:szCs w:val="21"/>
        </w:rPr>
        <w:t>EB</w:t>
      </w:r>
      <w:r>
        <w:rPr>
          <w:rFonts w:ascii="PingFang SC" w:hAnsi="PingFang SC" w:eastAsia="PingFang SC" w:cs="PingFang SC"/>
          <w:spacing w:val="56"/>
          <w:sz w:val="21"/>
          <w:szCs w:val="21"/>
        </w:rPr>
        <w:t xml:space="preserve"> </w:t>
      </w:r>
      <w:r>
        <w:rPr>
          <w:rFonts w:ascii="PingFang SC" w:hAnsi="PingFang SC" w:eastAsia="PingFang SC" w:cs="PingFang SC"/>
          <w:spacing w:val="-2"/>
          <w:sz w:val="21"/>
          <w:szCs w:val="21"/>
        </w:rPr>
        <w:t>患者可能经常因水疱和开放性伤口而疼痛。必要时可以找医</w:t>
      </w:r>
      <w:r>
        <w:rPr>
          <w:rFonts w:ascii="PingFang SC" w:hAnsi="PingFang SC" w:eastAsia="PingFang SC" w:cs="PingFang SC"/>
          <w:sz w:val="21"/>
          <w:szCs w:val="21"/>
        </w:rPr>
        <w:t xml:space="preserve">  </w:t>
      </w:r>
      <w:r>
        <w:rPr>
          <w:rFonts w:ascii="PingFang SC" w:hAnsi="PingFang SC" w:eastAsia="PingFang SC" w:cs="PingFang SC"/>
          <w:spacing w:val="-1"/>
          <w:sz w:val="21"/>
          <w:szCs w:val="21"/>
        </w:rPr>
        <w:t>生开止痛药。但应该尽量避免长期使用含可待因的药或其它麻醉药，</w:t>
      </w:r>
      <w:r>
        <w:rPr>
          <w:rFonts w:ascii="PingFang SC" w:hAnsi="PingFang SC" w:eastAsia="PingFang SC" w:cs="PingFang SC"/>
          <w:spacing w:val="9"/>
          <w:sz w:val="21"/>
          <w:szCs w:val="21"/>
        </w:rPr>
        <w:t xml:space="preserve"> </w:t>
      </w:r>
      <w:r>
        <w:rPr>
          <w:rFonts w:ascii="PingFang SC" w:hAnsi="PingFang SC" w:eastAsia="PingFang SC" w:cs="PingFang SC"/>
          <w:spacing w:val="-2"/>
          <w:sz w:val="21"/>
          <w:szCs w:val="21"/>
        </w:rPr>
        <w:t>原因是：</w:t>
      </w:r>
      <w:r>
        <w:rPr>
          <w:rFonts w:ascii="PingFang SC" w:hAnsi="PingFang SC" w:eastAsia="PingFang SC" w:cs="PingFang SC"/>
          <w:spacing w:val="-36"/>
          <w:sz w:val="21"/>
          <w:szCs w:val="21"/>
        </w:rPr>
        <w:t xml:space="preserve"> </w:t>
      </w:r>
      <w:r>
        <w:rPr>
          <w:rFonts w:ascii="PingFang SC" w:hAnsi="PingFang SC" w:eastAsia="PingFang SC" w:cs="PingFang SC"/>
          <w:spacing w:val="-2"/>
          <w:sz w:val="21"/>
          <w:szCs w:val="21"/>
        </w:rPr>
        <w:t>1，长期使用会上瘾；2，长期使用会</w:t>
      </w:r>
      <w:r>
        <w:rPr>
          <w:rFonts w:ascii="PingFang SC" w:hAnsi="PingFang SC" w:eastAsia="PingFang SC" w:cs="PingFang SC"/>
          <w:spacing w:val="-3"/>
          <w:sz w:val="21"/>
          <w:szCs w:val="21"/>
        </w:rPr>
        <w:t>加重便秘。</w:t>
      </w:r>
    </w:p>
    <w:p w14:paraId="3EBC509E">
      <w:pPr>
        <w:spacing w:before="43" w:line="177" w:lineRule="auto"/>
        <w:ind w:left="37" w:right="183" w:firstLine="422"/>
        <w:jc w:val="both"/>
        <w:rPr>
          <w:rFonts w:ascii="PingFang SC" w:hAnsi="PingFang SC" w:eastAsia="PingFang SC" w:cs="PingFang SC"/>
          <w:sz w:val="21"/>
          <w:szCs w:val="21"/>
        </w:rPr>
      </w:pPr>
      <w:r>
        <w:rPr>
          <w:rFonts w:ascii="PingFang SC" w:hAnsi="PingFang SC" w:eastAsia="PingFang SC" w:cs="PingFang SC"/>
          <w:spacing w:val="-7"/>
          <w:sz w:val="21"/>
          <w:szCs w:val="21"/>
        </w:rPr>
        <w:t>有些疼痛与包扎有关，可以通过良好的包扎方法缓解。比如，</w:t>
      </w:r>
      <w:r>
        <w:rPr>
          <w:rFonts w:ascii="PingFang SC" w:hAnsi="PingFang SC" w:eastAsia="PingFang SC" w:cs="PingFang SC"/>
          <w:spacing w:val="48"/>
          <w:sz w:val="21"/>
          <w:szCs w:val="21"/>
        </w:rPr>
        <w:t xml:space="preserve"> </w:t>
      </w:r>
      <w:r>
        <w:rPr>
          <w:rFonts w:ascii="PingFang SC" w:hAnsi="PingFang SC" w:eastAsia="PingFang SC" w:cs="PingFang SC"/>
          <w:spacing w:val="-7"/>
          <w:sz w:val="21"/>
          <w:szCs w:val="21"/>
        </w:rPr>
        <w:t>不</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要一次性把全身敷料都拆开，伤口干燥了会疼。在包扎时使用凡士林</w:t>
      </w:r>
      <w:r>
        <w:rPr>
          <w:rFonts w:ascii="PingFang SC" w:hAnsi="PingFang SC" w:eastAsia="PingFang SC" w:cs="PingFang SC"/>
          <w:spacing w:val="15"/>
          <w:sz w:val="21"/>
          <w:szCs w:val="21"/>
        </w:rPr>
        <w:t xml:space="preserve"> </w:t>
      </w:r>
      <w:r>
        <w:rPr>
          <w:rFonts w:ascii="PingFang SC" w:hAnsi="PingFang SC" w:eastAsia="PingFang SC" w:cs="PingFang SC"/>
          <w:spacing w:val="-1"/>
          <w:sz w:val="21"/>
          <w:szCs w:val="21"/>
        </w:rPr>
        <w:t>防止纱布和伤口粘连。使用不粘皮肤的贴身敷料。</w:t>
      </w:r>
    </w:p>
    <w:p w14:paraId="5373C063">
      <w:pPr>
        <w:spacing w:line="177" w:lineRule="auto"/>
        <w:rPr>
          <w:rFonts w:ascii="PingFang SC" w:hAnsi="PingFang SC" w:eastAsia="PingFang SC" w:cs="PingFang SC"/>
          <w:sz w:val="21"/>
          <w:szCs w:val="21"/>
        </w:rPr>
        <w:sectPr>
          <w:headerReference r:id="rId82" w:type="default"/>
          <w:footerReference r:id="rId83" w:type="default"/>
          <w:pgSz w:w="8391" w:h="11909"/>
          <w:pgMar w:top="883" w:right="890" w:bottom="937" w:left="1051" w:header="869" w:footer="716" w:gutter="0"/>
          <w:cols w:space="720" w:num="1"/>
        </w:sectPr>
      </w:pPr>
    </w:p>
    <w:p w14:paraId="57F123C3">
      <w:pPr>
        <w:pStyle w:val="2"/>
        <w:spacing w:line="287" w:lineRule="auto"/>
      </w:pPr>
    </w:p>
    <w:p w14:paraId="21FDA912">
      <w:pPr>
        <w:spacing w:before="146" w:line="191" w:lineRule="auto"/>
        <w:ind w:left="43"/>
        <w:outlineLvl w:val="1"/>
        <w:rPr>
          <w:rFonts w:ascii="PingFang SC" w:hAnsi="PingFang SC" w:eastAsia="PingFang SC" w:cs="PingFang SC"/>
          <w:sz w:val="32"/>
          <w:szCs w:val="32"/>
        </w:rPr>
      </w:pPr>
      <w:bookmarkStart w:id="125" w:name="bookmark63"/>
      <w:bookmarkEnd w:id="125"/>
      <w:bookmarkStart w:id="126" w:name="bookmark64"/>
      <w:bookmarkEnd w:id="126"/>
      <w:bookmarkStart w:id="127" w:name="_Toc1216947582"/>
      <w:r>
        <w:rPr>
          <w:rFonts w:ascii="PingFang SC" w:hAnsi="PingFang SC" w:eastAsia="PingFang SC" w:cs="PingFang SC"/>
          <w:b/>
          <w:bCs/>
          <w:spacing w:val="-4"/>
          <w:sz w:val="32"/>
          <w:szCs w:val="32"/>
        </w:rPr>
        <w:t>6.4</w:t>
      </w:r>
      <w:r>
        <w:rPr>
          <w:rFonts w:ascii="PingFang SC" w:hAnsi="PingFang SC" w:eastAsia="PingFang SC" w:cs="PingFang SC"/>
          <w:spacing w:val="-4"/>
          <w:sz w:val="32"/>
          <w:szCs w:val="32"/>
        </w:rPr>
        <w:t xml:space="preserve"> </w:t>
      </w:r>
      <w:r>
        <w:rPr>
          <w:rFonts w:ascii="PingFang SC" w:hAnsi="PingFang SC" w:eastAsia="PingFang SC" w:cs="PingFang SC"/>
          <w:b/>
          <w:bCs/>
          <w:spacing w:val="-4"/>
          <w:sz w:val="32"/>
          <w:szCs w:val="32"/>
          <w:shd w:val="clear" w:fill="FFFF84"/>
        </w:rPr>
        <w:t>控制瘙痒的</w:t>
      </w:r>
      <w:r>
        <w:rPr>
          <w:rFonts w:ascii="PingFang SC" w:hAnsi="PingFang SC" w:eastAsia="PingFang SC" w:cs="PingFang SC"/>
          <w:b/>
          <w:bCs/>
          <w:spacing w:val="-4"/>
          <w:sz w:val="32"/>
          <w:szCs w:val="32"/>
        </w:rPr>
        <w:t>方法</w:t>
      </w:r>
      <w:bookmarkEnd w:id="127"/>
    </w:p>
    <w:p w14:paraId="6D37AA36">
      <w:pPr>
        <w:spacing w:line="175" w:lineRule="auto"/>
        <w:ind w:left="37" w:right="159" w:firstLine="422"/>
        <w:jc w:val="both"/>
        <w:rPr>
          <w:rFonts w:ascii="PingFang SC" w:hAnsi="PingFang SC" w:eastAsia="PingFang SC" w:cs="PingFang SC"/>
          <w:sz w:val="21"/>
          <w:szCs w:val="21"/>
        </w:rPr>
      </w:pPr>
      <w:r>
        <w:rPr>
          <w:rFonts w:ascii="PingFang SC" w:hAnsi="PingFang SC" w:eastAsia="PingFang SC" w:cs="PingFang SC"/>
          <w:spacing w:val="-2"/>
          <w:sz w:val="21"/>
          <w:szCs w:val="21"/>
        </w:rPr>
        <w:t>有些 EB 患者有很严重的瘙痒。一般半岁以</w:t>
      </w:r>
      <w:r>
        <w:rPr>
          <w:rFonts w:ascii="PingFang SC" w:hAnsi="PingFang SC" w:eastAsia="PingFang SC" w:cs="PingFang SC"/>
          <w:spacing w:val="-3"/>
          <w:sz w:val="21"/>
          <w:szCs w:val="21"/>
        </w:rPr>
        <w:t>前的孩子不太会感觉</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到瘙痒，可能是神经系统还没有发育完全。有些孩子从一周岁前后开</w:t>
      </w:r>
      <w:r>
        <w:rPr>
          <w:rFonts w:ascii="PingFang SC" w:hAnsi="PingFang SC" w:eastAsia="PingFang SC" w:cs="PingFang SC"/>
          <w:spacing w:val="14"/>
          <w:sz w:val="21"/>
          <w:szCs w:val="21"/>
        </w:rPr>
        <w:t xml:space="preserve"> </w:t>
      </w:r>
      <w:r>
        <w:rPr>
          <w:rFonts w:ascii="PingFang SC" w:hAnsi="PingFang SC" w:eastAsia="PingFang SC" w:cs="PingFang SC"/>
          <w:spacing w:val="-3"/>
          <w:sz w:val="21"/>
          <w:szCs w:val="21"/>
        </w:rPr>
        <w:t>始表现出瘙痒。对很多患者来说，瘙痒是像水疱一样无法完全控制的</w:t>
      </w:r>
      <w:r>
        <w:rPr>
          <w:rFonts w:ascii="PingFang SC" w:hAnsi="PingFang SC" w:eastAsia="PingFang SC" w:cs="PingFang SC"/>
          <w:spacing w:val="17"/>
          <w:w w:val="101"/>
          <w:sz w:val="21"/>
          <w:szCs w:val="21"/>
        </w:rPr>
        <w:t xml:space="preserve"> </w:t>
      </w:r>
      <w:r>
        <w:rPr>
          <w:rFonts w:ascii="PingFang SC" w:hAnsi="PingFang SC" w:eastAsia="PingFang SC" w:cs="PingFang SC"/>
          <w:spacing w:val="-8"/>
          <w:sz w:val="21"/>
          <w:szCs w:val="21"/>
        </w:rPr>
        <w:t>问题。</w:t>
      </w:r>
    </w:p>
    <w:p w14:paraId="11F78822">
      <w:pPr>
        <w:spacing w:before="33" w:line="181" w:lineRule="auto"/>
        <w:ind w:left="49" w:right="100" w:firstLine="409"/>
        <w:rPr>
          <w:rFonts w:ascii="PingFang SC" w:hAnsi="PingFang SC" w:eastAsia="PingFang SC" w:cs="PingFang SC"/>
          <w:sz w:val="21"/>
          <w:szCs w:val="21"/>
        </w:rPr>
      </w:pPr>
      <w:r>
        <w:rPr>
          <w:rFonts w:ascii="PingFang SC" w:hAnsi="PingFang SC" w:eastAsia="PingFang SC" w:cs="PingFang SC"/>
          <w:spacing w:val="-8"/>
          <w:sz w:val="21"/>
          <w:szCs w:val="21"/>
        </w:rPr>
        <w:t>瘙痒可能是感染引起的，也可能与感染无关。如果是感染引起的，</w:t>
      </w:r>
      <w:r>
        <w:rPr>
          <w:rFonts w:ascii="PingFang SC" w:hAnsi="PingFang SC" w:eastAsia="PingFang SC" w:cs="PingFang SC"/>
          <w:spacing w:val="10"/>
          <w:sz w:val="21"/>
          <w:szCs w:val="21"/>
        </w:rPr>
        <w:t xml:space="preserve"> </w:t>
      </w:r>
      <w:r>
        <w:rPr>
          <w:rFonts w:ascii="PingFang SC" w:hAnsi="PingFang SC" w:eastAsia="PingFang SC" w:cs="PingFang SC"/>
          <w:spacing w:val="-3"/>
          <w:sz w:val="21"/>
          <w:szCs w:val="21"/>
        </w:rPr>
        <w:t>只要把伤口处理好就能缓解瘙痒</w:t>
      </w:r>
      <w:ins w:id="1330" w:author="零 [2]" w:date="2025-11-12T15:36:44Z">
        <w:r>
          <w:rPr>
            <w:rFonts w:hint="eastAsia" w:ascii="PingFang SC" w:hAnsi="PingFang SC" w:eastAsia="PingFang SC" w:cs="PingFang SC"/>
            <w:spacing w:val="-3"/>
            <w:sz w:val="21"/>
            <w:szCs w:val="21"/>
            <w:lang w:eastAsia="zh-CN"/>
          </w:rPr>
          <w:t>；</w:t>
        </w:r>
      </w:ins>
      <w:ins w:id="1331" w:author="零 [2]" w:date="2025-11-12T15:36:51Z">
        <w:r>
          <w:rPr>
            <w:rFonts w:hint="eastAsia" w:ascii="PingFang SC" w:hAnsi="PingFang SC" w:eastAsia="PingFang SC" w:cs="PingFang SC"/>
            <w:spacing w:val="-3"/>
            <w:sz w:val="21"/>
            <w:szCs w:val="21"/>
            <w:lang w:val="en-US" w:eastAsia="zh-CN"/>
          </w:rPr>
          <w:t>情感</w:t>
        </w:r>
      </w:ins>
      <w:ins w:id="1332" w:author="零 [2]" w:date="2025-11-12T15:36:52Z">
        <w:r>
          <w:rPr>
            <w:rFonts w:hint="eastAsia" w:ascii="PingFang SC" w:hAnsi="PingFang SC" w:eastAsia="PingFang SC" w:cs="PingFang SC"/>
            <w:spacing w:val="-3"/>
            <w:sz w:val="21"/>
            <w:szCs w:val="21"/>
            <w:lang w:val="en-US" w:eastAsia="zh-CN"/>
          </w:rPr>
          <w:t>因素</w:t>
        </w:r>
      </w:ins>
      <w:ins w:id="1333" w:author="零 [2]" w:date="2025-11-12T15:36:54Z">
        <w:r>
          <w:rPr>
            <w:rFonts w:hint="eastAsia" w:ascii="PingFang SC" w:hAnsi="PingFang SC" w:eastAsia="PingFang SC" w:cs="PingFang SC"/>
            <w:spacing w:val="-3"/>
            <w:sz w:val="21"/>
            <w:szCs w:val="21"/>
            <w:lang w:val="en-US" w:eastAsia="zh-CN"/>
          </w:rPr>
          <w:t>造成的</w:t>
        </w:r>
      </w:ins>
      <w:ins w:id="1334" w:author="零 [2]" w:date="2025-11-12T15:36:55Z">
        <w:r>
          <w:rPr>
            <w:rFonts w:hint="eastAsia" w:ascii="PingFang SC" w:hAnsi="PingFang SC" w:eastAsia="PingFang SC" w:cs="PingFang SC"/>
            <w:spacing w:val="-3"/>
            <w:sz w:val="21"/>
            <w:szCs w:val="21"/>
            <w:lang w:val="en-US" w:eastAsia="zh-CN"/>
          </w:rPr>
          <w:t>瘙痒</w:t>
        </w:r>
      </w:ins>
      <w:ins w:id="1335" w:author="零 [2]" w:date="2025-11-12T15:36:58Z">
        <w:r>
          <w:rPr>
            <w:rFonts w:hint="eastAsia" w:ascii="PingFang SC" w:hAnsi="PingFang SC" w:eastAsia="PingFang SC" w:cs="PingFang SC"/>
            <w:spacing w:val="-3"/>
            <w:sz w:val="21"/>
            <w:szCs w:val="21"/>
            <w:lang w:val="en-US" w:eastAsia="zh-CN"/>
          </w:rPr>
          <w:t>应使用</w:t>
        </w:r>
      </w:ins>
      <w:ins w:id="1336" w:author="零 [2]" w:date="2025-11-12T15:37:00Z">
        <w:r>
          <w:rPr>
            <w:rFonts w:hint="eastAsia" w:ascii="PingFang SC" w:hAnsi="PingFang SC" w:eastAsia="PingFang SC" w:cs="PingFang SC"/>
            <w:spacing w:val="-3"/>
            <w:sz w:val="21"/>
            <w:szCs w:val="21"/>
            <w:lang w:val="en-US" w:eastAsia="zh-CN"/>
          </w:rPr>
          <w:t>放松</w:t>
        </w:r>
      </w:ins>
      <w:ins w:id="1337" w:author="零 [2]" w:date="2025-11-12T15:37:04Z">
        <w:r>
          <w:rPr>
            <w:rFonts w:hint="eastAsia" w:ascii="PingFang SC" w:hAnsi="PingFang SC" w:eastAsia="PingFang SC" w:cs="PingFang SC"/>
            <w:spacing w:val="-3"/>
            <w:sz w:val="21"/>
            <w:szCs w:val="21"/>
            <w:lang w:val="en-US" w:eastAsia="zh-CN"/>
          </w:rPr>
          <w:t>行为、</w:t>
        </w:r>
      </w:ins>
      <w:ins w:id="1338" w:author="零 [2]" w:date="2025-11-12T15:37:08Z">
        <w:r>
          <w:rPr>
            <w:rFonts w:hint="eastAsia" w:ascii="PingFang SC" w:hAnsi="PingFang SC" w:eastAsia="PingFang SC" w:cs="PingFang SC"/>
            <w:spacing w:val="-3"/>
            <w:sz w:val="21"/>
            <w:szCs w:val="21"/>
            <w:lang w:val="en-US" w:eastAsia="zh-CN"/>
          </w:rPr>
          <w:t>转移</w:t>
        </w:r>
      </w:ins>
      <w:ins w:id="1339" w:author="零 [2]" w:date="2025-11-12T15:37:10Z">
        <w:r>
          <w:rPr>
            <w:rFonts w:hint="eastAsia" w:ascii="PingFang SC" w:hAnsi="PingFang SC" w:eastAsia="PingFang SC" w:cs="PingFang SC"/>
            <w:spacing w:val="-3"/>
            <w:sz w:val="21"/>
            <w:szCs w:val="21"/>
            <w:lang w:val="en-US" w:eastAsia="zh-CN"/>
          </w:rPr>
          <w:t>注意力</w:t>
        </w:r>
      </w:ins>
      <w:ins w:id="1340" w:author="零 [2]" w:date="2025-11-12T15:37:12Z">
        <w:r>
          <w:rPr>
            <w:rFonts w:hint="eastAsia" w:ascii="PingFang SC" w:hAnsi="PingFang SC" w:eastAsia="PingFang SC" w:cs="PingFang SC"/>
            <w:spacing w:val="-3"/>
            <w:sz w:val="21"/>
            <w:szCs w:val="21"/>
            <w:lang w:val="en-US" w:eastAsia="zh-CN"/>
          </w:rPr>
          <w:t>、</w:t>
        </w:r>
      </w:ins>
      <w:ins w:id="1341" w:author="零 [2]" w:date="2025-11-12T15:37:15Z">
        <w:r>
          <w:rPr>
            <w:rFonts w:hint="eastAsia" w:ascii="PingFang SC" w:hAnsi="PingFang SC" w:eastAsia="PingFang SC" w:cs="PingFang SC"/>
            <w:spacing w:val="-3"/>
            <w:sz w:val="21"/>
            <w:szCs w:val="21"/>
            <w:lang w:val="en-US" w:eastAsia="zh-CN"/>
          </w:rPr>
          <w:t>深呼吸</w:t>
        </w:r>
      </w:ins>
      <w:ins w:id="1342" w:author="零 [2]" w:date="2025-11-12T15:37:16Z">
        <w:r>
          <w:rPr>
            <w:rFonts w:hint="eastAsia" w:ascii="PingFang SC" w:hAnsi="PingFang SC" w:eastAsia="PingFang SC" w:cs="PingFang SC"/>
            <w:spacing w:val="-3"/>
            <w:sz w:val="21"/>
            <w:szCs w:val="21"/>
            <w:lang w:val="en-US" w:eastAsia="zh-CN"/>
          </w:rPr>
          <w:t>等</w:t>
        </w:r>
      </w:ins>
      <w:ins w:id="1343" w:author="零 [2]" w:date="2025-11-12T15:37:17Z">
        <w:r>
          <w:rPr>
            <w:rFonts w:hint="eastAsia" w:ascii="PingFang SC" w:hAnsi="PingFang SC" w:eastAsia="PingFang SC" w:cs="PingFang SC"/>
            <w:spacing w:val="-3"/>
            <w:sz w:val="21"/>
            <w:szCs w:val="21"/>
            <w:lang w:val="en-US" w:eastAsia="zh-CN"/>
          </w:rPr>
          <w:t>方式</w:t>
        </w:r>
      </w:ins>
      <w:ins w:id="1344" w:author="零 [2]" w:date="2025-11-12T15:37:19Z">
        <w:r>
          <w:rPr>
            <w:rFonts w:hint="eastAsia" w:ascii="PingFang SC" w:hAnsi="PingFang SC" w:eastAsia="PingFang SC" w:cs="PingFang SC"/>
            <w:spacing w:val="-3"/>
            <w:sz w:val="21"/>
            <w:szCs w:val="21"/>
            <w:lang w:val="en-US" w:eastAsia="zh-CN"/>
          </w:rPr>
          <w:t>。</w:t>
        </w:r>
      </w:ins>
      <w:del w:id="1345" w:author="零 [2]" w:date="2025-11-12T15:36:44Z">
        <w:r>
          <w:rPr>
            <w:rFonts w:ascii="PingFang SC" w:hAnsi="PingFang SC" w:eastAsia="PingFang SC" w:cs="PingFang SC"/>
            <w:spacing w:val="-3"/>
            <w:sz w:val="21"/>
            <w:szCs w:val="21"/>
          </w:rPr>
          <w:delText>。</w:delText>
        </w:r>
      </w:del>
    </w:p>
    <w:p w14:paraId="64FF6CF2">
      <w:pPr>
        <w:spacing w:before="31" w:line="180" w:lineRule="auto"/>
        <w:ind w:left="36" w:right="160" w:firstLine="427"/>
        <w:rPr>
          <w:rFonts w:ascii="PingFang SC" w:hAnsi="PingFang SC" w:eastAsia="PingFang SC" w:cs="PingFang SC"/>
          <w:sz w:val="21"/>
          <w:szCs w:val="21"/>
        </w:rPr>
      </w:pPr>
      <w:r>
        <w:rPr>
          <w:rFonts w:ascii="PingFang SC" w:hAnsi="PingFang SC" w:eastAsia="PingFang SC" w:cs="PingFang SC"/>
          <w:spacing w:val="-3"/>
          <w:sz w:val="21"/>
          <w:szCs w:val="21"/>
        </w:rPr>
        <w:t>与伤口无关的瘙痒，首先可以尝试润滑皮肤。有时候皮肤干燥了</w:t>
      </w:r>
      <w:r>
        <w:rPr>
          <w:rFonts w:ascii="PingFang SC" w:hAnsi="PingFang SC" w:eastAsia="PingFang SC" w:cs="PingFang SC"/>
          <w:spacing w:val="7"/>
          <w:sz w:val="21"/>
          <w:szCs w:val="21"/>
        </w:rPr>
        <w:t xml:space="preserve"> </w:t>
      </w:r>
      <w:r>
        <w:rPr>
          <w:rFonts w:ascii="PingFang SC" w:hAnsi="PingFang SC" w:eastAsia="PingFang SC" w:cs="PingFang SC"/>
          <w:spacing w:val="-3"/>
          <w:sz w:val="21"/>
          <w:szCs w:val="21"/>
        </w:rPr>
        <w:t>会有痒的感觉。</w:t>
      </w:r>
    </w:p>
    <w:p w14:paraId="0863A208">
      <w:pPr>
        <w:spacing w:before="33" w:line="181" w:lineRule="auto"/>
        <w:ind w:left="41" w:right="160" w:firstLine="417"/>
        <w:rPr>
          <w:rFonts w:hint="default" w:ascii="PingFang SC" w:hAnsi="PingFang SC" w:eastAsia="PingFang SC" w:cs="PingFang SC"/>
          <w:sz w:val="21"/>
          <w:szCs w:val="21"/>
          <w:lang w:val="en-US" w:eastAsia="zh-CN"/>
        </w:rPr>
      </w:pPr>
      <w:r>
        <w:rPr>
          <w:rFonts w:ascii="PingFang SC" w:hAnsi="PingFang SC" w:eastAsia="PingFang SC" w:cs="PingFang SC"/>
          <w:spacing w:val="-3"/>
          <w:sz w:val="21"/>
          <w:szCs w:val="21"/>
        </w:rPr>
        <w:t>对局部的瘙痒，可以使用一些止痒的药膏。确定有效和安全的是</w:t>
      </w:r>
      <w:r>
        <w:rPr>
          <w:rFonts w:ascii="PingFang SC" w:hAnsi="PingFang SC" w:eastAsia="PingFang SC" w:cs="PingFang SC"/>
          <w:spacing w:val="12"/>
          <w:sz w:val="21"/>
          <w:szCs w:val="21"/>
        </w:rPr>
        <w:t xml:space="preserve"> </w:t>
      </w:r>
      <w:r>
        <w:rPr>
          <w:rFonts w:ascii="PingFang SC" w:hAnsi="PingFang SC" w:eastAsia="PingFang SC" w:cs="PingFang SC"/>
          <w:spacing w:val="-2"/>
          <w:sz w:val="21"/>
          <w:szCs w:val="21"/>
        </w:rPr>
        <w:t>薄荷脑乳膏。</w:t>
      </w:r>
      <w:ins w:id="1346" w:author="零 [2]" w:date="2025-11-12T15:37:30Z">
        <w:r>
          <w:rPr>
            <w:rFonts w:hint="eastAsia" w:ascii="PingFang SC" w:hAnsi="PingFang SC" w:eastAsia="PingFang SC" w:cs="PingFang SC"/>
            <w:spacing w:val="-2"/>
            <w:sz w:val="21"/>
            <w:szCs w:val="21"/>
            <w:lang w:val="en-US" w:eastAsia="zh-CN"/>
          </w:rPr>
          <w:t>或</w:t>
        </w:r>
      </w:ins>
      <w:ins w:id="1347" w:author="零 [2]" w:date="2025-11-12T15:37:35Z">
        <w:r>
          <w:rPr>
            <w:rFonts w:hint="eastAsia" w:ascii="PingFang SC" w:hAnsi="PingFang SC" w:eastAsia="PingFang SC" w:cs="PingFang SC"/>
            <w:spacing w:val="-2"/>
            <w:sz w:val="21"/>
            <w:szCs w:val="21"/>
            <w:lang w:val="en-US" w:eastAsia="zh-CN"/>
          </w:rPr>
          <w:t>轻压</w:t>
        </w:r>
      </w:ins>
      <w:ins w:id="1348" w:author="零 [2]" w:date="2025-11-12T15:37:36Z">
        <w:r>
          <w:rPr>
            <w:rFonts w:hint="eastAsia" w:ascii="PingFang SC" w:hAnsi="PingFang SC" w:eastAsia="PingFang SC" w:cs="PingFang SC"/>
            <w:spacing w:val="-2"/>
            <w:sz w:val="21"/>
            <w:szCs w:val="21"/>
            <w:lang w:val="en-US" w:eastAsia="zh-CN"/>
          </w:rPr>
          <w:t>皮肤</w:t>
        </w:r>
      </w:ins>
      <w:ins w:id="1349" w:author="零 [2]" w:date="2025-11-12T15:37:39Z">
        <w:r>
          <w:rPr>
            <w:rFonts w:hint="eastAsia" w:ascii="PingFang SC" w:hAnsi="PingFang SC" w:eastAsia="PingFang SC" w:cs="PingFang SC"/>
            <w:spacing w:val="-2"/>
            <w:sz w:val="21"/>
            <w:szCs w:val="21"/>
            <w:lang w:val="en-US" w:eastAsia="zh-CN"/>
          </w:rPr>
          <w:t>周围</w:t>
        </w:r>
      </w:ins>
      <w:ins w:id="1350" w:author="零 [2]" w:date="2025-11-12T15:37:40Z">
        <w:r>
          <w:rPr>
            <w:rFonts w:hint="eastAsia" w:ascii="PingFang SC" w:hAnsi="PingFang SC" w:eastAsia="PingFang SC" w:cs="PingFang SC"/>
            <w:spacing w:val="-2"/>
            <w:sz w:val="21"/>
            <w:szCs w:val="21"/>
            <w:lang w:val="en-US" w:eastAsia="zh-CN"/>
          </w:rPr>
          <w:t>或</w:t>
        </w:r>
      </w:ins>
      <w:ins w:id="1351" w:author="零 [2]" w:date="2025-11-12T15:37:47Z">
        <w:r>
          <w:rPr>
            <w:rFonts w:hint="eastAsia" w:ascii="PingFang SC" w:hAnsi="PingFang SC" w:eastAsia="PingFang SC" w:cs="PingFang SC"/>
            <w:spacing w:val="-2"/>
            <w:sz w:val="21"/>
            <w:szCs w:val="21"/>
            <w:lang w:val="en-US" w:eastAsia="zh-CN"/>
          </w:rPr>
          <w:t>吹气</w:t>
        </w:r>
      </w:ins>
      <w:ins w:id="1352" w:author="零 [2]" w:date="2025-11-12T15:37:50Z">
        <w:r>
          <w:rPr>
            <w:rFonts w:hint="eastAsia" w:ascii="PingFang SC" w:hAnsi="PingFang SC" w:eastAsia="PingFang SC" w:cs="PingFang SC"/>
            <w:spacing w:val="-2"/>
            <w:sz w:val="21"/>
            <w:szCs w:val="21"/>
            <w:lang w:val="en-US" w:eastAsia="zh-CN"/>
          </w:rPr>
          <w:t>替代</w:t>
        </w:r>
      </w:ins>
      <w:ins w:id="1353" w:author="零 [2]" w:date="2025-11-12T15:38:04Z">
        <w:r>
          <w:rPr>
            <w:rFonts w:hint="eastAsia" w:ascii="PingFang SC" w:hAnsi="PingFang SC" w:eastAsia="PingFang SC" w:cs="PingFang SC"/>
            <w:spacing w:val="-2"/>
            <w:sz w:val="21"/>
            <w:szCs w:val="21"/>
            <w:lang w:val="en-US" w:eastAsia="zh-CN"/>
          </w:rPr>
          <w:t>挠抓</w:t>
        </w:r>
      </w:ins>
      <w:ins w:id="1354" w:author="零 [2]" w:date="2025-11-12T15:38:06Z">
        <w:r>
          <w:rPr>
            <w:rFonts w:hint="eastAsia" w:ascii="PingFang SC" w:hAnsi="PingFang SC" w:eastAsia="PingFang SC" w:cs="PingFang SC"/>
            <w:spacing w:val="-2"/>
            <w:sz w:val="21"/>
            <w:szCs w:val="21"/>
            <w:lang w:val="en-US" w:eastAsia="zh-CN"/>
          </w:rPr>
          <w:t>，</w:t>
        </w:r>
      </w:ins>
      <w:ins w:id="1355" w:author="零 [2]" w:date="2025-11-12T15:38:07Z">
        <w:r>
          <w:rPr>
            <w:rFonts w:hint="eastAsia" w:ascii="PingFang SC" w:hAnsi="PingFang SC" w:eastAsia="PingFang SC" w:cs="PingFang SC"/>
            <w:spacing w:val="-2"/>
            <w:sz w:val="21"/>
            <w:szCs w:val="21"/>
            <w:lang w:val="en-US" w:eastAsia="zh-CN"/>
          </w:rPr>
          <w:t>若</w:t>
        </w:r>
      </w:ins>
      <w:ins w:id="1356" w:author="零 [2]" w:date="2025-11-12T15:38:09Z">
        <w:r>
          <w:rPr>
            <w:rFonts w:hint="eastAsia" w:ascii="PingFang SC" w:hAnsi="PingFang SC" w:eastAsia="PingFang SC" w:cs="PingFang SC"/>
            <w:spacing w:val="-2"/>
            <w:sz w:val="21"/>
            <w:szCs w:val="21"/>
            <w:lang w:val="en-US" w:eastAsia="zh-CN"/>
          </w:rPr>
          <w:t>确实</w:t>
        </w:r>
      </w:ins>
      <w:ins w:id="1357" w:author="零 [2]" w:date="2025-11-12T15:38:10Z">
        <w:r>
          <w:rPr>
            <w:rFonts w:hint="eastAsia" w:ascii="PingFang SC" w:hAnsi="PingFang SC" w:eastAsia="PingFang SC" w:cs="PingFang SC"/>
            <w:spacing w:val="-2"/>
            <w:sz w:val="21"/>
            <w:szCs w:val="21"/>
            <w:lang w:val="en-US" w:eastAsia="zh-CN"/>
          </w:rPr>
          <w:t>需要</w:t>
        </w:r>
      </w:ins>
      <w:ins w:id="1358" w:author="零 [2]" w:date="2025-11-12T15:38:13Z">
        <w:r>
          <w:rPr>
            <w:rFonts w:hint="eastAsia" w:ascii="PingFang SC" w:hAnsi="PingFang SC" w:eastAsia="PingFang SC" w:cs="PingFang SC"/>
            <w:spacing w:val="-2"/>
            <w:sz w:val="21"/>
            <w:szCs w:val="21"/>
            <w:lang w:val="en-US" w:eastAsia="zh-CN"/>
          </w:rPr>
          <w:t>挠转</w:t>
        </w:r>
      </w:ins>
      <w:ins w:id="1359" w:author="零 [2]" w:date="2025-11-12T15:38:14Z">
        <w:r>
          <w:rPr>
            <w:rFonts w:hint="eastAsia" w:ascii="PingFang SC" w:hAnsi="PingFang SC" w:eastAsia="PingFang SC" w:cs="PingFang SC"/>
            <w:spacing w:val="-2"/>
            <w:sz w:val="21"/>
            <w:szCs w:val="21"/>
            <w:lang w:val="en-US" w:eastAsia="zh-CN"/>
          </w:rPr>
          <w:t>，</w:t>
        </w:r>
      </w:ins>
      <w:ins w:id="1360" w:author="零 [2]" w:date="2025-11-12T15:38:16Z">
        <w:r>
          <w:rPr>
            <w:rFonts w:hint="eastAsia" w:ascii="PingFang SC" w:hAnsi="PingFang SC" w:eastAsia="PingFang SC" w:cs="PingFang SC"/>
            <w:spacing w:val="-2"/>
            <w:sz w:val="21"/>
            <w:szCs w:val="21"/>
            <w:lang w:val="en-US" w:eastAsia="zh-CN"/>
          </w:rPr>
          <w:t>使用</w:t>
        </w:r>
      </w:ins>
      <w:ins w:id="1361" w:author="零 [2]" w:date="2025-11-12T15:38:18Z">
        <w:r>
          <w:rPr>
            <w:rFonts w:hint="eastAsia" w:ascii="PingFang SC" w:hAnsi="PingFang SC" w:eastAsia="PingFang SC" w:cs="PingFang SC"/>
            <w:spacing w:val="-2"/>
            <w:sz w:val="21"/>
            <w:szCs w:val="21"/>
            <w:lang w:val="en-US" w:eastAsia="zh-CN"/>
          </w:rPr>
          <w:t>末端</w:t>
        </w:r>
      </w:ins>
      <w:ins w:id="1362" w:author="零 [2]" w:date="2025-11-12T15:38:20Z">
        <w:r>
          <w:rPr>
            <w:rFonts w:hint="eastAsia" w:ascii="PingFang SC" w:hAnsi="PingFang SC" w:eastAsia="PingFang SC" w:cs="PingFang SC"/>
            <w:spacing w:val="-2"/>
            <w:sz w:val="21"/>
            <w:szCs w:val="21"/>
            <w:lang w:val="en-US" w:eastAsia="zh-CN"/>
          </w:rPr>
          <w:t>圆形</w:t>
        </w:r>
      </w:ins>
      <w:ins w:id="1363" w:author="零 [2]" w:date="2025-11-12T15:38:21Z">
        <w:r>
          <w:rPr>
            <w:rFonts w:hint="eastAsia" w:ascii="PingFang SC" w:hAnsi="PingFang SC" w:eastAsia="PingFang SC" w:cs="PingFang SC"/>
            <w:spacing w:val="-2"/>
            <w:sz w:val="21"/>
            <w:szCs w:val="21"/>
            <w:lang w:val="en-US" w:eastAsia="zh-CN"/>
          </w:rPr>
          <w:t>、可</w:t>
        </w:r>
      </w:ins>
      <w:ins w:id="1364" w:author="零 [2]" w:date="2025-11-12T15:38:23Z">
        <w:r>
          <w:rPr>
            <w:rFonts w:hint="eastAsia" w:ascii="PingFang SC" w:hAnsi="PingFang SC" w:eastAsia="PingFang SC" w:cs="PingFang SC"/>
            <w:spacing w:val="-2"/>
            <w:sz w:val="21"/>
            <w:szCs w:val="21"/>
            <w:lang w:val="en-US" w:eastAsia="zh-CN"/>
          </w:rPr>
          <w:t>接触</w:t>
        </w:r>
      </w:ins>
      <w:ins w:id="1365" w:author="零 [2]" w:date="2025-11-12T15:38:28Z">
        <w:r>
          <w:rPr>
            <w:rFonts w:hint="eastAsia" w:ascii="PingFang SC" w:hAnsi="PingFang SC" w:eastAsia="PingFang SC" w:cs="PingFang SC"/>
            <w:spacing w:val="-2"/>
            <w:sz w:val="21"/>
            <w:szCs w:val="21"/>
            <w:lang w:val="en-US" w:eastAsia="zh-CN"/>
          </w:rPr>
          <w:t>皮肤</w:t>
        </w:r>
      </w:ins>
      <w:ins w:id="1366" w:author="零 [2]" w:date="2025-11-12T15:38:32Z">
        <w:r>
          <w:rPr>
            <w:rFonts w:hint="eastAsia" w:ascii="PingFang SC" w:hAnsi="PingFang SC" w:eastAsia="PingFang SC" w:cs="PingFang SC"/>
            <w:spacing w:val="-2"/>
            <w:sz w:val="21"/>
            <w:szCs w:val="21"/>
            <w:lang w:val="en-US" w:eastAsia="zh-CN"/>
          </w:rPr>
          <w:t>的</w:t>
        </w:r>
      </w:ins>
      <w:ins w:id="1367" w:author="零 [2]" w:date="2025-11-12T15:38:33Z">
        <w:r>
          <w:rPr>
            <w:rFonts w:hint="eastAsia" w:ascii="PingFang SC" w:hAnsi="PingFang SC" w:eastAsia="PingFang SC" w:cs="PingFang SC"/>
            <w:spacing w:val="-2"/>
            <w:sz w:val="21"/>
            <w:szCs w:val="21"/>
            <w:lang w:val="en-US" w:eastAsia="zh-CN"/>
          </w:rPr>
          <w:t>按摩</w:t>
        </w:r>
      </w:ins>
      <w:ins w:id="1368" w:author="零 [2]" w:date="2025-11-12T15:38:35Z">
        <w:r>
          <w:rPr>
            <w:rFonts w:hint="eastAsia" w:ascii="PingFang SC" w:hAnsi="PingFang SC" w:eastAsia="PingFang SC" w:cs="PingFang SC"/>
            <w:spacing w:val="-2"/>
            <w:sz w:val="21"/>
            <w:szCs w:val="21"/>
            <w:lang w:val="en-US" w:eastAsia="zh-CN"/>
          </w:rPr>
          <w:t>装置</w:t>
        </w:r>
      </w:ins>
      <w:ins w:id="1369" w:author="零 [2]" w:date="2025-11-12T15:38:37Z">
        <w:r>
          <w:rPr>
            <w:rFonts w:hint="eastAsia" w:ascii="PingFang SC" w:hAnsi="PingFang SC" w:eastAsia="PingFang SC" w:cs="PingFang SC"/>
            <w:spacing w:val="-2"/>
            <w:sz w:val="21"/>
            <w:szCs w:val="21"/>
            <w:lang w:val="en-US" w:eastAsia="zh-CN"/>
          </w:rPr>
          <w:t>。</w:t>
        </w:r>
      </w:ins>
    </w:p>
    <w:p w14:paraId="4C10E64C">
      <w:pPr>
        <w:spacing w:before="27" w:line="176" w:lineRule="auto"/>
        <w:ind w:left="40" w:right="162" w:firstLine="422"/>
        <w:rPr>
          <w:rFonts w:ascii="PingFang SC" w:hAnsi="PingFang SC" w:eastAsia="PingFang SC" w:cs="PingFang SC"/>
          <w:sz w:val="21"/>
          <w:szCs w:val="21"/>
        </w:rPr>
      </w:pPr>
      <w:r>
        <w:rPr>
          <w:rFonts w:ascii="PingFang SC" w:hAnsi="PingFang SC" w:eastAsia="PingFang SC" w:cs="PingFang SC"/>
          <w:spacing w:val="-9"/>
          <w:sz w:val="21"/>
          <w:szCs w:val="21"/>
        </w:rPr>
        <w:t>如医生允许，还可以口服止痒药，常用的有西替利</w:t>
      </w:r>
      <w:r>
        <w:rPr>
          <w:rFonts w:ascii="PingFang SC" w:hAnsi="PingFang SC" w:eastAsia="PingFang SC" w:cs="PingFang SC"/>
          <w:spacing w:val="-10"/>
          <w:sz w:val="21"/>
          <w:szCs w:val="21"/>
        </w:rPr>
        <w:t>嗪（仙特敏</w:t>
      </w:r>
      <w:r>
        <w:rPr>
          <w:rFonts w:ascii="PingFang SC" w:hAnsi="PingFang SC" w:eastAsia="PingFang SC" w:cs="PingFang SC"/>
          <w:spacing w:val="-20"/>
          <w:sz w:val="21"/>
          <w:szCs w:val="21"/>
        </w:rPr>
        <w:t>），</w:t>
      </w:r>
      <w:r>
        <w:rPr>
          <w:rFonts w:ascii="PingFang SC" w:hAnsi="PingFang SC" w:eastAsia="PingFang SC" w:cs="PingFang SC"/>
          <w:spacing w:val="1"/>
          <w:sz w:val="21"/>
          <w:szCs w:val="21"/>
        </w:rPr>
        <w:t xml:space="preserve"> </w:t>
      </w:r>
      <w:r>
        <w:rPr>
          <w:rFonts w:ascii="PingFang SC" w:hAnsi="PingFang SC" w:eastAsia="PingFang SC" w:cs="PingFang SC"/>
          <w:spacing w:val="-8"/>
          <w:sz w:val="21"/>
          <w:szCs w:val="21"/>
        </w:rPr>
        <w:t>氯雷他定（开瑞坦</w:t>
      </w:r>
      <w:r>
        <w:rPr>
          <w:rFonts w:ascii="PingFang SC" w:hAnsi="PingFang SC" w:eastAsia="PingFang SC" w:cs="PingFang SC"/>
          <w:spacing w:val="-25"/>
          <w:sz w:val="21"/>
          <w:szCs w:val="21"/>
        </w:rPr>
        <w:t>），</w:t>
      </w:r>
      <w:r>
        <w:rPr>
          <w:rFonts w:ascii="PingFang SC" w:hAnsi="PingFang SC" w:eastAsia="PingFang SC" w:cs="PingFang SC"/>
          <w:spacing w:val="-8"/>
          <w:sz w:val="21"/>
          <w:szCs w:val="21"/>
        </w:rPr>
        <w:t>氯苯那敏（扑尔敏）。还可以使用激素</w:t>
      </w:r>
      <w:r>
        <w:rPr>
          <w:rFonts w:ascii="PingFang SC" w:hAnsi="PingFang SC" w:eastAsia="PingFang SC" w:cs="PingFang SC"/>
          <w:spacing w:val="-9"/>
          <w:sz w:val="21"/>
          <w:szCs w:val="21"/>
        </w:rPr>
        <w:t>或更强效</w:t>
      </w:r>
      <w:r>
        <w:rPr>
          <w:rFonts w:ascii="PingFang SC" w:hAnsi="PingFang SC" w:eastAsia="PingFang SC" w:cs="PingFang SC"/>
          <w:spacing w:val="1"/>
          <w:sz w:val="21"/>
          <w:szCs w:val="21"/>
        </w:rPr>
        <w:t xml:space="preserve"> </w:t>
      </w:r>
      <w:r>
        <w:rPr>
          <w:rFonts w:ascii="PingFang SC" w:hAnsi="PingFang SC" w:eastAsia="PingFang SC" w:cs="PingFang SC"/>
          <w:spacing w:val="-1"/>
          <w:sz w:val="21"/>
          <w:szCs w:val="21"/>
        </w:rPr>
        <w:t>的止痒药物，需要的时候可以找医生开处方。</w:t>
      </w:r>
    </w:p>
    <w:p w14:paraId="6D037CF9">
      <w:pPr>
        <w:spacing w:before="38" w:line="191" w:lineRule="auto"/>
        <w:ind w:left="459"/>
        <w:rPr>
          <w:rFonts w:ascii="PingFang SC" w:hAnsi="PingFang SC" w:eastAsia="PingFang SC" w:cs="PingFang SC"/>
          <w:sz w:val="21"/>
          <w:szCs w:val="21"/>
        </w:rPr>
      </w:pPr>
      <w:r>
        <w:rPr>
          <w:rFonts w:ascii="PingFang SC" w:hAnsi="PingFang SC" w:eastAsia="PingFang SC" w:cs="PingFang SC"/>
          <w:spacing w:val="-1"/>
          <w:sz w:val="21"/>
          <w:szCs w:val="21"/>
        </w:rPr>
        <w:t>瘙痒还可以通过冥想等放松技巧予以缓解。</w:t>
      </w:r>
    </w:p>
    <w:p w14:paraId="5824D2EB">
      <w:pPr>
        <w:spacing w:before="34" w:line="178" w:lineRule="auto"/>
        <w:ind w:left="38" w:firstLine="422"/>
        <w:jc w:val="both"/>
        <w:rPr>
          <w:rFonts w:ascii="PingFang SC" w:hAnsi="PingFang SC" w:eastAsia="PingFang SC" w:cs="PingFang SC"/>
          <w:sz w:val="21"/>
          <w:szCs w:val="21"/>
        </w:rPr>
      </w:pPr>
      <w:r>
        <w:rPr>
          <w:rFonts w:ascii="PingFang SC" w:hAnsi="PingFang SC" w:eastAsia="PingFang SC" w:cs="PingFang SC"/>
          <w:spacing w:val="-4"/>
          <w:sz w:val="21"/>
          <w:szCs w:val="21"/>
        </w:rPr>
        <w:t>有一种比较特殊的亚型，叫痒疹型营养不良型大疱</w:t>
      </w:r>
      <w:r>
        <w:rPr>
          <w:rFonts w:ascii="PingFang SC" w:hAnsi="PingFang SC" w:eastAsia="PingFang SC" w:cs="PingFang SC"/>
          <w:spacing w:val="-5"/>
          <w:sz w:val="21"/>
          <w:szCs w:val="21"/>
        </w:rPr>
        <w:t>性表皮松解症，</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可以使用激素或抑制人体免疫反应的药物减轻瘙痒。需要确诊后在医</w:t>
      </w:r>
      <w:r>
        <w:rPr>
          <w:rFonts w:ascii="PingFang SC" w:hAnsi="PingFang SC" w:eastAsia="PingFang SC" w:cs="PingFang SC"/>
          <w:spacing w:val="4"/>
          <w:sz w:val="21"/>
          <w:szCs w:val="21"/>
        </w:rPr>
        <w:t xml:space="preserve">   </w:t>
      </w:r>
      <w:r>
        <w:rPr>
          <w:rFonts w:ascii="PingFang SC" w:hAnsi="PingFang SC" w:eastAsia="PingFang SC" w:cs="PingFang SC"/>
          <w:spacing w:val="-3"/>
          <w:sz w:val="21"/>
          <w:szCs w:val="21"/>
        </w:rPr>
        <w:t>生指导下服用。</w:t>
      </w:r>
    </w:p>
    <w:p w14:paraId="43927DAD">
      <w:pPr>
        <w:spacing w:before="139" w:line="191" w:lineRule="auto"/>
        <w:ind w:left="43"/>
        <w:outlineLvl w:val="1"/>
        <w:rPr>
          <w:rFonts w:ascii="PingFang SC" w:hAnsi="PingFang SC" w:eastAsia="PingFang SC" w:cs="PingFang SC"/>
          <w:sz w:val="32"/>
          <w:szCs w:val="32"/>
        </w:rPr>
      </w:pPr>
      <w:bookmarkStart w:id="128" w:name="bookmark65"/>
      <w:bookmarkEnd w:id="128"/>
      <w:bookmarkStart w:id="129" w:name="_Toc603756646"/>
      <w:r>
        <w:rPr>
          <w:rFonts w:ascii="PingFang SC" w:hAnsi="PingFang SC" w:eastAsia="PingFang SC" w:cs="PingFang SC"/>
          <w:b/>
          <w:bCs/>
          <w:spacing w:val="-4"/>
          <w:sz w:val="32"/>
          <w:szCs w:val="32"/>
        </w:rPr>
        <w:t>6.5</w:t>
      </w:r>
      <w:r>
        <w:rPr>
          <w:rFonts w:ascii="PingFang SC" w:hAnsi="PingFang SC" w:eastAsia="PingFang SC" w:cs="PingFang SC"/>
          <w:spacing w:val="-4"/>
          <w:sz w:val="32"/>
          <w:szCs w:val="32"/>
        </w:rPr>
        <w:t xml:space="preserve"> </w:t>
      </w:r>
      <w:r>
        <w:rPr>
          <w:rFonts w:ascii="PingFang SC" w:hAnsi="PingFang SC" w:eastAsia="PingFang SC" w:cs="PingFang SC"/>
          <w:b/>
          <w:bCs/>
          <w:spacing w:val="-4"/>
          <w:sz w:val="32"/>
          <w:szCs w:val="32"/>
        </w:rPr>
        <w:t>皮肤癌监护方法</w:t>
      </w:r>
      <w:bookmarkEnd w:id="129"/>
    </w:p>
    <w:p w14:paraId="24455B0F">
      <w:pPr>
        <w:spacing w:before="3" w:line="173" w:lineRule="auto"/>
        <w:ind w:left="37" w:right="159" w:firstLine="436"/>
        <w:jc w:val="both"/>
        <w:rPr>
          <w:ins w:id="1371" w:author="零 [2]" w:date="2025-11-12T12:29:01Z"/>
          <w:rFonts w:ascii="PingFang SC" w:hAnsi="PingFang SC" w:eastAsia="PingFang SC" w:cs="PingFang SC"/>
          <w:spacing w:val="-3"/>
          <w:sz w:val="21"/>
          <w:szCs w:val="21"/>
        </w:rPr>
        <w:pPrChange w:id="1370" w:author="零 [2]" w:date="2025-11-12T12:31:03Z">
          <w:pPr>
            <w:spacing w:before="3" w:line="173" w:lineRule="auto"/>
            <w:ind w:left="37" w:right="159" w:firstLine="436"/>
            <w:jc w:val="both"/>
          </w:pPr>
        </w:pPrChange>
      </w:pPr>
      <w:r>
        <w:rPr>
          <w:rFonts w:ascii="PingFang SC" w:hAnsi="PingFang SC" w:eastAsia="PingFang SC" w:cs="PingFang SC"/>
          <w:spacing w:val="-4"/>
          <w:sz w:val="21"/>
          <w:szCs w:val="21"/>
        </w:rPr>
        <w:t>隐性遗传营养不良型 EB</w:t>
      </w:r>
      <w:r>
        <w:rPr>
          <w:rFonts w:ascii="PingFang SC" w:hAnsi="PingFang SC" w:eastAsia="PingFang SC" w:cs="PingFang SC"/>
          <w:spacing w:val="36"/>
          <w:sz w:val="21"/>
          <w:szCs w:val="21"/>
        </w:rPr>
        <w:t xml:space="preserve"> </w:t>
      </w:r>
      <w:r>
        <w:rPr>
          <w:rFonts w:ascii="PingFang SC" w:hAnsi="PingFang SC" w:eastAsia="PingFang SC" w:cs="PingFang SC"/>
          <w:spacing w:val="-4"/>
          <w:sz w:val="21"/>
          <w:szCs w:val="21"/>
        </w:rPr>
        <w:t>患者患皮肤癌（多数是鳞状细胞癌，偶</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尔有恶性黑素瘤）的可能性比常人高。慢性、长期不愈合的伤口容易</w:t>
      </w:r>
      <w:r>
        <w:rPr>
          <w:rFonts w:ascii="PingFang SC" w:hAnsi="PingFang SC" w:eastAsia="PingFang SC" w:cs="PingFang SC"/>
          <w:spacing w:val="18"/>
          <w:w w:val="101"/>
          <w:sz w:val="21"/>
          <w:szCs w:val="21"/>
        </w:rPr>
        <w:t xml:space="preserve"> </w:t>
      </w:r>
      <w:r>
        <w:rPr>
          <w:rFonts w:ascii="PingFang SC" w:hAnsi="PingFang SC" w:eastAsia="PingFang SC" w:cs="PingFang SC"/>
          <w:spacing w:val="-3"/>
          <w:sz w:val="21"/>
          <w:szCs w:val="21"/>
        </w:rPr>
        <w:t>产生癌变，随后癌细胞可能在体内扩散，产生致命的后果。</w:t>
      </w:r>
      <w:ins w:id="1372" w:author="零 [2]" w:date="2025-11-12T12:29:11Z">
        <w:r>
          <w:rPr>
            <w:rFonts w:hint="eastAsia" w:ascii="PingFang SC" w:hAnsi="PingFang SC" w:eastAsia="PingFang SC" w:cs="PingFang SC"/>
            <w:spacing w:val="-3"/>
            <w:sz w:val="21"/>
            <w:szCs w:val="21"/>
            <w:lang w:val="en-US" w:eastAsia="zh-CN"/>
          </w:rPr>
          <w:t>疑似</w:t>
        </w:r>
      </w:ins>
      <w:ins w:id="1373" w:author="零 [2]" w:date="2025-11-12T12:29:13Z">
        <w:r>
          <w:rPr>
            <w:rFonts w:hint="eastAsia" w:ascii="PingFang SC" w:hAnsi="PingFang SC" w:eastAsia="PingFang SC" w:cs="PingFang SC"/>
            <w:spacing w:val="-3"/>
            <w:sz w:val="21"/>
            <w:szCs w:val="21"/>
            <w:lang w:val="en-US" w:eastAsia="zh-CN"/>
          </w:rPr>
          <w:t>区域</w:t>
        </w:r>
      </w:ins>
      <w:ins w:id="1374" w:author="零 [2]" w:date="2025-11-12T12:29:14Z">
        <w:r>
          <w:rPr>
            <w:rFonts w:hint="eastAsia" w:ascii="PingFang SC" w:hAnsi="PingFang SC" w:eastAsia="PingFang SC" w:cs="PingFang SC"/>
            <w:spacing w:val="-3"/>
            <w:sz w:val="21"/>
            <w:szCs w:val="21"/>
            <w:lang w:val="en-US" w:eastAsia="zh-CN"/>
          </w:rPr>
          <w:t>的</w:t>
        </w:r>
      </w:ins>
      <w:ins w:id="1375" w:author="零 [2]" w:date="2025-11-12T12:29:15Z">
        <w:r>
          <w:rPr>
            <w:rFonts w:hint="eastAsia" w:ascii="PingFang SC" w:hAnsi="PingFang SC" w:eastAsia="PingFang SC" w:cs="PingFang SC"/>
            <w:spacing w:val="-3"/>
            <w:sz w:val="21"/>
            <w:szCs w:val="21"/>
            <w:lang w:val="en-US" w:eastAsia="zh-CN"/>
          </w:rPr>
          <w:t>特征</w:t>
        </w:r>
      </w:ins>
      <w:ins w:id="1376" w:author="零 [2]" w:date="2025-11-12T12:29:17Z">
        <w:r>
          <w:rPr>
            <w:rFonts w:hint="eastAsia" w:ascii="PingFang SC" w:hAnsi="PingFang SC" w:eastAsia="PingFang SC" w:cs="PingFang SC"/>
            <w:spacing w:val="-3"/>
            <w:sz w:val="21"/>
            <w:szCs w:val="21"/>
            <w:lang w:val="en-US" w:eastAsia="zh-CN"/>
          </w:rPr>
          <w:t>包括：</w:t>
        </w:r>
      </w:ins>
      <w:ins w:id="1377" w:author="零 [2]" w:date="2025-11-12T12:29:19Z">
        <w:r>
          <w:rPr>
            <w:rFonts w:hint="eastAsia" w:ascii="PingFang SC" w:hAnsi="PingFang SC" w:eastAsia="PingFang SC" w:cs="PingFang SC"/>
            <w:spacing w:val="-3"/>
            <w:sz w:val="21"/>
            <w:szCs w:val="21"/>
            <w:lang w:val="en-US" w:eastAsia="zh-CN"/>
          </w:rPr>
          <w:t>伤口</w:t>
        </w:r>
      </w:ins>
      <w:ins w:id="1378" w:author="零 [2]" w:date="2025-11-12T12:29:20Z">
        <w:r>
          <w:rPr>
            <w:rFonts w:hint="eastAsia" w:ascii="PingFang SC" w:hAnsi="PingFang SC" w:eastAsia="PingFang SC" w:cs="PingFang SC"/>
            <w:spacing w:val="-3"/>
            <w:sz w:val="21"/>
            <w:szCs w:val="21"/>
            <w:lang w:val="en-US" w:eastAsia="zh-CN"/>
          </w:rPr>
          <w:t>至少</w:t>
        </w:r>
      </w:ins>
      <w:ins w:id="1379" w:author="零 [2]" w:date="2025-11-12T12:29:21Z">
        <w:r>
          <w:rPr>
            <w:rFonts w:hint="eastAsia" w:ascii="PingFang SC" w:hAnsi="PingFang SC" w:eastAsia="PingFang SC" w:cs="PingFang SC"/>
            <w:spacing w:val="-3"/>
            <w:sz w:val="21"/>
            <w:szCs w:val="21"/>
            <w:lang w:val="en-US" w:eastAsia="zh-CN"/>
          </w:rPr>
          <w:t>4</w:t>
        </w:r>
      </w:ins>
      <w:ins w:id="1380" w:author="零 [2]" w:date="2025-11-12T12:29:23Z">
        <w:r>
          <w:rPr>
            <w:rFonts w:hint="eastAsia" w:ascii="PingFang SC" w:hAnsi="PingFang SC" w:eastAsia="PingFang SC" w:cs="PingFang SC"/>
            <w:spacing w:val="-3"/>
            <w:sz w:val="21"/>
            <w:szCs w:val="21"/>
            <w:lang w:val="en-US" w:eastAsia="zh-CN"/>
          </w:rPr>
          <w:t>周</w:t>
        </w:r>
      </w:ins>
      <w:ins w:id="1381" w:author="零 [2]" w:date="2025-11-12T12:29:27Z">
        <w:r>
          <w:rPr>
            <w:rFonts w:hint="eastAsia" w:ascii="PingFang SC" w:hAnsi="PingFang SC" w:eastAsia="PingFang SC" w:cs="PingFang SC"/>
            <w:spacing w:val="-3"/>
            <w:sz w:val="21"/>
            <w:szCs w:val="21"/>
            <w:lang w:val="en-US" w:eastAsia="zh-CN"/>
          </w:rPr>
          <w:t>仍</w:t>
        </w:r>
      </w:ins>
      <w:ins w:id="1382" w:author="零 [2]" w:date="2025-11-12T12:29:28Z">
        <w:r>
          <w:rPr>
            <w:rFonts w:hint="eastAsia" w:ascii="PingFang SC" w:hAnsi="PingFang SC" w:eastAsia="PingFang SC" w:cs="PingFang SC"/>
            <w:spacing w:val="-3"/>
            <w:sz w:val="21"/>
            <w:szCs w:val="21"/>
            <w:lang w:val="en-US" w:eastAsia="zh-CN"/>
          </w:rPr>
          <w:t>不愈合</w:t>
        </w:r>
      </w:ins>
      <w:ins w:id="1383" w:author="零 [2]" w:date="2025-11-12T12:29:30Z">
        <w:r>
          <w:rPr>
            <w:rFonts w:hint="eastAsia" w:ascii="PingFang SC" w:hAnsi="PingFang SC" w:eastAsia="PingFang SC" w:cs="PingFang SC"/>
            <w:spacing w:val="-3"/>
            <w:sz w:val="21"/>
            <w:szCs w:val="21"/>
            <w:lang w:val="en-US" w:eastAsia="zh-CN"/>
          </w:rPr>
          <w:t>；</w:t>
        </w:r>
      </w:ins>
      <w:ins w:id="1384" w:author="零 [2]" w:date="2025-11-12T12:29:31Z">
        <w:r>
          <w:rPr>
            <w:rFonts w:hint="eastAsia" w:ascii="PingFang SC" w:hAnsi="PingFang SC" w:eastAsia="PingFang SC" w:cs="PingFang SC"/>
            <w:spacing w:val="-3"/>
            <w:sz w:val="21"/>
            <w:szCs w:val="21"/>
            <w:lang w:val="en-US" w:eastAsia="zh-CN"/>
          </w:rPr>
          <w:t>伤口</w:t>
        </w:r>
      </w:ins>
      <w:ins w:id="1385" w:author="零 [2]" w:date="2025-11-12T12:29:33Z">
        <w:r>
          <w:rPr>
            <w:rFonts w:hint="eastAsia" w:ascii="PingFang SC" w:hAnsi="PingFang SC" w:eastAsia="PingFang SC" w:cs="PingFang SC"/>
            <w:spacing w:val="-3"/>
            <w:sz w:val="21"/>
            <w:szCs w:val="21"/>
            <w:lang w:val="en-US" w:eastAsia="zh-CN"/>
          </w:rPr>
          <w:t>生长</w:t>
        </w:r>
      </w:ins>
      <w:ins w:id="1386" w:author="零 [2]" w:date="2025-11-12T12:29:35Z">
        <w:r>
          <w:rPr>
            <w:rFonts w:hint="eastAsia" w:ascii="PingFang SC" w:hAnsi="PingFang SC" w:eastAsia="PingFang SC" w:cs="PingFang SC"/>
            <w:spacing w:val="-3"/>
            <w:sz w:val="21"/>
            <w:szCs w:val="21"/>
            <w:lang w:val="en-US" w:eastAsia="zh-CN"/>
          </w:rPr>
          <w:t>迅速</w:t>
        </w:r>
      </w:ins>
      <w:ins w:id="1387" w:author="零 [2]" w:date="2025-11-12T12:29:36Z">
        <w:r>
          <w:rPr>
            <w:rFonts w:hint="eastAsia" w:ascii="PingFang SC" w:hAnsi="PingFang SC" w:eastAsia="PingFang SC" w:cs="PingFang SC"/>
            <w:spacing w:val="-3"/>
            <w:sz w:val="21"/>
            <w:szCs w:val="21"/>
            <w:lang w:val="en-US" w:eastAsia="zh-CN"/>
          </w:rPr>
          <w:t>，</w:t>
        </w:r>
      </w:ins>
      <w:ins w:id="1388" w:author="零 [2]" w:date="2025-11-12T12:29:39Z">
        <w:r>
          <w:rPr>
            <w:rFonts w:hint="eastAsia" w:ascii="PingFang SC" w:hAnsi="PingFang SC" w:eastAsia="PingFang SC" w:cs="PingFang SC"/>
            <w:spacing w:val="-3"/>
            <w:sz w:val="21"/>
            <w:szCs w:val="21"/>
            <w:lang w:val="en-US" w:eastAsia="zh-CN"/>
          </w:rPr>
          <w:t>类似</w:t>
        </w:r>
      </w:ins>
      <w:ins w:id="1389" w:author="零 [2]" w:date="2025-11-12T12:29:40Z">
        <w:r>
          <w:rPr>
            <w:rFonts w:hint="eastAsia" w:ascii="PingFang SC" w:hAnsi="PingFang SC" w:eastAsia="PingFang SC" w:cs="PingFang SC"/>
            <w:spacing w:val="-3"/>
            <w:sz w:val="21"/>
            <w:szCs w:val="21"/>
            <w:lang w:val="en-US" w:eastAsia="zh-CN"/>
          </w:rPr>
          <w:t>过</w:t>
        </w:r>
      </w:ins>
      <w:ins w:id="1390" w:author="零 [2]" w:date="2025-11-12T12:29:44Z">
        <w:r>
          <w:rPr>
            <w:rFonts w:hint="eastAsia" w:ascii="PingFang SC" w:hAnsi="PingFang SC" w:eastAsia="PingFang SC" w:cs="PingFang SC"/>
            <w:spacing w:val="-3"/>
            <w:sz w:val="21"/>
            <w:szCs w:val="21"/>
            <w:lang w:val="en-US" w:eastAsia="zh-CN"/>
          </w:rPr>
          <w:t>度</w:t>
        </w:r>
      </w:ins>
      <w:ins w:id="1391" w:author="零 [2]" w:date="2025-11-12T12:29:45Z">
        <w:r>
          <w:rPr>
            <w:rFonts w:hint="eastAsia" w:ascii="PingFang SC" w:hAnsi="PingFang SC" w:eastAsia="PingFang SC" w:cs="PingFang SC"/>
            <w:spacing w:val="-3"/>
            <w:sz w:val="21"/>
            <w:szCs w:val="21"/>
            <w:lang w:val="en-US" w:eastAsia="zh-CN"/>
          </w:rPr>
          <w:t>生长的</w:t>
        </w:r>
      </w:ins>
      <w:ins w:id="1392" w:author="零 [2]" w:date="2025-11-12T12:29:50Z">
        <w:r>
          <w:rPr>
            <w:rFonts w:hint="eastAsia" w:ascii="PingFang SC" w:hAnsi="PingFang SC" w:eastAsia="PingFang SC" w:cs="PingFang SC"/>
            <w:spacing w:val="-3"/>
            <w:sz w:val="21"/>
            <w:szCs w:val="21"/>
            <w:lang w:val="en-US" w:eastAsia="zh-CN"/>
          </w:rPr>
          <w:t>肉芽</w:t>
        </w:r>
      </w:ins>
      <w:ins w:id="1393" w:author="零 [2]" w:date="2025-11-12T12:29:52Z">
        <w:r>
          <w:rPr>
            <w:rFonts w:hint="eastAsia" w:ascii="PingFang SC" w:hAnsi="PingFang SC" w:eastAsia="PingFang SC" w:cs="PingFang SC"/>
            <w:spacing w:val="-3"/>
            <w:sz w:val="21"/>
            <w:szCs w:val="21"/>
            <w:lang w:val="en-US" w:eastAsia="zh-CN"/>
          </w:rPr>
          <w:t>组织</w:t>
        </w:r>
      </w:ins>
      <w:ins w:id="1394" w:author="零 [2]" w:date="2025-11-12T12:29:54Z">
        <w:r>
          <w:rPr>
            <w:rFonts w:hint="eastAsia" w:ascii="PingFang SC" w:hAnsi="PingFang SC" w:eastAsia="PingFang SC" w:cs="PingFang SC"/>
            <w:spacing w:val="-3"/>
            <w:sz w:val="21"/>
            <w:szCs w:val="21"/>
            <w:lang w:val="en-US" w:eastAsia="zh-CN"/>
          </w:rPr>
          <w:t>；</w:t>
        </w:r>
      </w:ins>
      <w:ins w:id="1395" w:author="零 [2]" w:date="2025-11-12T12:29:55Z">
        <w:r>
          <w:rPr>
            <w:rFonts w:hint="eastAsia" w:ascii="PingFang SC" w:hAnsi="PingFang SC" w:eastAsia="PingFang SC" w:cs="PingFang SC"/>
            <w:spacing w:val="-3"/>
            <w:sz w:val="21"/>
            <w:szCs w:val="21"/>
            <w:lang w:val="en-US" w:eastAsia="zh-CN"/>
          </w:rPr>
          <w:t>深部</w:t>
        </w:r>
      </w:ins>
      <w:ins w:id="1396" w:author="零 [2]" w:date="2025-11-12T12:29:58Z">
        <w:r>
          <w:rPr>
            <w:rFonts w:hint="eastAsia" w:ascii="PingFang SC" w:hAnsi="PingFang SC" w:eastAsia="PingFang SC" w:cs="PingFang SC"/>
            <w:spacing w:val="-3"/>
            <w:sz w:val="21"/>
            <w:szCs w:val="21"/>
            <w:lang w:val="en-US" w:eastAsia="zh-CN"/>
          </w:rPr>
          <w:t>溃疡</w:t>
        </w:r>
      </w:ins>
      <w:ins w:id="1397" w:author="零 [2]" w:date="2025-11-12T12:30:01Z">
        <w:r>
          <w:rPr>
            <w:rFonts w:hint="eastAsia" w:ascii="PingFang SC" w:hAnsi="PingFang SC" w:eastAsia="PingFang SC" w:cs="PingFang SC"/>
            <w:spacing w:val="-3"/>
            <w:sz w:val="21"/>
            <w:szCs w:val="21"/>
            <w:lang w:val="en-US" w:eastAsia="zh-CN"/>
          </w:rPr>
          <w:t>伴</w:t>
        </w:r>
      </w:ins>
      <w:ins w:id="1398" w:author="零 [2]" w:date="2025-11-12T12:30:03Z">
        <w:r>
          <w:rPr>
            <w:rFonts w:hint="eastAsia" w:ascii="PingFang SC" w:hAnsi="PingFang SC" w:eastAsia="PingFang SC" w:cs="PingFang SC"/>
            <w:spacing w:val="-3"/>
            <w:sz w:val="21"/>
            <w:szCs w:val="21"/>
            <w:lang w:val="en-US" w:eastAsia="zh-CN"/>
          </w:rPr>
          <w:t>边缘</w:t>
        </w:r>
      </w:ins>
      <w:ins w:id="1399" w:author="零 [2]" w:date="2025-11-12T12:30:05Z">
        <w:r>
          <w:rPr>
            <w:rFonts w:hint="eastAsia" w:ascii="PingFang SC" w:hAnsi="PingFang SC" w:eastAsia="PingFang SC" w:cs="PingFang SC"/>
            <w:spacing w:val="-3"/>
            <w:sz w:val="21"/>
            <w:szCs w:val="21"/>
            <w:lang w:val="en-US" w:eastAsia="zh-CN"/>
          </w:rPr>
          <w:t>升高</w:t>
        </w:r>
      </w:ins>
      <w:ins w:id="1400" w:author="零 [2]" w:date="2025-11-12T12:30:06Z">
        <w:r>
          <w:rPr>
            <w:rFonts w:hint="eastAsia" w:ascii="PingFang SC" w:hAnsi="PingFang SC" w:eastAsia="PingFang SC" w:cs="PingFang SC"/>
            <w:spacing w:val="-3"/>
            <w:sz w:val="21"/>
            <w:szCs w:val="21"/>
            <w:lang w:val="en-US" w:eastAsia="zh-CN"/>
          </w:rPr>
          <w:t>；</w:t>
        </w:r>
      </w:ins>
      <w:ins w:id="1401" w:author="零 [2]" w:date="2025-11-12T12:30:08Z">
        <w:r>
          <w:rPr>
            <w:rFonts w:hint="eastAsia" w:ascii="PingFang SC" w:hAnsi="PingFang SC" w:eastAsia="PingFang SC" w:cs="PingFang SC"/>
            <w:spacing w:val="-3"/>
            <w:sz w:val="21"/>
            <w:szCs w:val="21"/>
            <w:lang w:val="en-US" w:eastAsia="zh-CN"/>
          </w:rPr>
          <w:t>伤口</w:t>
        </w:r>
      </w:ins>
      <w:ins w:id="1402" w:author="零 [2]" w:date="2025-11-12T12:30:09Z">
        <w:r>
          <w:rPr>
            <w:rFonts w:hint="eastAsia" w:ascii="PingFang SC" w:hAnsi="PingFang SC" w:eastAsia="PingFang SC" w:cs="PingFang SC"/>
            <w:spacing w:val="-3"/>
            <w:sz w:val="21"/>
            <w:szCs w:val="21"/>
            <w:lang w:val="en-US" w:eastAsia="zh-CN"/>
          </w:rPr>
          <w:t>内</w:t>
        </w:r>
      </w:ins>
      <w:ins w:id="1403" w:author="零 [2]" w:date="2025-11-12T12:30:10Z">
        <w:r>
          <w:rPr>
            <w:rFonts w:hint="eastAsia" w:ascii="PingFang SC" w:hAnsi="PingFang SC" w:eastAsia="PingFang SC" w:cs="PingFang SC"/>
            <w:spacing w:val="-3"/>
            <w:sz w:val="21"/>
            <w:szCs w:val="21"/>
            <w:lang w:val="en-US" w:eastAsia="zh-CN"/>
          </w:rPr>
          <w:t>存在</w:t>
        </w:r>
      </w:ins>
      <w:ins w:id="1404" w:author="零 [2]" w:date="2025-11-12T12:30:18Z">
        <w:r>
          <w:rPr>
            <w:rFonts w:hint="eastAsia" w:ascii="PingFang SC" w:hAnsi="PingFang SC" w:eastAsia="PingFang SC" w:cs="PingFang SC"/>
            <w:spacing w:val="-3"/>
            <w:sz w:val="21"/>
            <w:szCs w:val="21"/>
            <w:lang w:val="en-US" w:eastAsia="zh-CN"/>
          </w:rPr>
          <w:t>过度</w:t>
        </w:r>
      </w:ins>
      <w:ins w:id="1405" w:author="零 [2]" w:date="2025-11-12T12:30:29Z">
        <w:r>
          <w:rPr>
            <w:rFonts w:hint="eastAsia" w:ascii="PingFang SC" w:hAnsi="PingFang SC" w:eastAsia="PingFang SC" w:cs="PingFang SC"/>
            <w:spacing w:val="-3"/>
            <w:sz w:val="21"/>
            <w:szCs w:val="21"/>
            <w:lang w:val="en-US" w:eastAsia="zh-CN"/>
          </w:rPr>
          <w:t>角化</w:t>
        </w:r>
      </w:ins>
      <w:ins w:id="1406" w:author="零 [2]" w:date="2025-11-12T12:30:32Z">
        <w:r>
          <w:rPr>
            <w:rFonts w:hint="eastAsia" w:ascii="PingFang SC" w:hAnsi="PingFang SC" w:eastAsia="PingFang SC" w:cs="PingFang SC"/>
            <w:spacing w:val="-3"/>
            <w:sz w:val="21"/>
            <w:szCs w:val="21"/>
            <w:lang w:val="en-US" w:eastAsia="zh-CN"/>
          </w:rPr>
          <w:t>区域</w:t>
        </w:r>
      </w:ins>
      <w:ins w:id="1407" w:author="零 [2]" w:date="2025-11-12T12:30:33Z">
        <w:r>
          <w:rPr>
            <w:rFonts w:hint="eastAsia" w:ascii="PingFang SC" w:hAnsi="PingFang SC" w:eastAsia="PingFang SC" w:cs="PingFang SC"/>
            <w:spacing w:val="-3"/>
            <w:sz w:val="21"/>
            <w:szCs w:val="21"/>
            <w:lang w:val="en-US" w:eastAsia="zh-CN"/>
          </w:rPr>
          <w:t>；</w:t>
        </w:r>
      </w:ins>
      <w:ins w:id="1408" w:author="零 [2]" w:date="2025-11-12T12:30:34Z">
        <w:r>
          <w:rPr>
            <w:rFonts w:hint="eastAsia" w:ascii="PingFang SC" w:hAnsi="PingFang SC" w:eastAsia="PingFang SC" w:cs="PingFang SC"/>
            <w:spacing w:val="-3"/>
            <w:sz w:val="21"/>
            <w:szCs w:val="21"/>
            <w:lang w:val="en-US" w:eastAsia="zh-CN"/>
          </w:rPr>
          <w:t>以及</w:t>
        </w:r>
      </w:ins>
      <w:ins w:id="1409" w:author="零 [2]" w:date="2025-11-12T12:30:35Z">
        <w:r>
          <w:rPr>
            <w:rFonts w:hint="eastAsia" w:ascii="PingFang SC" w:hAnsi="PingFang SC" w:eastAsia="PingFang SC" w:cs="PingFang SC"/>
            <w:spacing w:val="-3"/>
            <w:sz w:val="21"/>
            <w:szCs w:val="21"/>
            <w:lang w:val="en-US" w:eastAsia="zh-CN"/>
          </w:rPr>
          <w:t>伤口</w:t>
        </w:r>
      </w:ins>
      <w:ins w:id="1410" w:author="零 [2]" w:date="2025-11-12T12:30:39Z">
        <w:r>
          <w:rPr>
            <w:rFonts w:hint="eastAsia" w:ascii="PingFang SC" w:hAnsi="PingFang SC" w:eastAsia="PingFang SC" w:cs="PingFang SC"/>
            <w:spacing w:val="-3"/>
            <w:sz w:val="21"/>
            <w:szCs w:val="21"/>
            <w:lang w:val="en-US" w:eastAsia="zh-CN"/>
          </w:rPr>
          <w:t>异常</w:t>
        </w:r>
      </w:ins>
      <w:ins w:id="1411" w:author="零 [2]" w:date="2025-11-12T12:30:40Z">
        <w:r>
          <w:rPr>
            <w:rFonts w:hint="eastAsia" w:ascii="PingFang SC" w:hAnsi="PingFang SC" w:eastAsia="PingFang SC" w:cs="PingFang SC"/>
            <w:spacing w:val="-3"/>
            <w:sz w:val="21"/>
            <w:szCs w:val="21"/>
            <w:lang w:val="en-US" w:eastAsia="zh-CN"/>
          </w:rPr>
          <w:t>疼痛</w:t>
        </w:r>
      </w:ins>
      <w:ins w:id="1412" w:author="零 [2]" w:date="2025-11-12T12:30:41Z">
        <w:r>
          <w:rPr>
            <w:rFonts w:hint="eastAsia" w:ascii="PingFang SC" w:hAnsi="PingFang SC" w:eastAsia="PingFang SC" w:cs="PingFang SC"/>
            <w:spacing w:val="-3"/>
            <w:sz w:val="21"/>
            <w:szCs w:val="21"/>
            <w:lang w:val="en-US" w:eastAsia="zh-CN"/>
          </w:rPr>
          <w:t>。</w:t>
        </w:r>
      </w:ins>
    </w:p>
    <w:p w14:paraId="4B9F1003">
      <w:pPr>
        <w:spacing w:before="3" w:line="173" w:lineRule="auto"/>
        <w:ind w:left="0" w:right="159" w:firstLine="408" w:firstLineChars="200"/>
        <w:jc w:val="both"/>
        <w:rPr>
          <w:del w:id="1414" w:author="零 [2]" w:date="2025-11-12T12:29:05Z"/>
          <w:rFonts w:ascii="PingFang SC" w:hAnsi="PingFang SC" w:eastAsia="PingFang SC" w:cs="PingFang SC"/>
          <w:sz w:val="21"/>
          <w:szCs w:val="21"/>
        </w:rPr>
        <w:pPrChange w:id="1413" w:author="零 [2]" w:date="2025-11-12T12:31:01Z">
          <w:pPr>
            <w:spacing w:before="3" w:line="173" w:lineRule="auto"/>
            <w:ind w:left="37" w:right="159" w:firstLine="436"/>
            <w:jc w:val="both"/>
          </w:pPr>
        </w:pPrChange>
      </w:pPr>
      <w:ins w:id="1415" w:author="零 [2]" w:date="2025-11-12T12:30:44Z">
        <w:r>
          <w:rPr>
            <w:rFonts w:hint="eastAsia" w:ascii="PingFang SC Semibold" w:hAnsi="PingFang SC Semibold" w:eastAsia="PingFang SC Semibold" w:cs="PingFang SC Semibold"/>
            <w:b/>
            <w:bCs/>
            <w:spacing w:val="-3"/>
            <w:sz w:val="21"/>
            <w:szCs w:val="21"/>
            <w:lang w:val="en-US" w:eastAsia="zh-CN"/>
            <w:rPrChange w:id="1416" w:author="零 [2]" w:date="2025-11-12T12:30:51Z">
              <w:rPr>
                <w:rFonts w:hint="eastAsia" w:ascii="PingFang SC" w:hAnsi="PingFang SC" w:eastAsia="PingFang SC" w:cs="PingFang SC"/>
                <w:spacing w:val="-3"/>
                <w:sz w:val="21"/>
                <w:szCs w:val="21"/>
                <w:lang w:val="en-US" w:eastAsia="zh-CN"/>
              </w:rPr>
            </w:rPrChange>
          </w:rPr>
          <w:t>发生</w:t>
        </w:r>
      </w:ins>
      <w:ins w:id="1418" w:author="零 [2]" w:date="2025-11-12T12:30:46Z">
        <w:r>
          <w:rPr>
            <w:rFonts w:hint="eastAsia" w:ascii="PingFang SC Semibold" w:hAnsi="PingFang SC Semibold" w:eastAsia="PingFang SC Semibold" w:cs="PingFang SC Semibold"/>
            <w:b/>
            <w:bCs/>
            <w:spacing w:val="-3"/>
            <w:sz w:val="21"/>
            <w:szCs w:val="21"/>
            <w:lang w:val="en-US" w:eastAsia="zh-CN"/>
            <w:rPrChange w:id="1419" w:author="零 [2]" w:date="2025-11-12T12:30:51Z">
              <w:rPr>
                <w:rFonts w:hint="eastAsia" w:ascii="PingFang SC" w:hAnsi="PingFang SC" w:eastAsia="PingFang SC" w:cs="PingFang SC"/>
                <w:spacing w:val="-3"/>
                <w:sz w:val="21"/>
                <w:szCs w:val="21"/>
                <w:lang w:val="en-US" w:eastAsia="zh-CN"/>
              </w:rPr>
            </w:rPrChange>
          </w:rPr>
          <w:t>时间</w:t>
        </w:r>
      </w:ins>
      <w:ins w:id="1421" w:author="零 [2]" w:date="2025-11-12T12:30:47Z">
        <w:r>
          <w:rPr>
            <w:rFonts w:hint="eastAsia" w:ascii="PingFang SC Semibold" w:hAnsi="PingFang SC Semibold" w:eastAsia="PingFang SC Semibold" w:cs="PingFang SC Semibold"/>
            <w:b/>
            <w:bCs/>
            <w:spacing w:val="-3"/>
            <w:sz w:val="21"/>
            <w:szCs w:val="21"/>
            <w:lang w:val="en-US" w:eastAsia="zh-CN"/>
            <w:rPrChange w:id="1422" w:author="零 [2]" w:date="2025-11-12T12:30:51Z">
              <w:rPr>
                <w:rFonts w:hint="eastAsia" w:ascii="PingFang SC" w:hAnsi="PingFang SC" w:eastAsia="PingFang SC" w:cs="PingFang SC"/>
                <w:spacing w:val="-3"/>
                <w:sz w:val="21"/>
                <w:szCs w:val="21"/>
                <w:lang w:val="en-US" w:eastAsia="zh-CN"/>
              </w:rPr>
            </w:rPrChange>
          </w:rPr>
          <w:t>段：</w:t>
        </w:r>
      </w:ins>
      <w:r>
        <w:rPr>
          <w:rFonts w:ascii="PingFang SC" w:hAnsi="PingFang SC" w:eastAsia="PingFang SC" w:cs="PingFang SC"/>
          <w:spacing w:val="-3"/>
          <w:sz w:val="21"/>
          <w:szCs w:val="21"/>
        </w:rPr>
        <w:t>儿童时期</w:t>
      </w:r>
      <w:r>
        <w:rPr>
          <w:rFonts w:ascii="PingFang SC" w:hAnsi="PingFang SC" w:eastAsia="PingFang SC" w:cs="PingFang SC"/>
          <w:spacing w:val="15"/>
          <w:sz w:val="21"/>
          <w:szCs w:val="21"/>
        </w:rPr>
        <w:t xml:space="preserve"> </w:t>
      </w:r>
      <w:r>
        <w:rPr>
          <w:rFonts w:ascii="PingFang SC" w:hAnsi="PingFang SC" w:eastAsia="PingFang SC" w:cs="PingFang SC"/>
          <w:spacing w:val="-2"/>
          <w:sz w:val="21"/>
          <w:szCs w:val="21"/>
        </w:rPr>
        <w:t>通常不会有皮肤癌，报道过的最小年龄是 12 岁。</w:t>
      </w:r>
    </w:p>
    <w:p w14:paraId="4B9F1003">
      <w:pPr>
        <w:spacing w:before="3" w:line="173" w:lineRule="auto"/>
        <w:ind w:left="0" w:right="159" w:firstLine="384" w:firstLineChars="200"/>
        <w:jc w:val="both"/>
        <w:rPr>
          <w:rFonts w:ascii="PingFang SC" w:hAnsi="PingFang SC" w:eastAsia="PingFang SC" w:cs="PingFang SC"/>
          <w:sz w:val="21"/>
          <w:szCs w:val="21"/>
        </w:rPr>
        <w:pPrChange w:id="1424" w:author="零 [2]" w:date="2025-11-12T12:31:01Z">
          <w:pPr>
            <w:spacing w:before="47" w:line="173" w:lineRule="auto"/>
            <w:ind w:left="36" w:right="95" w:firstLine="422"/>
            <w:jc w:val="both"/>
          </w:pPr>
        </w:pPrChange>
      </w:pPr>
      <w:r>
        <w:rPr>
          <w:rFonts w:ascii="PingFang SC" w:hAnsi="PingFang SC" w:eastAsia="PingFang SC" w:cs="PingFang SC"/>
          <w:spacing w:val="-9"/>
          <w:sz w:val="21"/>
          <w:szCs w:val="21"/>
        </w:rPr>
        <w:t>在</w:t>
      </w:r>
      <w:r>
        <w:rPr>
          <w:rFonts w:ascii="PingFang SC" w:hAnsi="PingFang SC" w:eastAsia="PingFang SC" w:cs="PingFang SC"/>
          <w:spacing w:val="13"/>
          <w:sz w:val="21"/>
          <w:szCs w:val="21"/>
        </w:rPr>
        <w:t xml:space="preserve"> </w:t>
      </w:r>
      <w:r>
        <w:rPr>
          <w:rFonts w:ascii="PingFang SC" w:hAnsi="PingFang SC" w:eastAsia="PingFang SC" w:cs="PingFang SC"/>
          <w:spacing w:val="-9"/>
          <w:sz w:val="21"/>
          <w:szCs w:val="21"/>
        </w:rPr>
        <w:t>20</w:t>
      </w:r>
      <w:r>
        <w:rPr>
          <w:rFonts w:ascii="PingFang SC" w:hAnsi="PingFang SC" w:eastAsia="PingFang SC" w:cs="PingFang SC"/>
          <w:spacing w:val="13"/>
          <w:sz w:val="21"/>
          <w:szCs w:val="21"/>
        </w:rPr>
        <w:t xml:space="preserve"> </w:t>
      </w:r>
      <w:r>
        <w:rPr>
          <w:rFonts w:ascii="PingFang SC" w:hAnsi="PingFang SC" w:eastAsia="PingFang SC" w:cs="PingFang SC"/>
          <w:spacing w:val="-9"/>
          <w:sz w:val="21"/>
          <w:szCs w:val="21"/>
        </w:rPr>
        <w:t>岁时有 7.5%的严重泛发性 R</w:t>
      </w:r>
      <w:r>
        <w:rPr>
          <w:rFonts w:ascii="PingFang SC" w:hAnsi="PingFang SC" w:eastAsia="PingFang SC" w:cs="PingFang SC"/>
          <w:spacing w:val="-10"/>
          <w:sz w:val="21"/>
          <w:szCs w:val="21"/>
        </w:rPr>
        <w:t>DEB</w:t>
      </w:r>
      <w:r>
        <w:rPr>
          <w:rFonts w:ascii="PingFang SC" w:hAnsi="PingFang SC" w:eastAsia="PingFang SC" w:cs="PingFang SC"/>
          <w:spacing w:val="18"/>
          <w:w w:val="101"/>
          <w:sz w:val="21"/>
          <w:szCs w:val="21"/>
        </w:rPr>
        <w:t xml:space="preserve"> </w:t>
      </w:r>
      <w:r>
        <w:rPr>
          <w:rFonts w:ascii="PingFang SC" w:hAnsi="PingFang SC" w:eastAsia="PingFang SC" w:cs="PingFang SC"/>
          <w:spacing w:val="-10"/>
          <w:sz w:val="21"/>
          <w:szCs w:val="21"/>
        </w:rPr>
        <w:t>患者至少发生过一处鳞状</w:t>
      </w:r>
      <w:r>
        <w:rPr>
          <w:rFonts w:ascii="PingFang SC" w:hAnsi="PingFang SC" w:eastAsia="PingFang SC" w:cs="PingFang SC"/>
          <w:sz w:val="21"/>
          <w:szCs w:val="21"/>
        </w:rPr>
        <w:t xml:space="preserve">  </w:t>
      </w:r>
      <w:r>
        <w:rPr>
          <w:rFonts w:ascii="PingFang SC" w:hAnsi="PingFang SC" w:eastAsia="PingFang SC" w:cs="PingFang SC"/>
          <w:spacing w:val="-7"/>
          <w:sz w:val="21"/>
          <w:szCs w:val="21"/>
        </w:rPr>
        <w:t>细胞癌，到</w:t>
      </w:r>
      <w:r>
        <w:rPr>
          <w:rFonts w:ascii="PingFang SC" w:hAnsi="PingFang SC" w:eastAsia="PingFang SC" w:cs="PingFang SC"/>
          <w:spacing w:val="15"/>
          <w:sz w:val="21"/>
          <w:szCs w:val="21"/>
        </w:rPr>
        <w:t xml:space="preserve"> </w:t>
      </w:r>
      <w:r>
        <w:rPr>
          <w:rFonts w:ascii="PingFang SC" w:hAnsi="PingFang SC" w:eastAsia="PingFang SC" w:cs="PingFang SC"/>
          <w:spacing w:val="-7"/>
          <w:sz w:val="21"/>
          <w:szCs w:val="21"/>
        </w:rPr>
        <w:t>35</w:t>
      </w:r>
      <w:r>
        <w:rPr>
          <w:rFonts w:ascii="PingFang SC" w:hAnsi="PingFang SC" w:eastAsia="PingFang SC" w:cs="PingFang SC"/>
          <w:spacing w:val="13"/>
          <w:sz w:val="21"/>
          <w:szCs w:val="21"/>
        </w:rPr>
        <w:t xml:space="preserve"> </w:t>
      </w:r>
      <w:r>
        <w:rPr>
          <w:rFonts w:ascii="PingFang SC" w:hAnsi="PingFang SC" w:eastAsia="PingFang SC" w:cs="PingFang SC"/>
          <w:spacing w:val="-7"/>
          <w:sz w:val="21"/>
          <w:szCs w:val="21"/>
        </w:rPr>
        <w:t>岁时比例为 67.8%，5</w:t>
      </w:r>
      <w:r>
        <w:rPr>
          <w:rFonts w:ascii="PingFang SC" w:hAnsi="PingFang SC" w:eastAsia="PingFang SC" w:cs="PingFang SC"/>
          <w:spacing w:val="-8"/>
          <w:sz w:val="21"/>
          <w:szCs w:val="21"/>
        </w:rPr>
        <w:t>5 岁时为 90.1%。这种癌症从皮</w:t>
      </w:r>
      <w:r>
        <w:rPr>
          <w:rFonts w:ascii="PingFang SC" w:hAnsi="PingFang SC" w:eastAsia="PingFang SC" w:cs="PingFang SC"/>
          <w:sz w:val="21"/>
          <w:szCs w:val="21"/>
        </w:rPr>
        <w:t xml:space="preserve">  </w:t>
      </w:r>
      <w:r>
        <w:rPr>
          <w:rFonts w:ascii="PingFang SC" w:hAnsi="PingFang SC" w:eastAsia="PingFang SC" w:cs="PingFang SC"/>
          <w:spacing w:val="-5"/>
          <w:sz w:val="21"/>
          <w:szCs w:val="21"/>
        </w:rPr>
        <w:t>肤或粘膜开始，在 RDEB</w:t>
      </w:r>
      <w:r>
        <w:rPr>
          <w:rFonts w:ascii="PingFang SC" w:hAnsi="PingFang SC" w:eastAsia="PingFang SC" w:cs="PingFang SC"/>
          <w:spacing w:val="18"/>
          <w:sz w:val="21"/>
          <w:szCs w:val="21"/>
        </w:rPr>
        <w:t xml:space="preserve"> </w:t>
      </w:r>
      <w:r>
        <w:rPr>
          <w:rFonts w:ascii="PingFang SC" w:hAnsi="PingFang SC" w:eastAsia="PingFang SC" w:cs="PingFang SC"/>
          <w:spacing w:val="-5"/>
          <w:sz w:val="21"/>
          <w:szCs w:val="21"/>
        </w:rPr>
        <w:t>患者身上很容易转移。在这一群</w:t>
      </w:r>
      <w:r>
        <w:rPr>
          <w:rFonts w:ascii="PingFang SC" w:hAnsi="PingFang SC" w:eastAsia="PingFang SC" w:cs="PingFang SC"/>
          <w:spacing w:val="-6"/>
          <w:sz w:val="21"/>
          <w:szCs w:val="21"/>
        </w:rPr>
        <w:t>体中造成的</w:t>
      </w:r>
      <w:r>
        <w:rPr>
          <w:rFonts w:ascii="PingFang SC" w:hAnsi="PingFang SC" w:eastAsia="PingFang SC" w:cs="PingFang SC"/>
          <w:sz w:val="21"/>
          <w:szCs w:val="21"/>
        </w:rPr>
        <w:t xml:space="preserve">  </w:t>
      </w:r>
      <w:r>
        <w:rPr>
          <w:rFonts w:ascii="PingFang SC" w:hAnsi="PingFang SC" w:eastAsia="PingFang SC" w:cs="PingFang SC"/>
          <w:spacing w:val="-13"/>
          <w:sz w:val="21"/>
          <w:szCs w:val="21"/>
        </w:rPr>
        <w:t>死亡比例为：35 岁时 38.7%，45 岁时 70.0%，55 岁时 7</w:t>
      </w:r>
      <w:r>
        <w:rPr>
          <w:rFonts w:ascii="PingFang SC" w:hAnsi="PingFang SC" w:eastAsia="PingFang SC" w:cs="PingFang SC"/>
          <w:spacing w:val="-14"/>
          <w:sz w:val="21"/>
          <w:szCs w:val="21"/>
        </w:rPr>
        <w:t>8.7%。其它亚</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型患者中发生鳞状细胞癌的比例低得多，发生</w:t>
      </w:r>
      <w:r>
        <w:rPr>
          <w:rFonts w:ascii="PingFang SC" w:hAnsi="PingFang SC" w:eastAsia="PingFang SC" w:cs="PingFang SC"/>
          <w:spacing w:val="-3"/>
          <w:sz w:val="21"/>
          <w:szCs w:val="21"/>
        </w:rPr>
        <w:t>的年龄晚，表现也相对</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温和。很多较轻的亚型，如 EBS</w:t>
      </w:r>
      <w:r>
        <w:rPr>
          <w:rFonts w:ascii="PingFang SC" w:hAnsi="PingFang SC" w:eastAsia="PingFang SC" w:cs="PingFang SC"/>
          <w:spacing w:val="-36"/>
          <w:sz w:val="21"/>
          <w:szCs w:val="21"/>
        </w:rPr>
        <w:t xml:space="preserve"> </w:t>
      </w:r>
      <w:r>
        <w:rPr>
          <w:rFonts w:ascii="PingFang SC" w:hAnsi="PingFang SC" w:eastAsia="PingFang SC" w:cs="PingFang SC"/>
          <w:spacing w:val="-3"/>
          <w:sz w:val="21"/>
          <w:szCs w:val="21"/>
        </w:rPr>
        <w:t>，发生鳞状细胞癌的概率没有升高。</w:t>
      </w:r>
    </w:p>
    <w:p w14:paraId="743D884C">
      <w:pPr>
        <w:spacing w:before="38" w:line="184" w:lineRule="auto"/>
        <w:ind w:left="459"/>
        <w:rPr>
          <w:rFonts w:ascii="PingFang SC" w:hAnsi="PingFang SC" w:eastAsia="PingFang SC" w:cs="PingFang SC"/>
          <w:sz w:val="21"/>
          <w:szCs w:val="21"/>
        </w:rPr>
      </w:pPr>
      <w:r>
        <w:rPr>
          <w:rFonts w:ascii="PingFang SC" w:hAnsi="PingFang SC" w:eastAsia="PingFang SC" w:cs="PingFang SC"/>
          <w:spacing w:val="-3"/>
          <w:sz w:val="21"/>
          <w:szCs w:val="21"/>
        </w:rPr>
        <w:t>鳞状细胞癌经常发生的区域依次为：胳膊和腿，口腔粘膜，舌头</w:t>
      </w:r>
    </w:p>
    <w:p w14:paraId="2037AE90">
      <w:pPr>
        <w:spacing w:line="184" w:lineRule="auto"/>
        <w:rPr>
          <w:rFonts w:ascii="PingFang SC" w:hAnsi="PingFang SC" w:eastAsia="PingFang SC" w:cs="PingFang SC"/>
          <w:sz w:val="21"/>
          <w:szCs w:val="21"/>
        </w:rPr>
        <w:sectPr>
          <w:headerReference r:id="rId84" w:type="default"/>
          <w:footerReference r:id="rId85" w:type="default"/>
          <w:pgSz w:w="8391" w:h="11909"/>
          <w:pgMar w:top="883" w:right="909" w:bottom="937" w:left="1051" w:header="869" w:footer="715" w:gutter="0"/>
          <w:cols w:space="720" w:num="1"/>
        </w:sectPr>
      </w:pPr>
    </w:p>
    <w:p w14:paraId="3C8B9BEF">
      <w:pPr>
        <w:pStyle w:val="2"/>
        <w:spacing w:line="320" w:lineRule="auto"/>
      </w:pPr>
    </w:p>
    <w:p w14:paraId="2993F8D7">
      <w:pPr>
        <w:spacing w:before="96" w:line="175" w:lineRule="auto"/>
        <w:ind w:left="36" w:right="178" w:firstLine="1"/>
        <w:jc w:val="both"/>
        <w:rPr>
          <w:rFonts w:ascii="PingFang SC" w:hAnsi="PingFang SC" w:eastAsia="PingFang SC" w:cs="PingFang SC"/>
          <w:sz w:val="21"/>
          <w:szCs w:val="21"/>
        </w:rPr>
      </w:pPr>
      <w:r>
        <w:rPr>
          <w:rFonts w:ascii="PingFang SC" w:hAnsi="PingFang SC" w:eastAsia="PingFang SC" w:cs="PingFang SC"/>
          <w:spacing w:val="-4"/>
          <w:sz w:val="21"/>
          <w:szCs w:val="21"/>
        </w:rPr>
        <w:t>和食道的上半部。发生鳞癌的患者中一半以上</w:t>
      </w:r>
      <w:r>
        <w:rPr>
          <w:rFonts w:ascii="PingFang SC" w:hAnsi="PingFang SC" w:eastAsia="PingFang SC" w:cs="PingFang SC"/>
          <w:spacing w:val="-5"/>
          <w:sz w:val="21"/>
          <w:szCs w:val="21"/>
        </w:rPr>
        <w:t>有多个肿瘤。RDEB</w:t>
      </w:r>
      <w:r>
        <w:rPr>
          <w:rFonts w:ascii="PingFang SC" w:hAnsi="PingFang SC" w:eastAsia="PingFang SC" w:cs="PingFang SC"/>
          <w:spacing w:val="52"/>
          <w:sz w:val="21"/>
          <w:szCs w:val="21"/>
        </w:rPr>
        <w:t xml:space="preserve"> </w:t>
      </w:r>
      <w:r>
        <w:rPr>
          <w:rFonts w:ascii="PingFang SC" w:hAnsi="PingFang SC" w:eastAsia="PingFang SC" w:cs="PingFang SC"/>
          <w:spacing w:val="-5"/>
          <w:sz w:val="21"/>
          <w:szCs w:val="21"/>
        </w:rPr>
        <w:t>患</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者发生鳞状细胞癌的原因还不完全清楚，可能是受损的皮肤有利于肿</w:t>
      </w:r>
      <w:r>
        <w:rPr>
          <w:rFonts w:ascii="PingFang SC" w:hAnsi="PingFang SC" w:eastAsia="PingFang SC" w:cs="PingFang SC"/>
          <w:spacing w:val="16"/>
          <w:sz w:val="21"/>
          <w:szCs w:val="21"/>
        </w:rPr>
        <w:t xml:space="preserve"> </w:t>
      </w:r>
      <w:r>
        <w:rPr>
          <w:rFonts w:ascii="PingFang SC" w:hAnsi="PingFang SC" w:eastAsia="PingFang SC" w:cs="PingFang SC"/>
          <w:spacing w:val="1"/>
          <w:sz w:val="21"/>
          <w:szCs w:val="21"/>
        </w:rPr>
        <w:t xml:space="preserve">瘤的生长，缺少 </w:t>
      </w:r>
      <w:r>
        <w:rPr>
          <w:rFonts w:ascii="PingFang SC" w:hAnsi="PingFang SC" w:eastAsia="PingFang SC" w:cs="PingFang SC"/>
          <w:sz w:val="21"/>
          <w:szCs w:val="21"/>
        </w:rPr>
        <w:t>VII</w:t>
      </w:r>
      <w:r>
        <w:rPr>
          <w:rFonts w:ascii="PingFang SC" w:hAnsi="PingFang SC" w:eastAsia="PingFang SC" w:cs="PingFang SC"/>
          <w:spacing w:val="1"/>
          <w:sz w:val="21"/>
          <w:szCs w:val="21"/>
        </w:rPr>
        <w:t xml:space="preserve"> 型胶原也可能有助于癌细胞的迁移。</w:t>
      </w:r>
    </w:p>
    <w:p w14:paraId="0FE33491">
      <w:pPr>
        <w:spacing w:before="42" w:line="172" w:lineRule="auto"/>
        <w:ind w:left="476"/>
        <w:rPr>
          <w:rFonts w:ascii="PingFang SC" w:hAnsi="PingFang SC" w:eastAsia="PingFang SC" w:cs="PingFang SC"/>
          <w:sz w:val="21"/>
          <w:szCs w:val="21"/>
        </w:rPr>
      </w:pPr>
      <w:r>
        <w:rPr>
          <w:rFonts w:ascii="PingFang SC" w:hAnsi="PingFang SC" w:eastAsia="PingFang SC" w:cs="PingFang SC"/>
          <w:spacing w:val="-7"/>
          <w:sz w:val="21"/>
          <w:szCs w:val="21"/>
        </w:rPr>
        <w:t>因此，RDEB</w:t>
      </w:r>
      <w:r>
        <w:rPr>
          <w:rFonts w:ascii="PingFang SC" w:hAnsi="PingFang SC" w:eastAsia="PingFang SC" w:cs="PingFang SC"/>
          <w:spacing w:val="65"/>
          <w:sz w:val="21"/>
          <w:szCs w:val="21"/>
        </w:rPr>
        <w:t xml:space="preserve"> </w:t>
      </w:r>
      <w:r>
        <w:rPr>
          <w:rFonts w:ascii="PingFang SC" w:hAnsi="PingFang SC" w:eastAsia="PingFang SC" w:cs="PingFang SC"/>
          <w:spacing w:val="-7"/>
          <w:sz w:val="21"/>
          <w:szCs w:val="21"/>
        </w:rPr>
        <w:t>患者从青春期开始就应该每年进行皮肤癌的体检，</w:t>
      </w:r>
    </w:p>
    <w:p w14:paraId="6B6DDBF3">
      <w:pPr>
        <w:spacing w:before="1" w:line="176" w:lineRule="auto"/>
        <w:ind w:left="39" w:firstLine="13"/>
        <w:rPr>
          <w:rFonts w:ascii="PingFang SC" w:hAnsi="PingFang SC" w:eastAsia="PingFang SC" w:cs="PingFang SC"/>
          <w:sz w:val="21"/>
          <w:szCs w:val="21"/>
        </w:rPr>
      </w:pPr>
      <w:r>
        <w:rPr>
          <w:rFonts w:ascii="PingFang SC" w:hAnsi="PingFang SC" w:eastAsia="PingFang SC" w:cs="PingFang SC"/>
          <w:spacing w:val="-3"/>
          <w:sz w:val="21"/>
          <w:szCs w:val="21"/>
        </w:rPr>
        <w:t>即使绷带包裹的地方也要查。另外，任何一个与其它创伤不同的，长</w:t>
      </w:r>
      <w:r>
        <w:rPr>
          <w:rFonts w:ascii="PingFang SC" w:hAnsi="PingFang SC" w:eastAsia="PingFang SC" w:cs="PingFang SC"/>
          <w:sz w:val="21"/>
          <w:szCs w:val="21"/>
        </w:rPr>
        <w:t xml:space="preserve">   </w:t>
      </w:r>
      <w:r>
        <w:rPr>
          <w:rFonts w:ascii="PingFang SC" w:hAnsi="PingFang SC" w:eastAsia="PingFang SC" w:cs="PingFang SC"/>
          <w:spacing w:val="-4"/>
          <w:sz w:val="21"/>
          <w:szCs w:val="21"/>
        </w:rPr>
        <w:t>期不愈合的伤口都要立即由皮肤科医生做活检，检查是否有早期癌变。</w:t>
      </w:r>
    </w:p>
    <w:p w14:paraId="6A8E9FFB">
      <w:pPr>
        <w:spacing w:before="43" w:line="178" w:lineRule="auto"/>
        <w:ind w:left="40" w:right="106" w:firstLine="426"/>
        <w:rPr>
          <w:rFonts w:ascii="PingFang SC" w:hAnsi="PingFang SC" w:eastAsia="PingFang SC" w:cs="PingFang SC"/>
          <w:sz w:val="21"/>
          <w:szCs w:val="21"/>
        </w:rPr>
      </w:pPr>
      <w:r>
        <w:rPr>
          <w:rFonts w:ascii="PingFang SC" w:hAnsi="PingFang SC" w:eastAsia="PingFang SC" w:cs="PingFang SC"/>
          <w:spacing w:val="-10"/>
          <w:sz w:val="21"/>
          <w:szCs w:val="21"/>
        </w:rPr>
        <w:t>下图是一位 20 岁 RDEB 患者的鳞状细胞癌。左边是左侧小腿的原</w:t>
      </w:r>
      <w:r>
        <w:rPr>
          <w:rFonts w:ascii="PingFang SC" w:hAnsi="PingFang SC" w:eastAsia="PingFang SC" w:cs="PingFang SC"/>
          <w:spacing w:val="3"/>
          <w:sz w:val="21"/>
          <w:szCs w:val="21"/>
        </w:rPr>
        <w:t xml:space="preserve">  </w:t>
      </w:r>
      <w:r>
        <w:rPr>
          <w:rFonts w:ascii="PingFang SC" w:hAnsi="PingFang SC" w:eastAsia="PingFang SC" w:cs="PingFang SC"/>
          <w:sz w:val="21"/>
          <w:szCs w:val="21"/>
        </w:rPr>
        <w:t>发区域，右边是膝下截肢后大腿上坏死的、有真菌生长</w:t>
      </w:r>
      <w:r>
        <w:rPr>
          <w:rFonts w:ascii="PingFang SC" w:hAnsi="PingFang SC" w:eastAsia="PingFang SC" w:cs="PingFang SC"/>
          <w:spacing w:val="-1"/>
          <w:sz w:val="21"/>
          <w:szCs w:val="21"/>
        </w:rPr>
        <w:t>的转移区域。</w:t>
      </w:r>
    </w:p>
    <w:p w14:paraId="61D363BC">
      <w:pPr>
        <w:spacing w:before="14" w:line="2037" w:lineRule="exact"/>
        <w:ind w:firstLine="106"/>
      </w:pPr>
      <w:r>
        <w:drawing>
          <wp:anchor distT="0" distB="0" distL="0" distR="0" simplePos="0" relativeHeight="251708416" behindDoc="0" locked="0" layoutInCell="1" allowOverlap="1">
            <wp:simplePos x="0" y="0"/>
            <wp:positionH relativeFrom="column">
              <wp:posOffset>1994535</wp:posOffset>
            </wp:positionH>
            <wp:positionV relativeFrom="paragraph">
              <wp:posOffset>8890</wp:posOffset>
            </wp:positionV>
            <wp:extent cx="1929130" cy="1294130"/>
            <wp:effectExtent l="0" t="0" r="0" b="0"/>
            <wp:wrapNone/>
            <wp:docPr id="170" name="IM 170"/>
            <wp:cNvGraphicFramePr/>
            <a:graphic xmlns:a="http://schemas.openxmlformats.org/drawingml/2006/main">
              <a:graphicData uri="http://schemas.openxmlformats.org/drawingml/2006/picture">
                <pic:pic xmlns:pic="http://schemas.openxmlformats.org/drawingml/2006/picture">
                  <pic:nvPicPr>
                    <pic:cNvPr id="170" name="IM 170"/>
                    <pic:cNvPicPr/>
                  </pic:nvPicPr>
                  <pic:blipFill>
                    <a:blip r:embed="rId216"/>
                    <a:stretch>
                      <a:fillRect/>
                    </a:stretch>
                  </pic:blipFill>
                  <pic:spPr>
                    <a:xfrm>
                      <a:off x="0" y="0"/>
                      <a:ext cx="1929384" cy="1293876"/>
                    </a:xfrm>
                    <a:prstGeom prst="rect">
                      <a:avLst/>
                    </a:prstGeom>
                  </pic:spPr>
                </pic:pic>
              </a:graphicData>
            </a:graphic>
          </wp:anchor>
        </w:drawing>
      </w:r>
      <w:r>
        <w:rPr>
          <w:position w:val="-40"/>
        </w:rPr>
        <w:drawing>
          <wp:inline distT="0" distB="0" distL="0" distR="0">
            <wp:extent cx="1859280" cy="1293495"/>
            <wp:effectExtent l="0" t="0" r="0" b="0"/>
            <wp:docPr id="172" name="IM 172"/>
            <wp:cNvGraphicFramePr/>
            <a:graphic xmlns:a="http://schemas.openxmlformats.org/drawingml/2006/main">
              <a:graphicData uri="http://schemas.openxmlformats.org/drawingml/2006/picture">
                <pic:pic xmlns:pic="http://schemas.openxmlformats.org/drawingml/2006/picture">
                  <pic:nvPicPr>
                    <pic:cNvPr id="172" name="IM 172"/>
                    <pic:cNvPicPr/>
                  </pic:nvPicPr>
                  <pic:blipFill>
                    <a:blip r:embed="rId217"/>
                    <a:stretch>
                      <a:fillRect/>
                    </a:stretch>
                  </pic:blipFill>
                  <pic:spPr>
                    <a:xfrm>
                      <a:off x="0" y="0"/>
                      <a:ext cx="1859660" cy="1293876"/>
                    </a:xfrm>
                    <a:prstGeom prst="rect">
                      <a:avLst/>
                    </a:prstGeom>
                  </pic:spPr>
                </pic:pic>
              </a:graphicData>
            </a:graphic>
          </wp:inline>
        </w:drawing>
      </w:r>
    </w:p>
    <w:p w14:paraId="1FAB2590">
      <w:pPr>
        <w:spacing w:before="89" w:line="191" w:lineRule="auto"/>
        <w:ind w:left="466"/>
        <w:rPr>
          <w:rFonts w:ascii="PingFang SC" w:hAnsi="PingFang SC" w:eastAsia="PingFang SC" w:cs="PingFang SC"/>
          <w:sz w:val="21"/>
          <w:szCs w:val="21"/>
        </w:rPr>
      </w:pPr>
      <w:r>
        <w:rPr>
          <w:rFonts w:ascii="PingFang SC" w:hAnsi="PingFang SC" w:eastAsia="PingFang SC" w:cs="PingFang SC"/>
          <w:spacing w:val="-2"/>
          <w:sz w:val="21"/>
          <w:szCs w:val="21"/>
        </w:rPr>
        <w:t>下面两张图片也是鳞状细胞癌的例子。</w:t>
      </w:r>
    </w:p>
    <w:p w14:paraId="426E9732">
      <w:pPr>
        <w:spacing w:before="5" w:line="2266" w:lineRule="exact"/>
        <w:ind w:firstLine="181"/>
      </w:pPr>
      <w:r>
        <w:drawing>
          <wp:anchor distT="0" distB="0" distL="0" distR="0" simplePos="0" relativeHeight="251709440" behindDoc="0" locked="0" layoutInCell="1" allowOverlap="1">
            <wp:simplePos x="0" y="0"/>
            <wp:positionH relativeFrom="column">
              <wp:posOffset>2276475</wp:posOffset>
            </wp:positionH>
            <wp:positionV relativeFrom="paragraph">
              <wp:posOffset>3175</wp:posOffset>
            </wp:positionV>
            <wp:extent cx="1600200" cy="1438275"/>
            <wp:effectExtent l="0" t="0" r="0" b="0"/>
            <wp:wrapNone/>
            <wp:docPr id="174" name="IM 174"/>
            <wp:cNvGraphicFramePr/>
            <a:graphic xmlns:a="http://schemas.openxmlformats.org/drawingml/2006/main">
              <a:graphicData uri="http://schemas.openxmlformats.org/drawingml/2006/picture">
                <pic:pic xmlns:pic="http://schemas.openxmlformats.org/drawingml/2006/picture">
                  <pic:nvPicPr>
                    <pic:cNvPr id="174" name="IM 174"/>
                    <pic:cNvPicPr/>
                  </pic:nvPicPr>
                  <pic:blipFill>
                    <a:blip r:embed="rId218"/>
                    <a:stretch>
                      <a:fillRect/>
                    </a:stretch>
                  </pic:blipFill>
                  <pic:spPr>
                    <a:xfrm>
                      <a:off x="0" y="0"/>
                      <a:ext cx="1600072" cy="1438402"/>
                    </a:xfrm>
                    <a:prstGeom prst="rect">
                      <a:avLst/>
                    </a:prstGeom>
                  </pic:spPr>
                </pic:pic>
              </a:graphicData>
            </a:graphic>
          </wp:anchor>
        </w:drawing>
      </w:r>
      <w:r>
        <w:rPr>
          <w:position w:val="-45"/>
        </w:rPr>
        <w:drawing>
          <wp:inline distT="0" distB="0" distL="0" distR="0">
            <wp:extent cx="2094230" cy="1438275"/>
            <wp:effectExtent l="0" t="0" r="0" b="0"/>
            <wp:docPr id="176" name="IM 176"/>
            <wp:cNvGraphicFramePr/>
            <a:graphic xmlns:a="http://schemas.openxmlformats.org/drawingml/2006/main">
              <a:graphicData uri="http://schemas.openxmlformats.org/drawingml/2006/picture">
                <pic:pic xmlns:pic="http://schemas.openxmlformats.org/drawingml/2006/picture">
                  <pic:nvPicPr>
                    <pic:cNvPr id="176" name="IM 176"/>
                    <pic:cNvPicPr/>
                  </pic:nvPicPr>
                  <pic:blipFill>
                    <a:blip r:embed="rId219"/>
                    <a:stretch>
                      <a:fillRect/>
                    </a:stretch>
                  </pic:blipFill>
                  <pic:spPr>
                    <a:xfrm>
                      <a:off x="0" y="0"/>
                      <a:ext cx="2094356" cy="1438402"/>
                    </a:xfrm>
                    <a:prstGeom prst="rect">
                      <a:avLst/>
                    </a:prstGeom>
                  </pic:spPr>
                </pic:pic>
              </a:graphicData>
            </a:graphic>
          </wp:inline>
        </w:drawing>
      </w:r>
    </w:p>
    <w:p w14:paraId="2E5092E9">
      <w:pPr>
        <w:pStyle w:val="2"/>
        <w:spacing w:line="391" w:lineRule="auto"/>
      </w:pPr>
    </w:p>
    <w:p w14:paraId="689878F8">
      <w:pPr>
        <w:spacing w:before="146" w:line="189" w:lineRule="auto"/>
        <w:ind w:left="43"/>
        <w:outlineLvl w:val="1"/>
        <w:rPr>
          <w:del w:id="1425" w:author="零 [2]" w:date="2025-11-12T12:12:16Z"/>
          <w:rFonts w:ascii="PingFang SC" w:hAnsi="PingFang SC" w:eastAsia="PingFang SC" w:cs="PingFang SC"/>
          <w:sz w:val="32"/>
          <w:szCs w:val="32"/>
        </w:rPr>
      </w:pPr>
      <w:del w:id="1426" w:author="零 [2]" w:date="2025-11-12T12:12:16Z">
        <w:bookmarkStart w:id="130" w:name="bookmark67"/>
        <w:bookmarkEnd w:id="130"/>
        <w:bookmarkStart w:id="131" w:name="_Toc477717247"/>
        <w:r>
          <w:rPr>
            <w:rFonts w:ascii="PingFang SC" w:hAnsi="PingFang SC" w:eastAsia="PingFang SC" w:cs="PingFang SC"/>
            <w:b/>
            <w:bCs/>
            <w:spacing w:val="-4"/>
            <w:sz w:val="32"/>
            <w:szCs w:val="32"/>
          </w:rPr>
          <w:delText>6.6</w:delText>
        </w:r>
      </w:del>
      <w:del w:id="1427" w:author="零 [2]" w:date="2025-11-12T12:12:16Z">
        <w:r>
          <w:rPr>
            <w:rFonts w:ascii="PingFang SC" w:hAnsi="PingFang SC" w:eastAsia="PingFang SC" w:cs="PingFang SC"/>
            <w:spacing w:val="-4"/>
            <w:sz w:val="32"/>
            <w:szCs w:val="32"/>
          </w:rPr>
          <w:delText xml:space="preserve"> </w:delText>
        </w:r>
      </w:del>
      <w:del w:id="1428" w:author="零 [2]" w:date="2025-11-12T12:12:16Z">
        <w:r>
          <w:rPr>
            <w:rFonts w:ascii="PingFang SC" w:hAnsi="PingFang SC" w:eastAsia="PingFang SC" w:cs="PingFang SC"/>
            <w:b/>
            <w:bCs/>
            <w:spacing w:val="-4"/>
            <w:sz w:val="32"/>
            <w:szCs w:val="32"/>
          </w:rPr>
          <w:delText>低成本护理方法举例</w:delText>
        </w:r>
        <w:bookmarkEnd w:id="131"/>
      </w:del>
    </w:p>
    <w:p w14:paraId="0B5E8A9A">
      <w:pPr>
        <w:spacing w:before="6" w:line="175" w:lineRule="auto"/>
        <w:ind w:left="37" w:right="173" w:firstLine="423"/>
        <w:jc w:val="both"/>
        <w:rPr>
          <w:del w:id="1429" w:author="零 [2]" w:date="2025-11-12T12:12:16Z"/>
          <w:rFonts w:ascii="PingFang SC" w:hAnsi="PingFang SC" w:eastAsia="PingFang SC" w:cs="PingFang SC"/>
          <w:sz w:val="21"/>
          <w:szCs w:val="21"/>
        </w:rPr>
      </w:pPr>
      <w:del w:id="1430" w:author="零 [2]" w:date="2025-11-12T12:12:16Z">
        <w:r>
          <w:rPr>
            <w:rFonts w:ascii="PingFang SC" w:hAnsi="PingFang SC" w:eastAsia="PingFang SC" w:cs="PingFang SC"/>
            <w:spacing w:val="-3"/>
            <w:sz w:val="21"/>
            <w:szCs w:val="21"/>
          </w:rPr>
          <w:delText>有经济条件的家庭应该使用优拓、美皮康、美皮贴等敷料接触伤</w:delText>
        </w:r>
      </w:del>
      <w:del w:id="1431" w:author="零 [2]" w:date="2025-11-12T12:12:16Z">
        <w:r>
          <w:rPr>
            <w:rFonts w:ascii="PingFang SC" w:hAnsi="PingFang SC" w:eastAsia="PingFang SC" w:cs="PingFang SC"/>
            <w:spacing w:val="11"/>
            <w:sz w:val="21"/>
            <w:szCs w:val="21"/>
          </w:rPr>
          <w:delText xml:space="preserve"> </w:delText>
        </w:r>
      </w:del>
      <w:del w:id="1432" w:author="零 [2]" w:date="2025-11-12T12:12:16Z">
        <w:r>
          <w:rPr>
            <w:rFonts w:ascii="PingFang SC" w:hAnsi="PingFang SC" w:eastAsia="PingFang SC" w:cs="PingFang SC"/>
            <w:spacing w:val="-7"/>
            <w:sz w:val="21"/>
            <w:szCs w:val="21"/>
          </w:rPr>
          <w:delText>口。不粘连，  隔离细菌，维持伤口湿润，有利于伤口快速愈合。经济</w:delText>
        </w:r>
      </w:del>
      <w:del w:id="1433" w:author="零 [2]" w:date="2025-11-12T12:12:16Z">
        <w:r>
          <w:rPr>
            <w:rFonts w:ascii="PingFang SC" w:hAnsi="PingFang SC" w:eastAsia="PingFang SC" w:cs="PingFang SC"/>
            <w:spacing w:val="9"/>
            <w:sz w:val="21"/>
            <w:szCs w:val="21"/>
          </w:rPr>
          <w:delText xml:space="preserve"> </w:delText>
        </w:r>
      </w:del>
      <w:del w:id="1434" w:author="零 [2]" w:date="2025-11-12T12:12:16Z">
        <w:r>
          <w:rPr>
            <w:rFonts w:ascii="PingFang SC" w:hAnsi="PingFang SC" w:eastAsia="PingFang SC" w:cs="PingFang SC"/>
            <w:spacing w:val="-3"/>
            <w:sz w:val="21"/>
            <w:szCs w:val="21"/>
          </w:rPr>
          <w:delText>条件有限的家庭不得不采用替代产品来进行伤口护理。下图展示了几</w:delText>
        </w:r>
      </w:del>
      <w:del w:id="1435" w:author="零 [2]" w:date="2025-11-12T12:12:16Z">
        <w:r>
          <w:rPr>
            <w:rFonts w:ascii="PingFang SC" w:hAnsi="PingFang SC" w:eastAsia="PingFang SC" w:cs="PingFang SC"/>
            <w:spacing w:val="15"/>
            <w:sz w:val="21"/>
            <w:szCs w:val="21"/>
          </w:rPr>
          <w:delText xml:space="preserve"> </w:delText>
        </w:r>
      </w:del>
      <w:del w:id="1436" w:author="零 [2]" w:date="2025-11-12T12:12:16Z">
        <w:r>
          <w:rPr>
            <w:rFonts w:ascii="PingFang SC" w:hAnsi="PingFang SC" w:eastAsia="PingFang SC" w:cs="PingFang SC"/>
            <w:spacing w:val="-7"/>
            <w:sz w:val="21"/>
            <w:szCs w:val="21"/>
          </w:rPr>
          <w:delText>个例子。</w:delText>
        </w:r>
      </w:del>
    </w:p>
    <w:p w14:paraId="4CB7234C">
      <w:pPr>
        <w:spacing w:line="175" w:lineRule="auto"/>
        <w:rPr>
          <w:del w:id="1437" w:author="零 [2]" w:date="2025-11-12T12:12:16Z"/>
          <w:rFonts w:ascii="PingFang SC" w:hAnsi="PingFang SC" w:eastAsia="PingFang SC" w:cs="PingFang SC"/>
          <w:sz w:val="21"/>
          <w:szCs w:val="21"/>
        </w:rPr>
        <w:sectPr>
          <w:headerReference r:id="rId86" w:type="default"/>
          <w:footerReference r:id="rId87" w:type="default"/>
          <w:pgSz w:w="8391" w:h="11909"/>
          <w:pgMar w:top="883" w:right="896" w:bottom="937" w:left="1051" w:header="869" w:footer="716" w:gutter="0"/>
          <w:cols w:space="720" w:num="1"/>
        </w:sectPr>
      </w:pPr>
    </w:p>
    <w:p w14:paraId="480023C2">
      <w:pPr>
        <w:pStyle w:val="2"/>
        <w:spacing w:line="390" w:lineRule="auto"/>
        <w:rPr>
          <w:del w:id="1438" w:author="零 [2]" w:date="2025-11-12T12:12:16Z"/>
        </w:rPr>
      </w:pPr>
    </w:p>
    <w:p w14:paraId="2B0663A3">
      <w:pPr>
        <w:spacing w:line="1925" w:lineRule="exact"/>
        <w:ind w:firstLine="3151"/>
        <w:rPr>
          <w:del w:id="1439" w:author="零 [2]" w:date="2025-11-12T12:12:16Z"/>
        </w:rPr>
      </w:pPr>
      <w:del w:id="1440" w:author="零 [2]" w:date="2025-11-12T12:12:16Z">
        <w:r>
          <w:rPr/>
          <w:drawing>
            <wp:anchor distT="0" distB="0" distL="0" distR="0" simplePos="0" relativeHeight="251710464" behindDoc="0" locked="0" layoutInCell="1" allowOverlap="1">
              <wp:simplePos x="0" y="0"/>
              <wp:positionH relativeFrom="column">
                <wp:posOffset>20320</wp:posOffset>
              </wp:positionH>
              <wp:positionV relativeFrom="paragraph">
                <wp:posOffset>0</wp:posOffset>
              </wp:positionV>
              <wp:extent cx="1908175" cy="1222375"/>
              <wp:effectExtent l="0" t="0" r="0" b="0"/>
              <wp:wrapNone/>
              <wp:docPr id="178" name="IM 178"/>
              <wp:cNvGraphicFramePr/>
              <a:graphic xmlns:a="http://schemas.openxmlformats.org/drawingml/2006/main">
                <a:graphicData uri="http://schemas.openxmlformats.org/drawingml/2006/picture">
                  <pic:pic xmlns:pic="http://schemas.openxmlformats.org/drawingml/2006/picture">
                    <pic:nvPicPr>
                      <pic:cNvPr id="178" name="IM 178"/>
                      <pic:cNvPicPr/>
                    </pic:nvPicPr>
                    <pic:blipFill>
                      <a:blip r:embed="rId220"/>
                      <a:stretch>
                        <a:fillRect/>
                      </a:stretch>
                    </pic:blipFill>
                    <pic:spPr>
                      <a:xfrm>
                        <a:off x="0" y="0"/>
                        <a:ext cx="1908175" cy="1222247"/>
                      </a:xfrm>
                      <a:prstGeom prst="rect">
                        <a:avLst/>
                      </a:prstGeom>
                    </pic:spPr>
                  </pic:pic>
                </a:graphicData>
              </a:graphic>
            </wp:anchor>
          </w:drawing>
        </w:r>
      </w:del>
      <w:del w:id="1442" w:author="零 [2]" w:date="2025-11-12T12:12:16Z">
        <w:r>
          <w:rPr>
            <w:position w:val="-38"/>
          </w:rPr>
          <w:drawing>
            <wp:inline distT="0" distB="0" distL="0" distR="0">
              <wp:extent cx="1971040" cy="1221740"/>
              <wp:effectExtent l="0" t="0" r="0" b="0"/>
              <wp:docPr id="180" name="IM 180"/>
              <wp:cNvGraphicFramePr/>
              <a:graphic xmlns:a="http://schemas.openxmlformats.org/drawingml/2006/main">
                <a:graphicData uri="http://schemas.openxmlformats.org/drawingml/2006/picture">
                  <pic:pic xmlns:pic="http://schemas.openxmlformats.org/drawingml/2006/picture">
                    <pic:nvPicPr>
                      <pic:cNvPr id="180" name="IM 180"/>
                      <pic:cNvPicPr/>
                    </pic:nvPicPr>
                    <pic:blipFill>
                      <a:blip r:embed="rId221"/>
                      <a:stretch>
                        <a:fillRect/>
                      </a:stretch>
                    </pic:blipFill>
                    <pic:spPr>
                      <a:xfrm>
                        <a:off x="0" y="0"/>
                        <a:ext cx="1971040" cy="1222247"/>
                      </a:xfrm>
                      <a:prstGeom prst="rect">
                        <a:avLst/>
                      </a:prstGeom>
                    </pic:spPr>
                  </pic:pic>
                </a:graphicData>
              </a:graphic>
            </wp:inline>
          </w:drawing>
        </w:r>
      </w:del>
    </w:p>
    <w:p w14:paraId="0B5FE644">
      <w:pPr>
        <w:spacing w:before="89" w:line="181" w:lineRule="auto"/>
        <w:ind w:left="40" w:right="22" w:firstLine="424"/>
        <w:rPr>
          <w:del w:id="1444" w:author="零 [2]" w:date="2025-11-12T12:12:33Z"/>
          <w:rFonts w:ascii="PingFang SC" w:hAnsi="PingFang SC" w:eastAsia="PingFang SC" w:cs="PingFang SC"/>
          <w:sz w:val="21"/>
          <w:szCs w:val="21"/>
        </w:rPr>
      </w:pPr>
      <w:del w:id="1445" w:author="零 [2]" w:date="2025-11-12T12:12:33Z">
        <w:r>
          <w:rPr>
            <w:rFonts w:ascii="PingFang SC" w:hAnsi="PingFang SC" w:eastAsia="PingFang SC" w:cs="PingFang SC"/>
            <w:spacing w:val="-3"/>
            <w:sz w:val="21"/>
            <w:szCs w:val="21"/>
          </w:rPr>
          <w:delText>融化的凡士林涂到卫生纸上；卫生纸包在皮肤和伤口上；揭下时</w:delText>
        </w:r>
      </w:del>
      <w:del w:id="1446" w:author="零 [2]" w:date="2025-11-12T12:12:33Z">
        <w:r>
          <w:rPr>
            <w:rFonts w:ascii="PingFang SC" w:hAnsi="PingFang SC" w:eastAsia="PingFang SC" w:cs="PingFang SC"/>
            <w:spacing w:val="6"/>
            <w:sz w:val="21"/>
            <w:szCs w:val="21"/>
          </w:rPr>
          <w:delText xml:space="preserve"> </w:delText>
        </w:r>
      </w:del>
      <w:del w:id="1447" w:author="零 [2]" w:date="2025-11-12T12:12:33Z">
        <w:r>
          <w:rPr>
            <w:rFonts w:ascii="PingFang SC" w:hAnsi="PingFang SC" w:eastAsia="PingFang SC" w:cs="PingFang SC"/>
            <w:spacing w:val="-6"/>
            <w:sz w:val="21"/>
            <w:szCs w:val="21"/>
          </w:rPr>
          <w:delText>不会粘连。</w:delText>
        </w:r>
      </w:del>
    </w:p>
    <w:p w14:paraId="253D1DD3">
      <w:pPr>
        <w:spacing w:before="3" w:line="2839" w:lineRule="exact"/>
        <w:ind w:firstLine="549"/>
        <w:rPr>
          <w:del w:id="1448" w:author="零 [2]" w:date="2025-11-12T12:12:33Z"/>
        </w:rPr>
      </w:pPr>
      <w:del w:id="1449" w:author="零 [2]" w:date="2025-11-12T12:12:33Z">
        <w:r>
          <w:rPr>
            <w:position w:val="-56"/>
          </w:rPr>
          <w:drawing>
            <wp:inline distT="0" distB="0" distL="0" distR="0">
              <wp:extent cx="3295015" cy="1802130"/>
              <wp:effectExtent l="0" t="0" r="0" b="0"/>
              <wp:docPr id="182" name="IM 182"/>
              <wp:cNvGraphicFramePr/>
              <a:graphic xmlns:a="http://schemas.openxmlformats.org/drawingml/2006/main">
                <a:graphicData uri="http://schemas.openxmlformats.org/drawingml/2006/picture">
                  <pic:pic xmlns:pic="http://schemas.openxmlformats.org/drawingml/2006/picture">
                    <pic:nvPicPr>
                      <pic:cNvPr id="182" name="IM 182"/>
                      <pic:cNvPicPr/>
                    </pic:nvPicPr>
                    <pic:blipFill>
                      <a:blip r:embed="rId222"/>
                      <a:stretch>
                        <a:fillRect/>
                      </a:stretch>
                    </pic:blipFill>
                    <pic:spPr>
                      <a:xfrm>
                        <a:off x="0" y="0"/>
                        <a:ext cx="3295015" cy="1802638"/>
                      </a:xfrm>
                      <a:prstGeom prst="rect">
                        <a:avLst/>
                      </a:prstGeom>
                    </pic:spPr>
                  </pic:pic>
                </a:graphicData>
              </a:graphic>
            </wp:inline>
          </w:drawing>
        </w:r>
      </w:del>
    </w:p>
    <w:p w14:paraId="240C4069">
      <w:pPr>
        <w:spacing w:before="89" w:line="191" w:lineRule="auto"/>
        <w:ind w:left="460"/>
        <w:rPr>
          <w:del w:id="1451" w:author="零 [2]" w:date="2025-11-12T12:12:33Z"/>
          <w:rFonts w:ascii="PingFang SC" w:hAnsi="PingFang SC" w:eastAsia="PingFang SC" w:cs="PingFang SC"/>
          <w:sz w:val="21"/>
          <w:szCs w:val="21"/>
        </w:rPr>
      </w:pPr>
      <w:del w:id="1452" w:author="零 [2]" w:date="2025-11-12T12:12:33Z">
        <w:r>
          <w:rPr>
            <w:rFonts w:ascii="PingFang SC" w:hAnsi="PingFang SC" w:eastAsia="PingFang SC" w:cs="PingFang SC"/>
            <w:spacing w:val="-1"/>
            <w:sz w:val="21"/>
            <w:szCs w:val="21"/>
          </w:rPr>
          <w:delText>保鲜膜直接包裹完整的皮肤和开放伤口；不粘连并隔离</w:delText>
        </w:r>
      </w:del>
      <w:del w:id="1453" w:author="零 [2]" w:date="2025-11-12T12:12:33Z">
        <w:r>
          <w:rPr>
            <w:rFonts w:ascii="PingFang SC" w:hAnsi="PingFang SC" w:eastAsia="PingFang SC" w:cs="PingFang SC"/>
            <w:spacing w:val="-2"/>
            <w:sz w:val="21"/>
            <w:szCs w:val="21"/>
          </w:rPr>
          <w:delText>细菌。</w:delText>
        </w:r>
      </w:del>
    </w:p>
    <w:p w14:paraId="58376214">
      <w:pPr>
        <w:pStyle w:val="2"/>
        <w:spacing w:line="265" w:lineRule="auto"/>
        <w:rPr>
          <w:del w:id="1454" w:author="零 [2]" w:date="2025-11-12T12:12:33Z"/>
        </w:rPr>
      </w:pPr>
    </w:p>
    <w:p w14:paraId="23F1D2EE">
      <w:pPr>
        <w:spacing w:before="97" w:line="192" w:lineRule="auto"/>
        <w:ind w:left="461"/>
        <w:rPr>
          <w:del w:id="1455" w:author="零 [2]" w:date="2025-11-12T12:12:33Z"/>
          <w:rFonts w:ascii="PingFang SC" w:hAnsi="PingFang SC" w:eastAsia="PingFang SC" w:cs="PingFang SC"/>
          <w:sz w:val="21"/>
          <w:szCs w:val="21"/>
        </w:rPr>
      </w:pPr>
      <w:del w:id="1456" w:author="零 [2]" w:date="2025-11-12T12:12:33Z">
        <w:r>
          <w:rPr>
            <w:rFonts w:ascii="PingFang SC" w:hAnsi="PingFang SC" w:eastAsia="PingFang SC" w:cs="PingFang SC"/>
            <w:b/>
            <w:bCs/>
            <w:spacing w:val="-3"/>
            <w:sz w:val="21"/>
            <w:szCs w:val="21"/>
          </w:rPr>
          <w:delText>准备无菌材料</w:delText>
        </w:r>
      </w:del>
    </w:p>
    <w:p w14:paraId="1B60D318">
      <w:pPr>
        <w:spacing w:before="31" w:line="243" w:lineRule="exact"/>
        <w:ind w:left="459"/>
        <w:rPr>
          <w:del w:id="1457" w:author="零 [2]" w:date="2025-11-12T12:12:33Z"/>
          <w:rFonts w:ascii="PingFang SC" w:hAnsi="PingFang SC" w:eastAsia="PingFang SC" w:cs="PingFang SC"/>
          <w:sz w:val="21"/>
          <w:szCs w:val="21"/>
        </w:rPr>
      </w:pPr>
      <w:del w:id="1458" w:author="零 [2]" w:date="2025-11-12T12:12:33Z">
        <w:r>
          <w:rPr>
            <w:rFonts w:ascii="PingFang SC" w:hAnsi="PingFang SC" w:eastAsia="PingFang SC" w:cs="PingFang SC"/>
            <w:spacing w:val="-1"/>
            <w:sz w:val="21"/>
            <w:szCs w:val="21"/>
          </w:rPr>
          <w:delText>普通的卫生纸有细菌，不应该直接用到伤口上，应该先消毒。</w:delText>
        </w:r>
      </w:del>
    </w:p>
    <w:p w14:paraId="4A941E5A">
      <w:pPr>
        <w:spacing w:before="94" w:line="176" w:lineRule="auto"/>
        <w:ind w:left="37" w:right="24" w:firstLine="423"/>
        <w:rPr>
          <w:del w:id="1459" w:author="零 [2]" w:date="2025-11-12T12:12:33Z"/>
          <w:rFonts w:ascii="PingFang SC" w:hAnsi="PingFang SC" w:eastAsia="PingFang SC" w:cs="PingFang SC"/>
          <w:sz w:val="21"/>
          <w:szCs w:val="21"/>
        </w:rPr>
      </w:pPr>
      <w:del w:id="1460" w:author="零 [2]" w:date="2025-11-12T12:12:33Z">
        <w:r>
          <w:rPr/>
          <w:fldChar w:fldCharType="begin"/>
        </w:r>
      </w:del>
      <w:del w:id="1461" w:author="零 [2]" w:date="2025-11-12T12:12:33Z">
        <w:r>
          <w:rPr/>
          <w:delInstrText xml:space="preserve"> HYPERLINK \l "bookmark58" </w:delInstrText>
        </w:r>
      </w:del>
      <w:del w:id="1462" w:author="零 [2]" w:date="2025-11-12T12:12:33Z">
        <w:r>
          <w:rPr/>
          <w:fldChar w:fldCharType="separate"/>
        </w:r>
      </w:del>
      <w:del w:id="1463" w:author="零 [2]" w:date="2025-11-12T12:12:33Z">
        <w:r>
          <w:rPr>
            <w:rFonts w:ascii="PingFang SC" w:hAnsi="PingFang SC" w:eastAsia="PingFang SC" w:cs="PingFang SC"/>
            <w:sz w:val="21"/>
            <w:szCs w:val="21"/>
          </w:rPr>
          <w:delText>6.1 节</w:delText>
        </w:r>
      </w:del>
      <w:del w:id="1464" w:author="零 [2]" w:date="2025-11-12T12:12:33Z">
        <w:r>
          <w:rPr>
            <w:rFonts w:ascii="PingFang SC" w:hAnsi="PingFang SC" w:eastAsia="PingFang SC" w:cs="PingFang SC"/>
            <w:sz w:val="21"/>
            <w:szCs w:val="21"/>
          </w:rPr>
          <w:fldChar w:fldCharType="end"/>
        </w:r>
      </w:del>
      <w:del w:id="1465" w:author="零 [2]" w:date="2025-11-12T12:12:33Z">
        <w:r>
          <w:rPr>
            <w:rFonts w:ascii="PingFang SC" w:hAnsi="PingFang SC" w:eastAsia="PingFang SC" w:cs="PingFang SC"/>
            <w:sz w:val="21"/>
            <w:szCs w:val="21"/>
          </w:rPr>
          <w:delText>中提到的优拓或油纱外的纱布块也应该是无菌的。如果没</w:delText>
        </w:r>
      </w:del>
      <w:del w:id="1466" w:author="零 [2]" w:date="2025-11-12T12:12:33Z">
        <w:r>
          <w:rPr>
            <w:rFonts w:ascii="PingFang SC" w:hAnsi="PingFang SC" w:eastAsia="PingFang SC" w:cs="PingFang SC"/>
            <w:spacing w:val="9"/>
            <w:sz w:val="21"/>
            <w:szCs w:val="21"/>
          </w:rPr>
          <w:delText xml:space="preserve"> </w:delText>
        </w:r>
      </w:del>
      <w:del w:id="1467" w:author="零 [2]" w:date="2025-11-12T12:12:33Z">
        <w:r>
          <w:rPr>
            <w:rFonts w:ascii="PingFang SC" w:hAnsi="PingFang SC" w:eastAsia="PingFang SC" w:cs="PingFang SC"/>
            <w:spacing w:val="-1"/>
            <w:sz w:val="21"/>
            <w:szCs w:val="21"/>
          </w:rPr>
          <w:delText>有买单片无菌包装的材料，可以考虑自己消毒灭菌。</w:delText>
        </w:r>
      </w:del>
    </w:p>
    <w:p w14:paraId="06700C2A">
      <w:pPr>
        <w:spacing w:before="43" w:line="184" w:lineRule="auto"/>
        <w:ind w:left="460"/>
        <w:rPr>
          <w:del w:id="1468" w:author="零 [2]" w:date="2025-11-12T12:12:33Z"/>
          <w:rFonts w:ascii="PingFang SC" w:hAnsi="PingFang SC" w:eastAsia="PingFang SC" w:cs="PingFang SC"/>
          <w:sz w:val="21"/>
          <w:szCs w:val="21"/>
        </w:rPr>
      </w:pPr>
      <w:del w:id="1469" w:author="零 [2]" w:date="2025-11-12T12:12:33Z">
        <w:r>
          <w:rPr>
            <w:rFonts w:ascii="PingFang SC" w:hAnsi="PingFang SC" w:eastAsia="PingFang SC" w:cs="PingFang SC"/>
            <w:spacing w:val="-1"/>
            <w:sz w:val="21"/>
            <w:szCs w:val="21"/>
          </w:rPr>
          <w:delText>护理中使用的剪刀、针头等材料，也应该消毒灭菌。</w:delText>
        </w:r>
      </w:del>
    </w:p>
    <w:p w14:paraId="135D9FE8">
      <w:pPr>
        <w:spacing w:before="43" w:line="180" w:lineRule="auto"/>
        <w:ind w:left="41" w:right="29" w:firstLine="425"/>
        <w:rPr>
          <w:rFonts w:ascii="PingFang SC" w:hAnsi="PingFang SC" w:eastAsia="PingFang SC" w:cs="PingFang SC"/>
          <w:sz w:val="21"/>
          <w:szCs w:val="21"/>
        </w:rPr>
      </w:pPr>
      <w:r>
        <w:rPr>
          <w:rFonts w:ascii="PingFang SC" w:hAnsi="PingFang SC" w:eastAsia="PingFang SC" w:cs="PingFang SC"/>
          <w:spacing w:val="-3"/>
          <w:sz w:val="21"/>
          <w:szCs w:val="21"/>
        </w:rPr>
        <w:t>下面推荐一种家里可以执行的，低成本，简便，又能达到灭</w:t>
      </w:r>
      <w:r>
        <w:rPr>
          <w:rFonts w:ascii="PingFang SC" w:hAnsi="PingFang SC" w:eastAsia="PingFang SC" w:cs="PingFang SC"/>
          <w:spacing w:val="-4"/>
          <w:sz w:val="21"/>
          <w:szCs w:val="21"/>
        </w:rPr>
        <w:t>菌效</w:t>
      </w:r>
      <w:r>
        <w:rPr>
          <w:rFonts w:ascii="PingFang SC" w:hAnsi="PingFang SC" w:eastAsia="PingFang SC" w:cs="PingFang SC"/>
          <w:sz w:val="21"/>
          <w:szCs w:val="21"/>
        </w:rPr>
        <w:t xml:space="preserve"> </w:t>
      </w:r>
      <w:r>
        <w:rPr>
          <w:rFonts w:ascii="PingFang SC" w:hAnsi="PingFang SC" w:eastAsia="PingFang SC" w:cs="PingFang SC"/>
          <w:spacing w:val="-4"/>
          <w:sz w:val="21"/>
          <w:szCs w:val="21"/>
        </w:rPr>
        <w:t>果的消毒方法。</w:t>
      </w:r>
    </w:p>
    <w:p w14:paraId="2F365278">
      <w:pPr>
        <w:spacing w:before="32" w:line="184" w:lineRule="auto"/>
        <w:ind w:left="475"/>
        <w:outlineLvl w:val="2"/>
        <w:rPr>
          <w:rFonts w:ascii="PingFang SC" w:hAnsi="PingFang SC" w:eastAsia="PingFang SC" w:cs="PingFang SC"/>
          <w:sz w:val="21"/>
          <w:szCs w:val="21"/>
        </w:rPr>
      </w:pPr>
      <w:bookmarkStart w:id="132" w:name="_Toc1699897843"/>
      <w:r>
        <w:rPr>
          <w:rFonts w:ascii="PingFang SC" w:hAnsi="PingFang SC" w:eastAsia="PingFang SC" w:cs="PingFang SC"/>
          <w:spacing w:val="-2"/>
          <w:sz w:val="21"/>
          <w:szCs w:val="21"/>
        </w:rPr>
        <w:t>1，买高压蒸汽消毒锅和家用保鲜袋。</w:t>
      </w:r>
      <w:bookmarkEnd w:id="132"/>
    </w:p>
    <w:p w14:paraId="5264FC37">
      <w:pPr>
        <w:spacing w:before="45" w:line="176" w:lineRule="auto"/>
        <w:ind w:left="38" w:right="20" w:firstLine="423"/>
        <w:rPr>
          <w:rFonts w:ascii="PingFang SC" w:hAnsi="PingFang SC" w:eastAsia="PingFang SC" w:cs="PingFang SC"/>
          <w:sz w:val="21"/>
          <w:szCs w:val="21"/>
        </w:rPr>
      </w:pPr>
      <w:r>
        <w:rPr>
          <w:rFonts w:ascii="PingFang SC" w:hAnsi="PingFang SC" w:eastAsia="PingFang SC" w:cs="PingFang SC"/>
          <w:spacing w:val="-3"/>
          <w:sz w:val="21"/>
          <w:szCs w:val="21"/>
        </w:rPr>
        <w:t>2，根据每天需要用的材料数量，把</w:t>
      </w:r>
      <w:r>
        <w:rPr>
          <w:rFonts w:ascii="PingFang SC" w:hAnsi="PingFang SC" w:eastAsia="PingFang SC" w:cs="PingFang SC"/>
          <w:spacing w:val="44"/>
          <w:sz w:val="21"/>
          <w:szCs w:val="21"/>
        </w:rPr>
        <w:t xml:space="preserve"> </w:t>
      </w:r>
      <w:r>
        <w:rPr>
          <w:rFonts w:ascii="PingFang SC" w:hAnsi="PingFang SC" w:eastAsia="PingFang SC" w:cs="PingFang SC"/>
          <w:spacing w:val="-3"/>
          <w:sz w:val="21"/>
          <w:szCs w:val="21"/>
        </w:rPr>
        <w:t>1-2 星期用量的材料放到消</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毒锅中消毒。根据消毒锅的说明，应维持高压半小时左右。可做适当</w:t>
      </w:r>
    </w:p>
    <w:p w14:paraId="07710771">
      <w:pPr>
        <w:spacing w:line="176" w:lineRule="auto"/>
        <w:rPr>
          <w:rFonts w:ascii="PingFang SC" w:hAnsi="PingFang SC" w:eastAsia="PingFang SC" w:cs="PingFang SC"/>
          <w:sz w:val="21"/>
          <w:szCs w:val="21"/>
        </w:rPr>
        <w:sectPr>
          <w:headerReference r:id="rId88" w:type="default"/>
          <w:footerReference r:id="rId89" w:type="default"/>
          <w:pgSz w:w="8391" w:h="11909"/>
          <w:pgMar w:top="883" w:right="1047" w:bottom="937" w:left="1051" w:header="869" w:footer="716" w:gutter="0"/>
          <w:cols w:space="720" w:num="1"/>
        </w:sectPr>
      </w:pPr>
    </w:p>
    <w:p w14:paraId="127ED09F">
      <w:pPr>
        <w:pStyle w:val="2"/>
        <w:spacing w:line="320" w:lineRule="auto"/>
      </w:pPr>
    </w:p>
    <w:p w14:paraId="7502A4BC">
      <w:pPr>
        <w:spacing w:before="96" w:line="184" w:lineRule="auto"/>
        <w:ind w:left="54"/>
        <w:rPr>
          <w:rFonts w:ascii="PingFang SC" w:hAnsi="PingFang SC" w:eastAsia="PingFang SC" w:cs="PingFang SC"/>
          <w:sz w:val="21"/>
          <w:szCs w:val="21"/>
        </w:rPr>
      </w:pPr>
      <w:r>
        <w:rPr>
          <w:rFonts w:ascii="PingFang SC" w:hAnsi="PingFang SC" w:eastAsia="PingFang SC" w:cs="PingFang SC"/>
          <w:spacing w:val="-4"/>
          <w:sz w:val="21"/>
          <w:szCs w:val="21"/>
        </w:rPr>
        <w:t>的覆盖，避免材料过于潮湿。</w:t>
      </w:r>
    </w:p>
    <w:p w14:paraId="25F5CC3D">
      <w:pPr>
        <w:spacing w:before="44" w:line="176" w:lineRule="auto"/>
        <w:ind w:left="54" w:firstLine="409"/>
        <w:rPr>
          <w:rFonts w:ascii="PingFang SC" w:hAnsi="PingFang SC" w:eastAsia="PingFang SC" w:cs="PingFang SC"/>
          <w:sz w:val="21"/>
          <w:szCs w:val="21"/>
        </w:rPr>
      </w:pPr>
      <w:r>
        <w:rPr>
          <w:rFonts w:ascii="PingFang SC" w:hAnsi="PingFang SC" w:eastAsia="PingFang SC" w:cs="PingFang SC"/>
          <w:spacing w:val="-1"/>
          <w:sz w:val="21"/>
          <w:szCs w:val="21"/>
        </w:rPr>
        <w:t>3，待消毒后的材料冷却后，</w:t>
      </w:r>
      <w:r>
        <w:rPr>
          <w:rFonts w:ascii="PingFang SC" w:hAnsi="PingFang SC" w:eastAsia="PingFang SC" w:cs="PingFang SC"/>
          <w:spacing w:val="-38"/>
          <w:sz w:val="21"/>
          <w:szCs w:val="21"/>
        </w:rPr>
        <w:t xml:space="preserve"> </w:t>
      </w:r>
      <w:r>
        <w:rPr>
          <w:rFonts w:ascii="PingFang SC" w:hAnsi="PingFang SC" w:eastAsia="PingFang SC" w:cs="PingFang SC"/>
          <w:spacing w:val="-1"/>
          <w:sz w:val="21"/>
          <w:szCs w:val="21"/>
        </w:rPr>
        <w:t>用保鲜袋封装。每次包扎需要使用</w:t>
      </w:r>
      <w:r>
        <w:rPr>
          <w:rFonts w:ascii="PingFang SC" w:hAnsi="PingFang SC" w:eastAsia="PingFang SC" w:cs="PingFang SC"/>
          <w:sz w:val="21"/>
          <w:szCs w:val="21"/>
        </w:rPr>
        <w:t xml:space="preserve">  </w:t>
      </w:r>
      <w:r>
        <w:rPr>
          <w:rFonts w:ascii="PingFang SC" w:hAnsi="PingFang SC" w:eastAsia="PingFang SC" w:cs="PingFang SC"/>
          <w:spacing w:val="-1"/>
          <w:sz w:val="21"/>
          <w:szCs w:val="21"/>
        </w:rPr>
        <w:t>的材料放在一个保鲜袋中，扎紧口存放。检查保鲜袋没有破损漏气。</w:t>
      </w:r>
    </w:p>
    <w:p w14:paraId="21AA75B7">
      <w:pPr>
        <w:spacing w:before="42" w:line="184" w:lineRule="auto"/>
        <w:ind w:left="459"/>
        <w:outlineLvl w:val="2"/>
        <w:rPr>
          <w:rFonts w:ascii="PingFang SC" w:hAnsi="PingFang SC" w:eastAsia="PingFang SC" w:cs="PingFang SC"/>
          <w:sz w:val="21"/>
          <w:szCs w:val="21"/>
        </w:rPr>
      </w:pPr>
      <w:bookmarkStart w:id="133" w:name="_Toc60607613"/>
      <w:r>
        <w:rPr>
          <w:rFonts w:ascii="PingFang SC" w:hAnsi="PingFang SC" w:eastAsia="PingFang SC" w:cs="PingFang SC"/>
          <w:spacing w:val="-4"/>
          <w:sz w:val="21"/>
          <w:szCs w:val="21"/>
        </w:rPr>
        <w:t>4，每次包扎时拆一个保鲜袋。</w:t>
      </w:r>
      <w:bookmarkEnd w:id="133"/>
    </w:p>
    <w:p w14:paraId="13CE9439">
      <w:pPr>
        <w:spacing w:before="153" w:line="190" w:lineRule="auto"/>
        <w:ind w:left="43"/>
        <w:outlineLvl w:val="1"/>
        <w:rPr>
          <w:rFonts w:ascii="PingFang SC" w:hAnsi="PingFang SC" w:eastAsia="PingFang SC" w:cs="PingFang SC"/>
          <w:sz w:val="32"/>
          <w:szCs w:val="32"/>
        </w:rPr>
      </w:pPr>
      <w:bookmarkStart w:id="134" w:name="bookmark69"/>
      <w:bookmarkEnd w:id="134"/>
      <w:bookmarkStart w:id="135" w:name="_Toc724903013"/>
      <w:r>
        <w:rPr>
          <w:rFonts w:ascii="PingFang SC" w:hAnsi="PingFang SC" w:eastAsia="PingFang SC" w:cs="PingFang SC"/>
          <w:b/>
          <w:bCs/>
          <w:spacing w:val="-2"/>
          <w:sz w:val="32"/>
          <w:szCs w:val="32"/>
        </w:rPr>
        <w:t>6.7</w:t>
      </w:r>
      <w:r>
        <w:rPr>
          <w:rFonts w:ascii="PingFang SC" w:hAnsi="PingFang SC" w:eastAsia="PingFang SC" w:cs="PingFang SC"/>
          <w:spacing w:val="-2"/>
          <w:sz w:val="32"/>
          <w:szCs w:val="32"/>
        </w:rPr>
        <w:t xml:space="preserve"> </w:t>
      </w:r>
      <w:r>
        <w:rPr>
          <w:rFonts w:ascii="PingFang SC" w:hAnsi="PingFang SC" w:eastAsia="PingFang SC" w:cs="PingFang SC"/>
          <w:b/>
          <w:bCs/>
          <w:spacing w:val="-2"/>
          <w:sz w:val="32"/>
          <w:szCs w:val="32"/>
        </w:rPr>
        <w:t>预防性包扎</w:t>
      </w:r>
      <w:bookmarkEnd w:id="135"/>
    </w:p>
    <w:p w14:paraId="5360B42D">
      <w:pPr>
        <w:spacing w:before="6" w:line="175" w:lineRule="auto"/>
        <w:ind w:left="35" w:right="63" w:firstLine="425"/>
        <w:jc w:val="both"/>
        <w:rPr>
          <w:rFonts w:ascii="PingFang SC" w:hAnsi="PingFang SC" w:eastAsia="PingFang SC" w:cs="PingFang SC"/>
          <w:sz w:val="21"/>
          <w:szCs w:val="21"/>
        </w:rPr>
      </w:pPr>
      <w:r>
        <w:rPr>
          <w:rFonts w:ascii="PingFang SC" w:hAnsi="PingFang SC" w:eastAsia="PingFang SC" w:cs="PingFang SC"/>
          <w:spacing w:val="-3"/>
          <w:sz w:val="21"/>
          <w:szCs w:val="21"/>
        </w:rPr>
        <w:t>严重的 EB</w:t>
      </w:r>
      <w:r>
        <w:rPr>
          <w:rFonts w:ascii="PingFang SC" w:hAnsi="PingFang SC" w:eastAsia="PingFang SC" w:cs="PingFang SC"/>
          <w:spacing w:val="21"/>
          <w:sz w:val="21"/>
          <w:szCs w:val="21"/>
        </w:rPr>
        <w:t xml:space="preserve"> </w:t>
      </w:r>
      <w:r>
        <w:rPr>
          <w:rFonts w:ascii="PingFang SC" w:hAnsi="PingFang SC" w:eastAsia="PingFang SC" w:cs="PingFang SC"/>
          <w:spacing w:val="-3"/>
          <w:sz w:val="21"/>
          <w:szCs w:val="21"/>
        </w:rPr>
        <w:t>患者即使没有明显的磕碰也可能长水疱。容易长疱或</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破的地方有：出生时没有皮的位置；小时候反</w:t>
      </w:r>
      <w:r>
        <w:rPr>
          <w:rFonts w:ascii="PingFang SC" w:hAnsi="PingFang SC" w:eastAsia="PingFang SC" w:cs="PingFang SC"/>
          <w:spacing w:val="-3"/>
          <w:sz w:val="21"/>
          <w:szCs w:val="21"/>
        </w:rPr>
        <w:t>复溃烂的地方；容易被</w:t>
      </w:r>
      <w:r>
        <w:rPr>
          <w:rFonts w:ascii="PingFang SC" w:hAnsi="PingFang SC" w:eastAsia="PingFang SC" w:cs="PingFang SC"/>
          <w:sz w:val="21"/>
          <w:szCs w:val="21"/>
        </w:rPr>
        <w:t xml:space="preserve"> </w:t>
      </w:r>
      <w:r>
        <w:rPr>
          <w:rFonts w:ascii="PingFang SC" w:hAnsi="PingFang SC" w:eastAsia="PingFang SC" w:cs="PingFang SC"/>
          <w:spacing w:val="-4"/>
          <w:sz w:val="21"/>
          <w:szCs w:val="21"/>
        </w:rPr>
        <w:t>碰到的地方；</w:t>
      </w:r>
      <w:r>
        <w:rPr>
          <w:rFonts w:ascii="PingFang SC" w:hAnsi="PingFang SC" w:eastAsia="PingFang SC" w:cs="PingFang SC"/>
          <w:spacing w:val="-49"/>
          <w:sz w:val="21"/>
          <w:szCs w:val="21"/>
        </w:rPr>
        <w:t xml:space="preserve"> </w:t>
      </w:r>
      <w:r>
        <w:rPr>
          <w:rFonts w:ascii="PingFang SC" w:hAnsi="PingFang SC" w:eastAsia="PingFang SC" w:cs="PingFang SC"/>
          <w:spacing w:val="-4"/>
          <w:sz w:val="21"/>
          <w:szCs w:val="21"/>
        </w:rPr>
        <w:t>对擦部位（腹股沟、腋窝），也是不易散热的位置；</w:t>
      </w:r>
      <w:r>
        <w:rPr>
          <w:rFonts w:ascii="PingFang SC" w:hAnsi="PingFang SC" w:eastAsia="PingFang SC" w:cs="PingFang SC"/>
          <w:spacing w:val="-45"/>
          <w:sz w:val="21"/>
          <w:szCs w:val="21"/>
        </w:rPr>
        <w:t xml:space="preserve"> </w:t>
      </w:r>
      <w:r>
        <w:rPr>
          <w:rFonts w:ascii="PingFang SC" w:hAnsi="PingFang SC" w:eastAsia="PingFang SC" w:cs="PingFang SC"/>
          <w:spacing w:val="-4"/>
          <w:sz w:val="21"/>
          <w:szCs w:val="21"/>
        </w:rPr>
        <w:t>受</w:t>
      </w:r>
      <w:r>
        <w:rPr>
          <w:rFonts w:ascii="PingFang SC" w:hAnsi="PingFang SC" w:eastAsia="PingFang SC" w:cs="PingFang SC"/>
          <w:sz w:val="21"/>
          <w:szCs w:val="21"/>
        </w:rPr>
        <w:t xml:space="preserve"> </w:t>
      </w:r>
      <w:r>
        <w:rPr>
          <w:rFonts w:ascii="PingFang SC" w:hAnsi="PingFang SC" w:eastAsia="PingFang SC" w:cs="PingFang SC"/>
          <w:spacing w:val="-4"/>
          <w:sz w:val="21"/>
          <w:szCs w:val="21"/>
        </w:rPr>
        <w:t>力较重的位置（脚、屁股）。在这些位置可以采取一些预防</w:t>
      </w:r>
      <w:r>
        <w:rPr>
          <w:rFonts w:ascii="PingFang SC" w:hAnsi="PingFang SC" w:eastAsia="PingFang SC" w:cs="PingFang SC"/>
          <w:spacing w:val="-5"/>
          <w:sz w:val="21"/>
          <w:szCs w:val="21"/>
        </w:rPr>
        <w:t>性措施。</w:t>
      </w:r>
    </w:p>
    <w:p w14:paraId="6AF9624C">
      <w:pPr>
        <w:spacing w:before="29" w:line="163" w:lineRule="auto"/>
        <w:ind w:left="50" w:right="63" w:firstLine="410"/>
        <w:rPr>
          <w:rFonts w:ascii="PingFang SC" w:hAnsi="PingFang SC" w:eastAsia="PingFang SC" w:cs="PingFang SC"/>
          <w:sz w:val="21"/>
          <w:szCs w:val="21"/>
        </w:rPr>
      </w:pPr>
      <w:r>
        <w:rPr>
          <w:rFonts w:ascii="PingFang SC" w:hAnsi="PingFang SC" w:eastAsia="PingFang SC" w:cs="PingFang SC"/>
          <w:spacing w:val="-3"/>
          <w:sz w:val="21"/>
          <w:szCs w:val="21"/>
        </w:rPr>
        <w:t>保护的方法有：座位上加海绵垫；皮肤上抹凡士林；胳膊和腿预</w:t>
      </w:r>
      <w:r>
        <w:rPr>
          <w:rFonts w:ascii="PingFang SC" w:hAnsi="PingFang SC" w:eastAsia="PingFang SC" w:cs="PingFang SC"/>
          <w:spacing w:val="13"/>
          <w:sz w:val="21"/>
          <w:szCs w:val="21"/>
        </w:rPr>
        <w:t xml:space="preserve"> </w:t>
      </w:r>
      <w:r>
        <w:rPr>
          <w:rFonts w:ascii="PingFang SC" w:hAnsi="PingFang SC" w:eastAsia="PingFang SC" w:cs="PingFang SC"/>
          <w:spacing w:val="-1"/>
          <w:sz w:val="21"/>
          <w:szCs w:val="21"/>
        </w:rPr>
        <w:t>防性包扎；胸腹、脖子和背部穿筒状绷带背心；手指预防性包扎。</w:t>
      </w:r>
    </w:p>
    <w:p w14:paraId="4CEF2347">
      <w:pPr>
        <w:spacing w:line="4018" w:lineRule="exact"/>
        <w:ind w:firstLine="63"/>
      </w:pPr>
      <w:r>
        <w:drawing>
          <wp:anchor distT="0" distB="0" distL="0" distR="0" simplePos="0" relativeHeight="251711488" behindDoc="0" locked="0" layoutInCell="1" allowOverlap="1">
            <wp:simplePos x="0" y="0"/>
            <wp:positionH relativeFrom="column">
              <wp:posOffset>2097405</wp:posOffset>
            </wp:positionH>
            <wp:positionV relativeFrom="paragraph">
              <wp:posOffset>0</wp:posOffset>
            </wp:positionV>
            <wp:extent cx="1854200" cy="2557145"/>
            <wp:effectExtent l="0" t="0" r="0" b="0"/>
            <wp:wrapNone/>
            <wp:docPr id="184" name="IM 184"/>
            <wp:cNvGraphicFramePr/>
            <a:graphic xmlns:a="http://schemas.openxmlformats.org/drawingml/2006/main">
              <a:graphicData uri="http://schemas.openxmlformats.org/drawingml/2006/picture">
                <pic:pic xmlns:pic="http://schemas.openxmlformats.org/drawingml/2006/picture">
                  <pic:nvPicPr>
                    <pic:cNvPr id="184" name="IM 184"/>
                    <pic:cNvPicPr/>
                  </pic:nvPicPr>
                  <pic:blipFill>
                    <a:blip r:embed="rId223"/>
                    <a:stretch>
                      <a:fillRect/>
                    </a:stretch>
                  </pic:blipFill>
                  <pic:spPr>
                    <a:xfrm>
                      <a:off x="0" y="0"/>
                      <a:ext cx="1854200" cy="2557018"/>
                    </a:xfrm>
                    <a:prstGeom prst="rect">
                      <a:avLst/>
                    </a:prstGeom>
                  </pic:spPr>
                </pic:pic>
              </a:graphicData>
            </a:graphic>
          </wp:anchor>
        </w:drawing>
      </w:r>
      <w:r>
        <w:rPr>
          <w:position w:val="-80"/>
        </w:rPr>
        <w:drawing>
          <wp:inline distT="0" distB="0" distL="0" distR="0">
            <wp:extent cx="1984375" cy="2551430"/>
            <wp:effectExtent l="0" t="0" r="0" b="0"/>
            <wp:docPr id="186" name="IM 186"/>
            <wp:cNvGraphicFramePr/>
            <a:graphic xmlns:a="http://schemas.openxmlformats.org/drawingml/2006/main">
              <a:graphicData uri="http://schemas.openxmlformats.org/drawingml/2006/picture">
                <pic:pic xmlns:pic="http://schemas.openxmlformats.org/drawingml/2006/picture">
                  <pic:nvPicPr>
                    <pic:cNvPr id="186" name="IM 186"/>
                    <pic:cNvPicPr/>
                  </pic:nvPicPr>
                  <pic:blipFill>
                    <a:blip r:embed="rId224"/>
                    <a:stretch>
                      <a:fillRect/>
                    </a:stretch>
                  </pic:blipFill>
                  <pic:spPr>
                    <a:xfrm>
                      <a:off x="0" y="0"/>
                      <a:ext cx="1984882" cy="2551557"/>
                    </a:xfrm>
                    <a:prstGeom prst="rect">
                      <a:avLst/>
                    </a:prstGeom>
                  </pic:spPr>
                </pic:pic>
              </a:graphicData>
            </a:graphic>
          </wp:inline>
        </w:drawing>
      </w:r>
    </w:p>
    <w:p w14:paraId="70614E6F">
      <w:pPr>
        <w:spacing w:before="99" w:line="175" w:lineRule="auto"/>
        <w:ind w:left="37" w:right="68" w:firstLine="423"/>
        <w:jc w:val="both"/>
        <w:rPr>
          <w:rFonts w:ascii="PingFang SC" w:hAnsi="PingFang SC" w:eastAsia="PingFang SC" w:cs="PingFang SC"/>
          <w:sz w:val="21"/>
          <w:szCs w:val="21"/>
        </w:rPr>
      </w:pPr>
      <w:r>
        <w:rPr>
          <w:rFonts w:ascii="PingFang SC" w:hAnsi="PingFang SC" w:eastAsia="PingFang SC" w:cs="PingFang SC"/>
          <w:spacing w:val="-3"/>
          <w:sz w:val="21"/>
          <w:szCs w:val="21"/>
        </w:rPr>
        <w:t>上图是用筒状绷带做成背心和裤子的例子。（患者家庭已授权使</w:t>
      </w:r>
      <w:r>
        <w:rPr>
          <w:rFonts w:ascii="PingFang SC" w:hAnsi="PingFang SC" w:eastAsia="PingFang SC" w:cs="PingFang SC"/>
          <w:spacing w:val="5"/>
          <w:sz w:val="21"/>
          <w:szCs w:val="21"/>
        </w:rPr>
        <w:t xml:space="preserve"> </w:t>
      </w:r>
      <w:r>
        <w:rPr>
          <w:rFonts w:ascii="PingFang SC" w:hAnsi="PingFang SC" w:eastAsia="PingFang SC" w:cs="PingFang SC"/>
          <w:spacing w:val="-3"/>
          <w:sz w:val="21"/>
          <w:szCs w:val="21"/>
        </w:rPr>
        <w:t>用这些图片）学走路的阶段和运动时可以带手套。如果手受伤粘到手</w:t>
      </w:r>
      <w:r>
        <w:rPr>
          <w:rFonts w:ascii="PingFang SC" w:hAnsi="PingFang SC" w:eastAsia="PingFang SC" w:cs="PingFang SC"/>
          <w:spacing w:val="17"/>
          <w:w w:val="101"/>
          <w:sz w:val="21"/>
          <w:szCs w:val="21"/>
        </w:rPr>
        <w:t xml:space="preserve"> </w:t>
      </w:r>
      <w:r>
        <w:rPr>
          <w:rFonts w:ascii="PingFang SC" w:hAnsi="PingFang SC" w:eastAsia="PingFang SC" w:cs="PingFang SC"/>
          <w:spacing w:val="-3"/>
          <w:sz w:val="21"/>
          <w:szCs w:val="21"/>
        </w:rPr>
        <w:t>套，把手套剪开。</w:t>
      </w:r>
    </w:p>
    <w:p w14:paraId="4074CAA1">
      <w:pPr>
        <w:spacing w:before="44" w:line="178" w:lineRule="auto"/>
        <w:ind w:left="37" w:right="68" w:firstLine="428"/>
        <w:jc w:val="both"/>
        <w:rPr>
          <w:rFonts w:ascii="PingFang SC" w:hAnsi="PingFang SC" w:eastAsia="PingFang SC" w:cs="PingFang SC"/>
          <w:sz w:val="21"/>
          <w:szCs w:val="21"/>
        </w:rPr>
      </w:pPr>
      <w:r>
        <w:rPr>
          <w:rFonts w:ascii="PingFang SC" w:hAnsi="PingFang SC" w:eastAsia="PingFang SC" w:cs="PingFang SC"/>
          <w:spacing w:val="7"/>
          <w:sz w:val="21"/>
          <w:szCs w:val="21"/>
        </w:rPr>
        <w:t>下面是好好妈分享的用筒状弹性绷带制作“衣服</w:t>
      </w:r>
      <w:r>
        <w:rPr>
          <w:rFonts w:ascii="PingFang SC" w:hAnsi="PingFang SC" w:eastAsia="PingFang SC" w:cs="PingFang SC"/>
          <w:spacing w:val="-35"/>
          <w:sz w:val="21"/>
          <w:szCs w:val="21"/>
        </w:rPr>
        <w:t xml:space="preserve"> </w:t>
      </w:r>
      <w:r>
        <w:rPr>
          <w:rFonts w:ascii="PingFang SC" w:hAnsi="PingFang SC" w:eastAsia="PingFang SC" w:cs="PingFang SC"/>
          <w:spacing w:val="7"/>
          <w:sz w:val="21"/>
          <w:szCs w:val="21"/>
        </w:rPr>
        <w:t>”和 “裤子”的</w:t>
      </w:r>
      <w:r>
        <w:rPr>
          <w:rFonts w:ascii="PingFang SC" w:hAnsi="PingFang SC" w:eastAsia="PingFang SC" w:cs="PingFang SC"/>
          <w:sz w:val="21"/>
          <w:szCs w:val="21"/>
        </w:rPr>
        <w:t xml:space="preserve"> </w:t>
      </w:r>
      <w:r>
        <w:rPr>
          <w:rFonts w:ascii="PingFang SC" w:hAnsi="PingFang SC" w:eastAsia="PingFang SC" w:cs="PingFang SC"/>
          <w:spacing w:val="7"/>
          <w:sz w:val="21"/>
          <w:szCs w:val="21"/>
        </w:rPr>
        <w:t>方法。这样做成的“衣服</w:t>
      </w:r>
      <w:r>
        <w:rPr>
          <w:rFonts w:ascii="PingFang SC" w:hAnsi="PingFang SC" w:eastAsia="PingFang SC" w:cs="PingFang SC"/>
          <w:spacing w:val="-40"/>
          <w:sz w:val="21"/>
          <w:szCs w:val="21"/>
        </w:rPr>
        <w:t xml:space="preserve"> </w:t>
      </w:r>
      <w:r>
        <w:rPr>
          <w:rFonts w:ascii="PingFang SC" w:hAnsi="PingFang SC" w:eastAsia="PingFang SC" w:cs="PingFang SC"/>
          <w:spacing w:val="7"/>
          <w:sz w:val="21"/>
          <w:szCs w:val="21"/>
        </w:rPr>
        <w:t>”和 “裤子”方便在里面垫各种敷料，能起</w:t>
      </w:r>
      <w:r>
        <w:rPr>
          <w:rFonts w:ascii="PingFang SC" w:hAnsi="PingFang SC" w:eastAsia="PingFang SC" w:cs="PingFang SC"/>
          <w:sz w:val="21"/>
          <w:szCs w:val="21"/>
        </w:rPr>
        <w:t xml:space="preserve"> </w:t>
      </w:r>
      <w:r>
        <w:rPr>
          <w:rFonts w:ascii="PingFang SC" w:hAnsi="PingFang SC" w:eastAsia="PingFang SC" w:cs="PingFang SC"/>
          <w:spacing w:val="-5"/>
          <w:sz w:val="21"/>
          <w:szCs w:val="21"/>
        </w:rPr>
        <w:t>到很好的固定作用。（好好妈已授权使用这些</w:t>
      </w:r>
      <w:r>
        <w:rPr>
          <w:rFonts w:ascii="PingFang SC" w:hAnsi="PingFang SC" w:eastAsia="PingFang SC" w:cs="PingFang SC"/>
          <w:spacing w:val="-6"/>
          <w:sz w:val="21"/>
          <w:szCs w:val="21"/>
        </w:rPr>
        <w:t>图片）</w:t>
      </w:r>
    </w:p>
    <w:p w14:paraId="51D3DAA6">
      <w:pPr>
        <w:spacing w:line="178" w:lineRule="auto"/>
        <w:rPr>
          <w:rFonts w:ascii="PingFang SC" w:hAnsi="PingFang SC" w:eastAsia="PingFang SC" w:cs="PingFang SC"/>
          <w:sz w:val="21"/>
          <w:szCs w:val="21"/>
        </w:rPr>
        <w:sectPr>
          <w:headerReference r:id="rId90" w:type="default"/>
          <w:footerReference r:id="rId91" w:type="default"/>
          <w:pgSz w:w="8391" w:h="11909"/>
          <w:pgMar w:top="883" w:right="1003" w:bottom="937" w:left="1051" w:header="869" w:footer="714" w:gutter="0"/>
          <w:cols w:space="720" w:num="1"/>
        </w:sectPr>
      </w:pPr>
    </w:p>
    <w:p w14:paraId="3922E955">
      <w:pPr>
        <w:pStyle w:val="2"/>
        <w:spacing w:line="303" w:lineRule="auto"/>
      </w:pPr>
    </w:p>
    <w:p w14:paraId="0D5976A5">
      <w:pPr>
        <w:spacing w:before="123" w:line="195" w:lineRule="auto"/>
        <w:ind w:left="41"/>
        <w:outlineLvl w:val="2"/>
        <w:rPr>
          <w:rFonts w:ascii="PingFang SC" w:hAnsi="PingFang SC" w:eastAsia="PingFang SC" w:cs="PingFang SC"/>
          <w:sz w:val="27"/>
          <w:szCs w:val="27"/>
        </w:rPr>
      </w:pPr>
      <w:bookmarkStart w:id="136" w:name="_Toc770210060"/>
      <w:r>
        <w:rPr>
          <w:rFonts w:ascii="PingFang SC" w:hAnsi="PingFang SC" w:eastAsia="PingFang SC" w:cs="PingFang SC"/>
          <w:b/>
          <w:bCs/>
          <w:spacing w:val="18"/>
          <w:sz w:val="27"/>
          <w:szCs w:val="27"/>
        </w:rPr>
        <w:t>6.7.1裁制衣服</w:t>
      </w:r>
      <w:bookmarkEnd w:id="136"/>
    </w:p>
    <w:p w14:paraId="4842072F">
      <w:pPr>
        <w:spacing w:before="17" w:line="181" w:lineRule="auto"/>
        <w:ind w:left="37" w:right="79" w:firstLine="437"/>
        <w:rPr>
          <w:rFonts w:ascii="PingFang SC" w:hAnsi="PingFang SC" w:eastAsia="PingFang SC" w:cs="PingFang SC"/>
          <w:sz w:val="21"/>
          <w:szCs w:val="21"/>
        </w:rPr>
      </w:pPr>
      <w:r>
        <w:rPr>
          <w:rFonts w:ascii="PingFang SC" w:hAnsi="PingFang SC" w:eastAsia="PingFang SC" w:cs="PingFang SC"/>
          <w:spacing w:val="-5"/>
          <w:sz w:val="21"/>
          <w:szCs w:val="21"/>
        </w:rPr>
        <w:t>1，根据患者身材，取 8 号到 12 号的网状弹性绷带。胳膊的位置</w:t>
      </w:r>
      <w:r>
        <w:rPr>
          <w:rFonts w:ascii="PingFang SC" w:hAnsi="PingFang SC" w:eastAsia="PingFang SC" w:cs="PingFang SC"/>
          <w:spacing w:val="10"/>
          <w:sz w:val="21"/>
          <w:szCs w:val="21"/>
        </w:rPr>
        <w:t xml:space="preserve"> </w:t>
      </w:r>
      <w:r>
        <w:rPr>
          <w:rFonts w:ascii="PingFang SC" w:hAnsi="PingFang SC" w:eastAsia="PingFang SC" w:cs="PingFang SC"/>
          <w:spacing w:val="-2"/>
          <w:sz w:val="21"/>
          <w:szCs w:val="21"/>
        </w:rPr>
        <w:t>剪开</w:t>
      </w:r>
    </w:p>
    <w:p w14:paraId="2B0873DD">
      <w:pPr>
        <w:spacing w:before="2" w:line="1965" w:lineRule="exact"/>
        <w:ind w:firstLine="309"/>
      </w:pPr>
      <w:r>
        <w:rPr>
          <w:position w:val="-39"/>
        </w:rPr>
        <w:drawing>
          <wp:inline distT="0" distB="0" distL="0" distR="0">
            <wp:extent cx="3599180" cy="1247140"/>
            <wp:effectExtent l="0" t="0" r="0" b="0"/>
            <wp:docPr id="188" name="IM 188"/>
            <wp:cNvGraphicFramePr/>
            <a:graphic xmlns:a="http://schemas.openxmlformats.org/drawingml/2006/main">
              <a:graphicData uri="http://schemas.openxmlformats.org/drawingml/2006/picture">
                <pic:pic xmlns:pic="http://schemas.openxmlformats.org/drawingml/2006/picture">
                  <pic:nvPicPr>
                    <pic:cNvPr id="188" name="IM 188"/>
                    <pic:cNvPicPr/>
                  </pic:nvPicPr>
                  <pic:blipFill>
                    <a:blip r:embed="rId225"/>
                    <a:stretch>
                      <a:fillRect/>
                    </a:stretch>
                  </pic:blipFill>
                  <pic:spPr>
                    <a:xfrm>
                      <a:off x="0" y="0"/>
                      <a:ext cx="3599307" cy="1247266"/>
                    </a:xfrm>
                    <a:prstGeom prst="rect">
                      <a:avLst/>
                    </a:prstGeom>
                  </pic:spPr>
                </pic:pic>
              </a:graphicData>
            </a:graphic>
          </wp:inline>
        </w:drawing>
      </w:r>
    </w:p>
    <w:p w14:paraId="6406F2A5">
      <w:pPr>
        <w:spacing w:before="89" w:line="184" w:lineRule="auto"/>
        <w:jc w:val="right"/>
        <w:rPr>
          <w:rFonts w:ascii="PingFang SC" w:hAnsi="PingFang SC" w:eastAsia="PingFang SC" w:cs="PingFang SC"/>
          <w:sz w:val="21"/>
          <w:szCs w:val="21"/>
        </w:rPr>
      </w:pPr>
      <w:r>
        <w:rPr>
          <w:rFonts w:ascii="PingFang SC" w:hAnsi="PingFang SC" w:eastAsia="PingFang SC" w:cs="PingFang SC"/>
          <w:spacing w:val="-1"/>
          <w:sz w:val="21"/>
          <w:szCs w:val="21"/>
        </w:rPr>
        <w:t>2，把身体的部分撑大。3，配上合适的袖子（不需</w:t>
      </w:r>
      <w:r>
        <w:rPr>
          <w:rFonts w:ascii="PingFang SC" w:hAnsi="PingFang SC" w:eastAsia="PingFang SC" w:cs="PingFang SC"/>
          <w:spacing w:val="-2"/>
          <w:sz w:val="21"/>
          <w:szCs w:val="21"/>
        </w:rPr>
        <w:t>要缝在一起）</w:t>
      </w:r>
    </w:p>
    <w:p w14:paraId="2054AE6E">
      <w:pPr>
        <w:spacing w:before="14" w:line="3855" w:lineRule="exact"/>
        <w:ind w:firstLine="218"/>
      </w:pPr>
      <w:r>
        <w:rPr>
          <w:position w:val="-77"/>
        </w:rPr>
        <w:drawing>
          <wp:inline distT="0" distB="0" distL="0" distR="0">
            <wp:extent cx="3714750" cy="2447290"/>
            <wp:effectExtent l="0" t="0" r="0" b="0"/>
            <wp:docPr id="190" name="IM 190"/>
            <wp:cNvGraphicFramePr/>
            <a:graphic xmlns:a="http://schemas.openxmlformats.org/drawingml/2006/main">
              <a:graphicData uri="http://schemas.openxmlformats.org/drawingml/2006/picture">
                <pic:pic xmlns:pic="http://schemas.openxmlformats.org/drawingml/2006/picture">
                  <pic:nvPicPr>
                    <pic:cNvPr id="190" name="IM 190"/>
                    <pic:cNvPicPr/>
                  </pic:nvPicPr>
                  <pic:blipFill>
                    <a:blip r:embed="rId226"/>
                    <a:stretch>
                      <a:fillRect/>
                    </a:stretch>
                  </pic:blipFill>
                  <pic:spPr>
                    <a:xfrm>
                      <a:off x="0" y="0"/>
                      <a:ext cx="3714813" cy="2447924"/>
                    </a:xfrm>
                    <a:prstGeom prst="rect">
                      <a:avLst/>
                    </a:prstGeom>
                  </pic:spPr>
                </pic:pic>
              </a:graphicData>
            </a:graphic>
          </wp:inline>
        </w:drawing>
      </w:r>
    </w:p>
    <w:p w14:paraId="114A5FBC">
      <w:pPr>
        <w:spacing w:before="92" w:line="181" w:lineRule="auto"/>
        <w:ind w:left="37" w:right="85" w:firstLine="422"/>
        <w:rPr>
          <w:rFonts w:ascii="PingFang SC" w:hAnsi="PingFang SC" w:eastAsia="PingFang SC" w:cs="PingFang SC"/>
          <w:sz w:val="21"/>
          <w:szCs w:val="21"/>
        </w:rPr>
      </w:pPr>
      <w:r>
        <w:rPr>
          <w:rFonts w:ascii="PingFang SC" w:hAnsi="PingFang SC" w:eastAsia="PingFang SC" w:cs="PingFang SC"/>
          <w:sz w:val="21"/>
          <w:szCs w:val="21"/>
        </w:rPr>
        <w:t>4，穿上的效果（肩、腋窝、胸前需要保护的地方垫了纱布或其</w:t>
      </w:r>
      <w:r>
        <w:rPr>
          <w:rFonts w:ascii="PingFang SC" w:hAnsi="PingFang SC" w:eastAsia="PingFang SC" w:cs="PingFang SC"/>
          <w:spacing w:val="9"/>
          <w:sz w:val="21"/>
          <w:szCs w:val="21"/>
        </w:rPr>
        <w:t xml:space="preserve"> </w:t>
      </w:r>
      <w:r>
        <w:rPr>
          <w:rFonts w:ascii="PingFang SC" w:hAnsi="PingFang SC" w:eastAsia="PingFang SC" w:cs="PingFang SC"/>
          <w:spacing w:val="-5"/>
          <w:sz w:val="21"/>
          <w:szCs w:val="21"/>
        </w:rPr>
        <w:t>它材料。有伤的地方可以贴敷料。）</w:t>
      </w:r>
    </w:p>
    <w:p w14:paraId="2BB39BCD">
      <w:pPr>
        <w:spacing w:line="181" w:lineRule="auto"/>
        <w:rPr>
          <w:rFonts w:ascii="PingFang SC" w:hAnsi="PingFang SC" w:eastAsia="PingFang SC" w:cs="PingFang SC"/>
          <w:sz w:val="21"/>
          <w:szCs w:val="21"/>
        </w:rPr>
        <w:sectPr>
          <w:headerReference r:id="rId92" w:type="default"/>
          <w:footerReference r:id="rId93" w:type="default"/>
          <w:pgSz w:w="8391" w:h="11909"/>
          <w:pgMar w:top="883" w:right="987" w:bottom="937" w:left="1051" w:header="869" w:footer="716" w:gutter="0"/>
          <w:cols w:space="720" w:num="1"/>
        </w:sectPr>
      </w:pPr>
    </w:p>
    <w:p w14:paraId="74D31F0B">
      <w:pPr>
        <w:pStyle w:val="2"/>
        <w:spacing w:line="390" w:lineRule="auto"/>
      </w:pPr>
    </w:p>
    <w:p w14:paraId="07E784C2">
      <w:pPr>
        <w:spacing w:line="7775" w:lineRule="exact"/>
        <w:ind w:firstLine="110"/>
      </w:pPr>
      <w:r>
        <w:rPr>
          <w:position w:val="-155"/>
        </w:rPr>
        <w:drawing>
          <wp:inline distT="0" distB="0" distL="0" distR="0">
            <wp:extent cx="3851910" cy="4936490"/>
            <wp:effectExtent l="0" t="0" r="0" b="0"/>
            <wp:docPr id="192" name="IM 192"/>
            <wp:cNvGraphicFramePr/>
            <a:graphic xmlns:a="http://schemas.openxmlformats.org/drawingml/2006/main">
              <a:graphicData uri="http://schemas.openxmlformats.org/drawingml/2006/picture">
                <pic:pic xmlns:pic="http://schemas.openxmlformats.org/drawingml/2006/picture">
                  <pic:nvPicPr>
                    <pic:cNvPr id="192" name="IM 192"/>
                    <pic:cNvPicPr/>
                  </pic:nvPicPr>
                  <pic:blipFill>
                    <a:blip r:embed="rId227"/>
                    <a:stretch>
                      <a:fillRect/>
                    </a:stretch>
                  </pic:blipFill>
                  <pic:spPr>
                    <a:xfrm>
                      <a:off x="0" y="0"/>
                      <a:ext cx="3852544" cy="4936743"/>
                    </a:xfrm>
                    <a:prstGeom prst="rect">
                      <a:avLst/>
                    </a:prstGeom>
                  </pic:spPr>
                </pic:pic>
              </a:graphicData>
            </a:graphic>
          </wp:inline>
        </w:drawing>
      </w:r>
    </w:p>
    <w:p w14:paraId="33C88698">
      <w:pPr>
        <w:pStyle w:val="2"/>
        <w:spacing w:line="403" w:lineRule="auto"/>
      </w:pPr>
    </w:p>
    <w:p w14:paraId="20D8D21A">
      <w:pPr>
        <w:spacing w:before="123" w:line="195" w:lineRule="auto"/>
        <w:ind w:left="41"/>
        <w:outlineLvl w:val="2"/>
        <w:rPr>
          <w:rFonts w:ascii="PingFang SC" w:hAnsi="PingFang SC" w:eastAsia="PingFang SC" w:cs="PingFang SC"/>
          <w:sz w:val="27"/>
          <w:szCs w:val="27"/>
        </w:rPr>
      </w:pPr>
      <w:bookmarkStart w:id="137" w:name="_Toc2036537951"/>
      <w:r>
        <w:rPr>
          <w:rFonts w:ascii="PingFang SC" w:hAnsi="PingFang SC" w:eastAsia="PingFang SC" w:cs="PingFang SC"/>
          <w:b/>
          <w:bCs/>
          <w:spacing w:val="11"/>
          <w:sz w:val="27"/>
          <w:szCs w:val="27"/>
        </w:rPr>
        <w:t>6.7.2裁剪并缝制裤子</w:t>
      </w:r>
      <w:bookmarkEnd w:id="137"/>
    </w:p>
    <w:p w14:paraId="262B981B">
      <w:pPr>
        <w:spacing w:before="19" w:line="184" w:lineRule="auto"/>
        <w:ind w:left="475"/>
        <w:rPr>
          <w:rFonts w:ascii="PingFang SC" w:hAnsi="PingFang SC" w:eastAsia="PingFang SC" w:cs="PingFang SC"/>
          <w:sz w:val="21"/>
          <w:szCs w:val="21"/>
        </w:rPr>
      </w:pPr>
      <w:r>
        <w:rPr>
          <w:rFonts w:ascii="PingFang SC" w:hAnsi="PingFang SC" w:eastAsia="PingFang SC" w:cs="PingFang SC"/>
          <w:sz w:val="21"/>
          <w:szCs w:val="21"/>
        </w:rPr>
        <w:t>1，取筒状弹性绷带剪开半截，上面撑大</w:t>
      </w:r>
    </w:p>
    <w:p w14:paraId="7597D5B6">
      <w:pPr>
        <w:spacing w:line="184" w:lineRule="auto"/>
        <w:rPr>
          <w:rFonts w:ascii="PingFang SC" w:hAnsi="PingFang SC" w:eastAsia="PingFang SC" w:cs="PingFang SC"/>
          <w:sz w:val="21"/>
          <w:szCs w:val="21"/>
        </w:rPr>
        <w:sectPr>
          <w:headerReference r:id="rId94" w:type="default"/>
          <w:footerReference r:id="rId95" w:type="default"/>
          <w:pgSz w:w="8391" w:h="11909"/>
          <w:pgMar w:top="883" w:right="1047" w:bottom="937" w:left="1051" w:header="869" w:footer="716" w:gutter="0"/>
          <w:cols w:space="720" w:num="1"/>
        </w:sectPr>
      </w:pPr>
    </w:p>
    <w:p w14:paraId="0F2445A5">
      <w:pPr>
        <w:pStyle w:val="2"/>
        <w:spacing w:line="390" w:lineRule="auto"/>
      </w:pPr>
    </w:p>
    <w:p w14:paraId="743DCD1B">
      <w:pPr>
        <w:spacing w:line="4363" w:lineRule="exact"/>
        <w:ind w:firstLine="3272"/>
      </w:pPr>
      <w:r>
        <w:drawing>
          <wp:anchor distT="0" distB="0" distL="0" distR="0" simplePos="0" relativeHeight="251714560" behindDoc="0" locked="0" layoutInCell="1" allowOverlap="1">
            <wp:simplePos x="0" y="0"/>
            <wp:positionH relativeFrom="column">
              <wp:posOffset>151765</wp:posOffset>
            </wp:positionH>
            <wp:positionV relativeFrom="paragraph">
              <wp:posOffset>0</wp:posOffset>
            </wp:positionV>
            <wp:extent cx="833120" cy="2769870"/>
            <wp:effectExtent l="0" t="0" r="0" b="0"/>
            <wp:wrapNone/>
            <wp:docPr id="194" name="IM 194"/>
            <wp:cNvGraphicFramePr/>
            <a:graphic xmlns:a="http://schemas.openxmlformats.org/drawingml/2006/main">
              <a:graphicData uri="http://schemas.openxmlformats.org/drawingml/2006/picture">
                <pic:pic xmlns:pic="http://schemas.openxmlformats.org/drawingml/2006/picture">
                  <pic:nvPicPr>
                    <pic:cNvPr id="194" name="IM 194"/>
                    <pic:cNvPicPr/>
                  </pic:nvPicPr>
                  <pic:blipFill>
                    <a:blip r:embed="rId228"/>
                    <a:stretch>
                      <a:fillRect/>
                    </a:stretch>
                  </pic:blipFill>
                  <pic:spPr>
                    <a:xfrm>
                      <a:off x="0" y="0"/>
                      <a:ext cx="833119" cy="2769997"/>
                    </a:xfrm>
                    <a:prstGeom prst="rect">
                      <a:avLst/>
                    </a:prstGeom>
                  </pic:spPr>
                </pic:pic>
              </a:graphicData>
            </a:graphic>
          </wp:anchor>
        </w:drawing>
      </w:r>
      <w:r>
        <w:drawing>
          <wp:anchor distT="0" distB="0" distL="0" distR="0" simplePos="0" relativeHeight="251713536" behindDoc="0" locked="0" layoutInCell="1" allowOverlap="1">
            <wp:simplePos x="0" y="0"/>
            <wp:positionH relativeFrom="column">
              <wp:posOffset>1051560</wp:posOffset>
            </wp:positionH>
            <wp:positionV relativeFrom="paragraph">
              <wp:posOffset>0</wp:posOffset>
            </wp:positionV>
            <wp:extent cx="959485" cy="2770505"/>
            <wp:effectExtent l="0" t="0" r="0" b="0"/>
            <wp:wrapNone/>
            <wp:docPr id="196" name="IM 196"/>
            <wp:cNvGraphicFramePr/>
            <a:graphic xmlns:a="http://schemas.openxmlformats.org/drawingml/2006/main">
              <a:graphicData uri="http://schemas.openxmlformats.org/drawingml/2006/picture">
                <pic:pic xmlns:pic="http://schemas.openxmlformats.org/drawingml/2006/picture">
                  <pic:nvPicPr>
                    <pic:cNvPr id="196" name="IM 196"/>
                    <pic:cNvPicPr/>
                  </pic:nvPicPr>
                  <pic:blipFill>
                    <a:blip r:embed="rId229"/>
                    <a:stretch>
                      <a:fillRect/>
                    </a:stretch>
                  </pic:blipFill>
                  <pic:spPr>
                    <a:xfrm>
                      <a:off x="0" y="0"/>
                      <a:ext cx="959421" cy="2770631"/>
                    </a:xfrm>
                    <a:prstGeom prst="rect">
                      <a:avLst/>
                    </a:prstGeom>
                  </pic:spPr>
                </pic:pic>
              </a:graphicData>
            </a:graphic>
          </wp:anchor>
        </w:drawing>
      </w:r>
      <w:r>
        <w:rPr>
          <w:position w:val="-87"/>
        </w:rPr>
        <w:drawing>
          <wp:inline distT="0" distB="0" distL="0" distR="0">
            <wp:extent cx="1762760" cy="2770505"/>
            <wp:effectExtent l="0" t="0" r="0" b="0"/>
            <wp:docPr id="198" name="IM 198"/>
            <wp:cNvGraphicFramePr/>
            <a:graphic xmlns:a="http://schemas.openxmlformats.org/drawingml/2006/main">
              <a:graphicData uri="http://schemas.openxmlformats.org/drawingml/2006/picture">
                <pic:pic xmlns:pic="http://schemas.openxmlformats.org/drawingml/2006/picture">
                  <pic:nvPicPr>
                    <pic:cNvPr id="198" name="IM 198"/>
                    <pic:cNvPicPr/>
                  </pic:nvPicPr>
                  <pic:blipFill>
                    <a:blip r:embed="rId230"/>
                    <a:stretch>
                      <a:fillRect/>
                    </a:stretch>
                  </pic:blipFill>
                  <pic:spPr>
                    <a:xfrm>
                      <a:off x="0" y="0"/>
                      <a:ext cx="1762760" cy="2770631"/>
                    </a:xfrm>
                    <a:prstGeom prst="rect">
                      <a:avLst/>
                    </a:prstGeom>
                  </pic:spPr>
                </pic:pic>
              </a:graphicData>
            </a:graphic>
          </wp:inline>
        </w:drawing>
      </w:r>
    </w:p>
    <w:p w14:paraId="0608674A">
      <w:pPr>
        <w:spacing w:before="91" w:line="181" w:lineRule="auto"/>
        <w:ind w:left="37" w:right="31" w:firstLine="424"/>
        <w:rPr>
          <w:rFonts w:ascii="PingFang SC" w:hAnsi="PingFang SC" w:eastAsia="PingFang SC" w:cs="PingFang SC"/>
          <w:sz w:val="21"/>
          <w:szCs w:val="21"/>
        </w:rPr>
      </w:pPr>
      <w:r>
        <w:rPr>
          <w:rFonts w:ascii="PingFang SC" w:hAnsi="PingFang SC" w:eastAsia="PingFang SC" w:cs="PingFang SC"/>
          <w:sz w:val="21"/>
          <w:szCs w:val="21"/>
        </w:rPr>
        <w:t xml:space="preserve">2，腰部撑大，裤腿缝合一部分，裆部可以保持开放（这种样式 </w:t>
      </w:r>
      <w:r>
        <w:rPr>
          <w:rFonts w:ascii="PingFang SC" w:hAnsi="PingFang SC" w:eastAsia="PingFang SC" w:cs="PingFang SC"/>
          <w:spacing w:val="-1"/>
          <w:sz w:val="21"/>
          <w:szCs w:val="21"/>
        </w:rPr>
        <w:t>有点儿像短裤）</w:t>
      </w:r>
    </w:p>
    <w:p w14:paraId="170F8AAB">
      <w:pPr>
        <w:spacing w:before="1" w:line="3288" w:lineRule="exact"/>
        <w:ind w:firstLine="213"/>
      </w:pPr>
      <w:r>
        <w:drawing>
          <wp:anchor distT="0" distB="0" distL="0" distR="0" simplePos="0" relativeHeight="251712512" behindDoc="0" locked="0" layoutInCell="1" allowOverlap="1">
            <wp:simplePos x="0" y="0"/>
            <wp:positionH relativeFrom="column">
              <wp:posOffset>2000250</wp:posOffset>
            </wp:positionH>
            <wp:positionV relativeFrom="paragraph">
              <wp:posOffset>1270</wp:posOffset>
            </wp:positionV>
            <wp:extent cx="1856740" cy="2087245"/>
            <wp:effectExtent l="0" t="0" r="0" b="0"/>
            <wp:wrapNone/>
            <wp:docPr id="200" name="IM 200"/>
            <wp:cNvGraphicFramePr/>
            <a:graphic xmlns:a="http://schemas.openxmlformats.org/drawingml/2006/main">
              <a:graphicData uri="http://schemas.openxmlformats.org/drawingml/2006/picture">
                <pic:pic xmlns:pic="http://schemas.openxmlformats.org/drawingml/2006/picture">
                  <pic:nvPicPr>
                    <pic:cNvPr id="200" name="IM 200"/>
                    <pic:cNvPicPr/>
                  </pic:nvPicPr>
                  <pic:blipFill>
                    <a:blip r:embed="rId231"/>
                    <a:stretch>
                      <a:fillRect/>
                    </a:stretch>
                  </pic:blipFill>
                  <pic:spPr>
                    <a:xfrm>
                      <a:off x="0" y="0"/>
                      <a:ext cx="1856739" cy="2087499"/>
                    </a:xfrm>
                    <a:prstGeom prst="rect">
                      <a:avLst/>
                    </a:prstGeom>
                  </pic:spPr>
                </pic:pic>
              </a:graphicData>
            </a:graphic>
          </wp:anchor>
        </w:drawing>
      </w:r>
      <w:r>
        <w:rPr>
          <w:position w:val="-65"/>
        </w:rPr>
        <w:drawing>
          <wp:inline distT="0" distB="0" distL="0" distR="0">
            <wp:extent cx="1798320" cy="2087245"/>
            <wp:effectExtent l="0" t="0" r="0" b="0"/>
            <wp:docPr id="202" name="IM 202"/>
            <wp:cNvGraphicFramePr/>
            <a:graphic xmlns:a="http://schemas.openxmlformats.org/drawingml/2006/main">
              <a:graphicData uri="http://schemas.openxmlformats.org/drawingml/2006/picture">
                <pic:pic xmlns:pic="http://schemas.openxmlformats.org/drawingml/2006/picture">
                  <pic:nvPicPr>
                    <pic:cNvPr id="202" name="IM 202"/>
                    <pic:cNvPicPr/>
                  </pic:nvPicPr>
                  <pic:blipFill>
                    <a:blip r:embed="rId232"/>
                    <a:stretch>
                      <a:fillRect/>
                    </a:stretch>
                  </pic:blipFill>
                  <pic:spPr>
                    <a:xfrm>
                      <a:off x="0" y="0"/>
                      <a:ext cx="1798320" cy="2087371"/>
                    </a:xfrm>
                    <a:prstGeom prst="rect">
                      <a:avLst/>
                    </a:prstGeom>
                  </pic:spPr>
                </pic:pic>
              </a:graphicData>
            </a:graphic>
          </wp:inline>
        </w:drawing>
      </w:r>
    </w:p>
    <w:p w14:paraId="2CC2137D">
      <w:pPr>
        <w:spacing w:before="92" w:line="177" w:lineRule="auto"/>
        <w:ind w:left="36" w:right="24" w:firstLine="427"/>
        <w:rPr>
          <w:rFonts w:ascii="PingFang SC" w:hAnsi="PingFang SC" w:eastAsia="PingFang SC" w:cs="PingFang SC"/>
          <w:sz w:val="21"/>
          <w:szCs w:val="21"/>
        </w:rPr>
      </w:pPr>
      <w:r>
        <w:rPr>
          <w:rFonts w:ascii="PingFang SC" w:hAnsi="PingFang SC" w:eastAsia="PingFang SC" w:cs="PingFang SC"/>
          <w:spacing w:val="-1"/>
          <w:sz w:val="21"/>
          <w:szCs w:val="21"/>
        </w:rPr>
        <w:t>3，穿上的效果（大腿和小腿用了其它型号的网状弹性绷带</w:t>
      </w:r>
      <w:r>
        <w:rPr>
          <w:rFonts w:ascii="PingFang SC" w:hAnsi="PingFang SC" w:eastAsia="PingFang SC" w:cs="PingFang SC"/>
          <w:spacing w:val="-36"/>
          <w:sz w:val="21"/>
          <w:szCs w:val="21"/>
        </w:rPr>
        <w:t xml:space="preserve"> </w:t>
      </w:r>
      <w:r>
        <w:rPr>
          <w:rFonts w:ascii="PingFang SC" w:hAnsi="PingFang SC" w:eastAsia="PingFang SC" w:cs="PingFang SC"/>
          <w:spacing w:val="-1"/>
          <w:sz w:val="21"/>
          <w:szCs w:val="21"/>
        </w:rPr>
        <w:t>。直</w:t>
      </w:r>
      <w:r>
        <w:rPr>
          <w:rFonts w:ascii="PingFang SC" w:hAnsi="PingFang SC" w:eastAsia="PingFang SC" w:cs="PingFang SC"/>
          <w:sz w:val="21"/>
          <w:szCs w:val="21"/>
        </w:rPr>
        <w:t xml:space="preserve"> </w:t>
      </w:r>
      <w:r>
        <w:rPr>
          <w:rFonts w:ascii="PingFang SC" w:hAnsi="PingFang SC" w:eastAsia="PingFang SC" w:cs="PingFang SC"/>
          <w:spacing w:val="-1"/>
          <w:sz w:val="21"/>
          <w:szCs w:val="21"/>
        </w:rPr>
        <w:t>接重叠套在腿上，没有缝在一起）</w:t>
      </w:r>
    </w:p>
    <w:p w14:paraId="1D57D43B">
      <w:pPr>
        <w:spacing w:line="177" w:lineRule="auto"/>
        <w:rPr>
          <w:rFonts w:ascii="PingFang SC" w:hAnsi="PingFang SC" w:eastAsia="PingFang SC" w:cs="PingFang SC"/>
          <w:sz w:val="21"/>
          <w:szCs w:val="21"/>
        </w:rPr>
        <w:sectPr>
          <w:footerReference r:id="rId96" w:type="default"/>
          <w:pgSz w:w="8391" w:h="11909"/>
          <w:pgMar w:top="883" w:right="1047" w:bottom="937" w:left="1051" w:header="869" w:footer="716" w:gutter="0"/>
          <w:cols w:space="720" w:num="1"/>
        </w:sectPr>
      </w:pPr>
    </w:p>
    <w:p w14:paraId="7D9C12AA">
      <w:pPr>
        <w:pStyle w:val="2"/>
        <w:spacing w:line="248" w:lineRule="auto"/>
      </w:pPr>
    </w:p>
    <w:p w14:paraId="3B9D1A41">
      <w:pPr>
        <w:pStyle w:val="2"/>
        <w:spacing w:line="248" w:lineRule="auto"/>
      </w:pPr>
      <w:r>
        <w:drawing>
          <wp:anchor distT="0" distB="0" distL="0" distR="0" simplePos="0" relativeHeight="251715584" behindDoc="0" locked="0" layoutInCell="1" allowOverlap="1">
            <wp:simplePos x="0" y="0"/>
            <wp:positionH relativeFrom="column">
              <wp:posOffset>56515</wp:posOffset>
            </wp:positionH>
            <wp:positionV relativeFrom="paragraph">
              <wp:posOffset>90805</wp:posOffset>
            </wp:positionV>
            <wp:extent cx="2019935" cy="4658360"/>
            <wp:effectExtent l="0" t="0" r="0" b="0"/>
            <wp:wrapNone/>
            <wp:docPr id="204" name="IM 204"/>
            <wp:cNvGraphicFramePr/>
            <a:graphic xmlns:a="http://schemas.openxmlformats.org/drawingml/2006/main">
              <a:graphicData uri="http://schemas.openxmlformats.org/drawingml/2006/picture">
                <pic:pic xmlns:pic="http://schemas.openxmlformats.org/drawingml/2006/picture">
                  <pic:nvPicPr>
                    <pic:cNvPr id="204" name="IM 204"/>
                    <pic:cNvPicPr/>
                  </pic:nvPicPr>
                  <pic:blipFill>
                    <a:blip r:embed="rId233"/>
                    <a:stretch>
                      <a:fillRect/>
                    </a:stretch>
                  </pic:blipFill>
                  <pic:spPr>
                    <a:xfrm>
                      <a:off x="0" y="0"/>
                      <a:ext cx="2019935" cy="4658232"/>
                    </a:xfrm>
                    <a:prstGeom prst="rect">
                      <a:avLst/>
                    </a:prstGeom>
                  </pic:spPr>
                </pic:pic>
              </a:graphicData>
            </a:graphic>
          </wp:anchor>
        </w:drawing>
      </w:r>
    </w:p>
    <w:p w14:paraId="2CBE2F4C">
      <w:pPr>
        <w:pStyle w:val="2"/>
        <w:spacing w:line="249" w:lineRule="auto"/>
      </w:pPr>
    </w:p>
    <w:p w14:paraId="43778960">
      <w:pPr>
        <w:pStyle w:val="2"/>
        <w:spacing w:line="249" w:lineRule="auto"/>
      </w:pPr>
    </w:p>
    <w:p w14:paraId="7FE7AEE3">
      <w:pPr>
        <w:pStyle w:val="2"/>
        <w:spacing w:line="249" w:lineRule="auto"/>
      </w:pPr>
    </w:p>
    <w:p w14:paraId="69D4B3F0">
      <w:pPr>
        <w:pStyle w:val="2"/>
        <w:spacing w:line="249" w:lineRule="auto"/>
      </w:pPr>
    </w:p>
    <w:p w14:paraId="1FB0EE33">
      <w:pPr>
        <w:pStyle w:val="2"/>
        <w:spacing w:line="249" w:lineRule="auto"/>
      </w:pPr>
    </w:p>
    <w:p w14:paraId="059D51B9">
      <w:pPr>
        <w:pStyle w:val="2"/>
        <w:spacing w:line="249" w:lineRule="auto"/>
      </w:pPr>
    </w:p>
    <w:p w14:paraId="3B3860D9">
      <w:pPr>
        <w:pStyle w:val="2"/>
        <w:spacing w:line="249" w:lineRule="auto"/>
      </w:pPr>
    </w:p>
    <w:p w14:paraId="5F4A73F7">
      <w:pPr>
        <w:pStyle w:val="2"/>
        <w:spacing w:line="249" w:lineRule="auto"/>
      </w:pPr>
    </w:p>
    <w:p w14:paraId="5A1A4BED">
      <w:pPr>
        <w:pStyle w:val="2"/>
        <w:spacing w:line="249" w:lineRule="auto"/>
      </w:pPr>
    </w:p>
    <w:p w14:paraId="0F534B69">
      <w:pPr>
        <w:pStyle w:val="2"/>
        <w:spacing w:line="249" w:lineRule="auto"/>
      </w:pPr>
    </w:p>
    <w:p w14:paraId="381617D8">
      <w:pPr>
        <w:pStyle w:val="2"/>
        <w:spacing w:line="249" w:lineRule="auto"/>
      </w:pPr>
    </w:p>
    <w:p w14:paraId="066A4B19">
      <w:pPr>
        <w:pStyle w:val="2"/>
        <w:spacing w:line="249" w:lineRule="auto"/>
      </w:pPr>
    </w:p>
    <w:p w14:paraId="2BD04FFE">
      <w:pPr>
        <w:spacing w:line="4223" w:lineRule="exact"/>
        <w:ind w:firstLine="3375"/>
      </w:pPr>
      <w:r>
        <w:rPr>
          <w:position w:val="-84"/>
        </w:rPr>
        <w:drawing>
          <wp:inline distT="0" distB="0" distL="0" distR="0">
            <wp:extent cx="1791970" cy="2680970"/>
            <wp:effectExtent l="0" t="0" r="0" b="0"/>
            <wp:docPr id="206" name="IM 206"/>
            <wp:cNvGraphicFramePr/>
            <a:graphic xmlns:a="http://schemas.openxmlformats.org/drawingml/2006/main">
              <a:graphicData uri="http://schemas.openxmlformats.org/drawingml/2006/picture">
                <pic:pic xmlns:pic="http://schemas.openxmlformats.org/drawingml/2006/picture">
                  <pic:nvPicPr>
                    <pic:cNvPr id="206" name="IM 206"/>
                    <pic:cNvPicPr/>
                  </pic:nvPicPr>
                  <pic:blipFill>
                    <a:blip r:embed="rId234"/>
                    <a:stretch>
                      <a:fillRect/>
                    </a:stretch>
                  </pic:blipFill>
                  <pic:spPr>
                    <a:xfrm>
                      <a:off x="0" y="0"/>
                      <a:ext cx="1791970" cy="2681351"/>
                    </a:xfrm>
                    <a:prstGeom prst="rect">
                      <a:avLst/>
                    </a:prstGeom>
                  </pic:spPr>
                </pic:pic>
              </a:graphicData>
            </a:graphic>
          </wp:inline>
        </w:drawing>
      </w:r>
    </w:p>
    <w:p w14:paraId="50DD552E">
      <w:pPr>
        <w:spacing w:before="94" w:line="191" w:lineRule="auto"/>
        <w:ind w:right="20"/>
        <w:jc w:val="right"/>
        <w:rPr>
          <w:rFonts w:ascii="PingFang SC" w:hAnsi="PingFang SC" w:eastAsia="PingFang SC" w:cs="PingFang SC"/>
          <w:sz w:val="21"/>
          <w:szCs w:val="21"/>
        </w:rPr>
      </w:pPr>
      <w:r>
        <w:rPr>
          <w:rFonts w:ascii="PingFang SC" w:hAnsi="PingFang SC" w:eastAsia="PingFang SC" w:cs="PingFang SC"/>
          <w:spacing w:val="-1"/>
          <w:sz w:val="21"/>
          <w:szCs w:val="21"/>
        </w:rPr>
        <w:t>右图用一段筒状弹性绷带直接做出了长裤</w:t>
      </w:r>
    </w:p>
    <w:p w14:paraId="7B8DF9D6">
      <w:pPr>
        <w:spacing w:line="191" w:lineRule="auto"/>
        <w:rPr>
          <w:rFonts w:ascii="PingFang SC" w:hAnsi="PingFang SC" w:eastAsia="PingFang SC" w:cs="PingFang SC"/>
          <w:sz w:val="21"/>
          <w:szCs w:val="21"/>
        </w:rPr>
        <w:sectPr>
          <w:footerReference r:id="rId97" w:type="default"/>
          <w:pgSz w:w="8391" w:h="11909"/>
          <w:pgMar w:top="883" w:right="1047" w:bottom="938" w:left="1051" w:header="869" w:footer="716" w:gutter="0"/>
          <w:cols w:space="720" w:num="1"/>
        </w:sectPr>
      </w:pPr>
    </w:p>
    <w:p w14:paraId="55FC14C0">
      <w:pPr>
        <w:pStyle w:val="2"/>
        <w:spacing w:line="431" w:lineRule="auto"/>
      </w:pPr>
    </w:p>
    <w:p w14:paraId="510B99CF">
      <w:pPr>
        <w:spacing w:before="164" w:line="191" w:lineRule="auto"/>
        <w:ind w:left="51"/>
        <w:outlineLvl w:val="0"/>
        <w:rPr>
          <w:rFonts w:ascii="PingFang SC" w:hAnsi="PingFang SC" w:eastAsia="PingFang SC" w:cs="PingFang SC"/>
          <w:sz w:val="36"/>
          <w:szCs w:val="36"/>
        </w:rPr>
      </w:pPr>
      <w:bookmarkStart w:id="138" w:name="bookmark71"/>
      <w:bookmarkEnd w:id="138"/>
      <w:bookmarkStart w:id="139" w:name="bookmark103"/>
      <w:bookmarkEnd w:id="139"/>
      <w:bookmarkStart w:id="140" w:name="_Toc1498976571"/>
      <w:r>
        <w:rPr>
          <w:rFonts w:ascii="PingFang SC" w:hAnsi="PingFang SC" w:eastAsia="PingFang SC" w:cs="PingFang SC"/>
          <w:b/>
          <w:bCs/>
          <w:spacing w:val="-5"/>
          <w:sz w:val="36"/>
          <w:szCs w:val="36"/>
        </w:rPr>
        <w:t>7</w:t>
      </w:r>
      <w:r>
        <w:rPr>
          <w:rFonts w:ascii="PingFang SC" w:hAnsi="PingFang SC" w:eastAsia="PingFang SC" w:cs="PingFang SC"/>
          <w:spacing w:val="-5"/>
          <w:sz w:val="36"/>
          <w:szCs w:val="36"/>
        </w:rPr>
        <w:t xml:space="preserve">  </w:t>
      </w:r>
      <w:r>
        <w:rPr>
          <w:rFonts w:ascii="PingFang SC" w:hAnsi="PingFang SC" w:eastAsia="PingFang SC" w:cs="PingFang SC"/>
          <w:b/>
          <w:bCs/>
          <w:spacing w:val="-5"/>
          <w:sz w:val="36"/>
          <w:szCs w:val="36"/>
        </w:rPr>
        <w:t>特殊情况的处理方法</w:t>
      </w:r>
      <w:bookmarkEnd w:id="140"/>
    </w:p>
    <w:p w14:paraId="51445DA9">
      <w:pPr>
        <w:spacing w:before="93" w:line="191" w:lineRule="auto"/>
        <w:ind w:left="49"/>
        <w:outlineLvl w:val="1"/>
        <w:rPr>
          <w:rFonts w:ascii="PingFang SC" w:hAnsi="PingFang SC" w:eastAsia="PingFang SC" w:cs="PingFang SC"/>
          <w:sz w:val="32"/>
          <w:szCs w:val="32"/>
        </w:rPr>
      </w:pPr>
      <w:bookmarkStart w:id="141" w:name="bookmark73"/>
      <w:bookmarkEnd w:id="141"/>
      <w:bookmarkStart w:id="142" w:name="_Toc1168565840"/>
      <w:r>
        <w:rPr>
          <w:rFonts w:ascii="PingFang SC" w:hAnsi="PingFang SC" w:eastAsia="PingFang SC" w:cs="PingFang SC"/>
          <w:b/>
          <w:bCs/>
          <w:spacing w:val="10"/>
          <w:sz w:val="32"/>
          <w:szCs w:val="32"/>
        </w:rPr>
        <w:t>7.1</w:t>
      </w:r>
      <w:r>
        <w:rPr>
          <w:rFonts w:ascii="PingFang SC" w:hAnsi="PingFang SC" w:eastAsia="PingFang SC" w:cs="PingFang SC"/>
          <w:spacing w:val="10"/>
          <w:sz w:val="32"/>
          <w:szCs w:val="32"/>
        </w:rPr>
        <w:t xml:space="preserve"> </w:t>
      </w:r>
      <w:r>
        <w:rPr>
          <w:rFonts w:ascii="PingFang SC" w:hAnsi="PingFang SC" w:eastAsia="PingFang SC" w:cs="PingFang SC"/>
          <w:b/>
          <w:bCs/>
          <w:spacing w:val="10"/>
          <w:sz w:val="32"/>
          <w:szCs w:val="32"/>
        </w:rPr>
        <w:t>眼睛</w:t>
      </w:r>
      <w:bookmarkEnd w:id="142"/>
    </w:p>
    <w:p w14:paraId="080BC6D6">
      <w:pPr>
        <w:spacing w:before="5" w:line="175" w:lineRule="auto"/>
        <w:ind w:left="39" w:firstLine="420"/>
        <w:jc w:val="both"/>
        <w:rPr>
          <w:rFonts w:ascii="PingFang SC" w:hAnsi="PingFang SC" w:eastAsia="PingFang SC" w:cs="PingFang SC"/>
          <w:sz w:val="21"/>
          <w:szCs w:val="21"/>
        </w:rPr>
      </w:pPr>
      <w:r>
        <w:rPr>
          <w:rFonts w:ascii="PingFang SC" w:hAnsi="PingFang SC" w:eastAsia="PingFang SC" w:cs="PingFang SC"/>
          <w:spacing w:val="-1"/>
          <w:sz w:val="21"/>
          <w:szCs w:val="21"/>
        </w:rPr>
        <w:t>像皮肤一样，眼睛表面也会长疱。可能是自发的也可能是受伤，</w:t>
      </w:r>
      <w:r>
        <w:rPr>
          <w:rFonts w:ascii="PingFang SC" w:hAnsi="PingFang SC" w:eastAsia="PingFang SC" w:cs="PingFang SC"/>
          <w:spacing w:val="7"/>
          <w:sz w:val="21"/>
          <w:szCs w:val="21"/>
        </w:rPr>
        <w:t xml:space="preserve"> </w:t>
      </w:r>
      <w:r>
        <w:rPr>
          <w:rFonts w:ascii="PingFang SC" w:hAnsi="PingFang SC" w:eastAsia="PingFang SC" w:cs="PingFang SC"/>
          <w:spacing w:val="-7"/>
          <w:sz w:val="21"/>
          <w:szCs w:val="21"/>
        </w:rPr>
        <w:t>比如揉眼睛、异物划伤、或泪膜被破坏引起干眼症和由此产生的磨擦。</w:t>
      </w:r>
      <w:r>
        <w:rPr>
          <w:rFonts w:ascii="PingFang SC" w:hAnsi="PingFang SC" w:eastAsia="PingFang SC" w:cs="PingFang SC"/>
          <w:spacing w:val="8"/>
          <w:sz w:val="21"/>
          <w:szCs w:val="21"/>
        </w:rPr>
        <w:t xml:space="preserve"> </w:t>
      </w:r>
      <w:r>
        <w:rPr>
          <w:rFonts w:ascii="PingFang SC" w:hAnsi="PingFang SC" w:eastAsia="PingFang SC" w:cs="PingFang SC"/>
          <w:spacing w:val="-3"/>
          <w:sz w:val="21"/>
          <w:szCs w:val="21"/>
        </w:rPr>
        <w:t>角膜上（眼睛的透明部分）长小疱会非常疼。角膜水疱如果破了就成</w:t>
      </w:r>
      <w:r>
        <w:rPr>
          <w:rFonts w:ascii="PingFang SC" w:hAnsi="PingFang SC" w:eastAsia="PingFang SC" w:cs="PingFang SC"/>
          <w:spacing w:val="7"/>
          <w:sz w:val="21"/>
          <w:szCs w:val="21"/>
        </w:rPr>
        <w:t xml:space="preserve">  </w:t>
      </w:r>
      <w:r>
        <w:rPr>
          <w:rFonts w:ascii="PingFang SC" w:hAnsi="PingFang SC" w:eastAsia="PingFang SC" w:cs="PingFang SC"/>
          <w:spacing w:val="-1"/>
          <w:sz w:val="21"/>
          <w:szCs w:val="21"/>
        </w:rPr>
        <w:t>为角膜糜烂。</w:t>
      </w:r>
    </w:p>
    <w:p w14:paraId="6C333DF3">
      <w:pPr>
        <w:spacing w:before="27" w:line="176" w:lineRule="auto"/>
        <w:ind w:left="39" w:right="73" w:firstLine="420"/>
        <w:jc w:val="both"/>
        <w:rPr>
          <w:rFonts w:ascii="PingFang SC" w:hAnsi="PingFang SC" w:eastAsia="PingFang SC" w:cs="PingFang SC"/>
          <w:sz w:val="21"/>
          <w:szCs w:val="21"/>
        </w:rPr>
      </w:pPr>
      <w:r>
        <w:rPr>
          <w:rFonts w:ascii="PingFang SC" w:hAnsi="PingFang SC" w:eastAsia="PingFang SC" w:cs="PingFang SC"/>
          <w:spacing w:val="-3"/>
          <w:sz w:val="21"/>
          <w:szCs w:val="21"/>
        </w:rPr>
        <w:t>通常角膜水疱发生在早上起床的时候。眼睛睁开的时候突然开始</w:t>
      </w:r>
      <w:r>
        <w:rPr>
          <w:rFonts w:ascii="PingFang SC" w:hAnsi="PingFang SC" w:eastAsia="PingFang SC" w:cs="PingFang SC"/>
          <w:spacing w:val="12"/>
          <w:sz w:val="21"/>
          <w:szCs w:val="21"/>
        </w:rPr>
        <w:t xml:space="preserve"> </w:t>
      </w:r>
      <w:r>
        <w:rPr>
          <w:rFonts w:ascii="PingFang SC" w:hAnsi="PingFang SC" w:eastAsia="PingFang SC" w:cs="PingFang SC"/>
          <w:spacing w:val="-3"/>
          <w:sz w:val="21"/>
          <w:szCs w:val="21"/>
        </w:rPr>
        <w:t>疼痛。原因可能是晚上睡觉的时候眼睛不分泌泪水，眼球的表面干燥</w:t>
      </w:r>
      <w:r>
        <w:rPr>
          <w:rFonts w:ascii="PingFang SC" w:hAnsi="PingFang SC" w:eastAsia="PingFang SC" w:cs="PingFang SC"/>
          <w:spacing w:val="14"/>
          <w:sz w:val="21"/>
          <w:szCs w:val="21"/>
        </w:rPr>
        <w:t xml:space="preserve"> </w:t>
      </w:r>
      <w:r>
        <w:rPr>
          <w:rFonts w:ascii="PingFang SC" w:hAnsi="PingFang SC" w:eastAsia="PingFang SC" w:cs="PingFang SC"/>
          <w:spacing w:val="-2"/>
          <w:sz w:val="21"/>
          <w:szCs w:val="21"/>
        </w:rPr>
        <w:t>了，睁眼睛的时候上眼皮磨到了角膜。</w:t>
      </w:r>
    </w:p>
    <w:p w14:paraId="47FAB469">
      <w:pPr>
        <w:spacing w:before="43" w:line="177" w:lineRule="auto"/>
        <w:ind w:left="38" w:right="73" w:firstLine="424"/>
        <w:jc w:val="both"/>
        <w:rPr>
          <w:rFonts w:ascii="PingFang SC" w:hAnsi="PingFang SC" w:eastAsia="PingFang SC" w:cs="PingFang SC"/>
          <w:sz w:val="21"/>
          <w:szCs w:val="21"/>
        </w:rPr>
      </w:pPr>
      <w:r>
        <w:rPr>
          <w:rFonts w:ascii="PingFang SC" w:hAnsi="PingFang SC" w:eastAsia="PingFang SC" w:cs="PingFang SC"/>
          <w:spacing w:val="-3"/>
          <w:sz w:val="21"/>
          <w:szCs w:val="21"/>
        </w:rPr>
        <w:t>角膜水疱可能从婴儿期开始，但也有一些患者直到成年也没有发</w:t>
      </w:r>
      <w:r>
        <w:rPr>
          <w:rFonts w:ascii="PingFang SC" w:hAnsi="PingFang SC" w:eastAsia="PingFang SC" w:cs="PingFang SC"/>
          <w:spacing w:val="8"/>
          <w:sz w:val="21"/>
          <w:szCs w:val="21"/>
        </w:rPr>
        <w:t xml:space="preserve"> </w:t>
      </w:r>
      <w:r>
        <w:rPr>
          <w:rFonts w:ascii="PingFang SC" w:hAnsi="PingFang SC" w:eastAsia="PingFang SC" w:cs="PingFang SC"/>
          <w:spacing w:val="-3"/>
          <w:sz w:val="21"/>
          <w:szCs w:val="21"/>
        </w:rPr>
        <w:t>生过。通常发生问题前没有预兆，有时候可能在一次严重糜烂前会有</w:t>
      </w:r>
      <w:r>
        <w:rPr>
          <w:rFonts w:ascii="PingFang SC" w:hAnsi="PingFang SC" w:eastAsia="PingFang SC" w:cs="PingFang SC"/>
          <w:spacing w:val="13"/>
          <w:sz w:val="21"/>
          <w:szCs w:val="21"/>
        </w:rPr>
        <w:t xml:space="preserve"> </w:t>
      </w:r>
      <w:r>
        <w:rPr>
          <w:rFonts w:ascii="PingFang SC" w:hAnsi="PingFang SC" w:eastAsia="PingFang SC" w:cs="PingFang SC"/>
          <w:spacing w:val="-4"/>
          <w:sz w:val="21"/>
          <w:szCs w:val="21"/>
        </w:rPr>
        <w:t>几次较轻的发作。</w:t>
      </w:r>
    </w:p>
    <w:p w14:paraId="08679A49">
      <w:pPr>
        <w:spacing w:before="33" w:line="177" w:lineRule="auto"/>
        <w:ind w:left="36" w:right="72" w:firstLine="422"/>
        <w:jc w:val="both"/>
        <w:rPr>
          <w:rFonts w:ascii="PingFang SC" w:hAnsi="PingFang SC" w:eastAsia="PingFang SC" w:cs="PingFang SC"/>
          <w:sz w:val="21"/>
          <w:szCs w:val="21"/>
        </w:rPr>
      </w:pPr>
      <w:r>
        <w:rPr>
          <w:rFonts w:ascii="PingFang SC" w:hAnsi="PingFang SC" w:eastAsia="PingFang SC" w:cs="PingFang SC"/>
          <w:spacing w:val="-1"/>
          <w:sz w:val="21"/>
          <w:szCs w:val="21"/>
        </w:rPr>
        <w:t>糜烂经常会在 72 小时内愈合，时间与水疱的大小有关。一般愈</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合后没有瘢痕，但如果感染或糜烂面积很大或经常发生，也可能产生</w:t>
      </w:r>
      <w:r>
        <w:rPr>
          <w:rFonts w:ascii="PingFang SC" w:hAnsi="PingFang SC" w:eastAsia="PingFang SC" w:cs="PingFang SC"/>
          <w:spacing w:val="16"/>
          <w:sz w:val="21"/>
          <w:szCs w:val="21"/>
        </w:rPr>
        <w:t xml:space="preserve"> </w:t>
      </w:r>
      <w:r>
        <w:rPr>
          <w:rFonts w:ascii="PingFang SC" w:hAnsi="PingFang SC" w:eastAsia="PingFang SC" w:cs="PingFang SC"/>
          <w:spacing w:val="-1"/>
          <w:sz w:val="21"/>
          <w:szCs w:val="21"/>
        </w:rPr>
        <w:t>瘢痕并导致视力下降。</w:t>
      </w:r>
    </w:p>
    <w:p w14:paraId="32224562">
      <w:pPr>
        <w:spacing w:before="33" w:line="177" w:lineRule="auto"/>
        <w:ind w:left="36" w:right="70" w:firstLine="427"/>
        <w:jc w:val="both"/>
        <w:rPr>
          <w:rFonts w:ascii="PingFang SC" w:hAnsi="PingFang SC" w:eastAsia="PingFang SC" w:cs="PingFang SC"/>
          <w:sz w:val="21"/>
          <w:szCs w:val="21"/>
        </w:rPr>
      </w:pPr>
      <w:r>
        <w:rPr>
          <w:rFonts w:ascii="PingFang SC" w:hAnsi="PingFang SC" w:eastAsia="PingFang SC" w:cs="PingFang SC"/>
          <w:spacing w:val="-3"/>
          <w:sz w:val="21"/>
          <w:szCs w:val="21"/>
        </w:rPr>
        <w:t>一旦发生水疱，需要处理的主要是强烈的疼痛。口服对乙酰氨基</w:t>
      </w:r>
      <w:r>
        <w:rPr>
          <w:rFonts w:ascii="PingFang SC" w:hAnsi="PingFang SC" w:eastAsia="PingFang SC" w:cs="PingFang SC"/>
          <w:spacing w:val="11"/>
          <w:sz w:val="21"/>
          <w:szCs w:val="21"/>
        </w:rPr>
        <w:t xml:space="preserve"> </w:t>
      </w:r>
      <w:r>
        <w:rPr>
          <w:rFonts w:ascii="PingFang SC" w:hAnsi="PingFang SC" w:eastAsia="PingFang SC" w:cs="PingFang SC"/>
          <w:spacing w:val="-1"/>
          <w:sz w:val="21"/>
          <w:szCs w:val="21"/>
        </w:rPr>
        <w:t>酚这样的镇痛剂会有用，但如果口腔服药困难，滴</w:t>
      </w:r>
      <w:r>
        <w:rPr>
          <w:rFonts w:ascii="PingFang SC" w:hAnsi="PingFang SC" w:eastAsia="PingFang SC" w:cs="PingFang SC"/>
          <w:spacing w:val="48"/>
          <w:sz w:val="21"/>
          <w:szCs w:val="21"/>
        </w:rPr>
        <w:t xml:space="preserve"> </w:t>
      </w:r>
      <w:r>
        <w:rPr>
          <w:rFonts w:ascii="PingFang SC" w:hAnsi="PingFang SC" w:eastAsia="PingFang SC" w:cs="PingFang SC"/>
          <w:spacing w:val="-1"/>
          <w:sz w:val="21"/>
          <w:szCs w:val="21"/>
        </w:rPr>
        <w:t>0.1%的双氯</w:t>
      </w:r>
      <w:r>
        <w:rPr>
          <w:rFonts w:ascii="PingFang SC" w:hAnsi="PingFang SC" w:eastAsia="PingFang SC" w:cs="PingFang SC"/>
          <w:spacing w:val="-2"/>
          <w:sz w:val="21"/>
          <w:szCs w:val="21"/>
        </w:rPr>
        <w:t>芬酸</w:t>
      </w:r>
      <w:r>
        <w:rPr>
          <w:rFonts w:ascii="PingFang SC" w:hAnsi="PingFang SC" w:eastAsia="PingFang SC" w:cs="PingFang SC"/>
          <w:sz w:val="21"/>
          <w:szCs w:val="21"/>
        </w:rPr>
        <w:t xml:space="preserve"> </w:t>
      </w:r>
      <w:r>
        <w:rPr>
          <w:rFonts w:ascii="PingFang SC" w:hAnsi="PingFang SC" w:eastAsia="PingFang SC" w:cs="PingFang SC"/>
          <w:spacing w:val="-6"/>
          <w:sz w:val="21"/>
          <w:szCs w:val="21"/>
        </w:rPr>
        <w:t>钠也有用。</w:t>
      </w:r>
    </w:p>
    <w:p w14:paraId="7F811FFD">
      <w:pPr>
        <w:spacing w:before="32" w:line="178" w:lineRule="auto"/>
        <w:ind w:left="36" w:right="73" w:firstLine="427"/>
        <w:rPr>
          <w:rFonts w:ascii="PingFang SC" w:hAnsi="PingFang SC" w:eastAsia="PingFang SC" w:cs="PingFang SC"/>
          <w:sz w:val="21"/>
          <w:szCs w:val="21"/>
        </w:rPr>
      </w:pPr>
      <w:r>
        <w:rPr>
          <w:rFonts w:ascii="PingFang SC" w:hAnsi="PingFang SC" w:eastAsia="PingFang SC" w:cs="PingFang SC"/>
          <w:spacing w:val="-3"/>
          <w:sz w:val="21"/>
          <w:szCs w:val="21"/>
        </w:rPr>
        <w:t>发生角膜水疱后应该闭眼静养。这时眼睑就像眼睛上面的绷带一</w:t>
      </w:r>
      <w:r>
        <w:rPr>
          <w:rFonts w:ascii="PingFang SC" w:hAnsi="PingFang SC" w:eastAsia="PingFang SC" w:cs="PingFang SC"/>
          <w:spacing w:val="8"/>
          <w:sz w:val="21"/>
          <w:szCs w:val="21"/>
        </w:rPr>
        <w:t xml:space="preserve"> </w:t>
      </w:r>
      <w:r>
        <w:rPr>
          <w:rFonts w:ascii="PingFang SC" w:hAnsi="PingFang SC" w:eastAsia="PingFang SC" w:cs="PingFang SC"/>
          <w:sz w:val="21"/>
          <w:szCs w:val="21"/>
        </w:rPr>
        <w:t>样，眼睛本身的运动减少也可以缓解受伤部位的</w:t>
      </w:r>
      <w:r>
        <w:rPr>
          <w:rFonts w:ascii="PingFang SC" w:hAnsi="PingFang SC" w:eastAsia="PingFang SC" w:cs="PingFang SC"/>
          <w:spacing w:val="-1"/>
          <w:sz w:val="21"/>
          <w:szCs w:val="21"/>
        </w:rPr>
        <w:t>磨擦。</w:t>
      </w:r>
    </w:p>
    <w:p w14:paraId="70DCD8BC">
      <w:pPr>
        <w:spacing w:before="38" w:line="176" w:lineRule="auto"/>
        <w:ind w:left="37" w:right="73" w:firstLine="426"/>
        <w:rPr>
          <w:rFonts w:ascii="PingFang SC" w:hAnsi="PingFang SC" w:eastAsia="PingFang SC" w:cs="PingFang SC"/>
          <w:sz w:val="21"/>
          <w:szCs w:val="21"/>
        </w:rPr>
      </w:pPr>
      <w:r>
        <w:rPr>
          <w:rFonts w:ascii="PingFang SC" w:hAnsi="PingFang SC" w:eastAsia="PingFang SC" w:cs="PingFang SC"/>
          <w:spacing w:val="-3"/>
          <w:sz w:val="21"/>
          <w:szCs w:val="21"/>
        </w:rPr>
        <w:t>一般不应该使用麻醉性滴眼液，因为它们延缓愈合过程，麻醉效</w:t>
      </w:r>
      <w:r>
        <w:rPr>
          <w:rFonts w:ascii="PingFang SC" w:hAnsi="PingFang SC" w:eastAsia="PingFang SC" w:cs="PingFang SC"/>
          <w:spacing w:val="8"/>
          <w:sz w:val="21"/>
          <w:szCs w:val="21"/>
        </w:rPr>
        <w:t xml:space="preserve"> </w:t>
      </w:r>
      <w:r>
        <w:rPr>
          <w:rFonts w:ascii="PingFang SC" w:hAnsi="PingFang SC" w:eastAsia="PingFang SC" w:cs="PingFang SC"/>
          <w:spacing w:val="-3"/>
          <w:sz w:val="21"/>
          <w:szCs w:val="21"/>
        </w:rPr>
        <w:t>果也增加了患者不知不觉中继续受伤的风险。麻醉性滴眼液只能用于</w:t>
      </w:r>
      <w:r>
        <w:rPr>
          <w:rFonts w:ascii="PingFang SC" w:hAnsi="PingFang SC" w:eastAsia="PingFang SC" w:cs="PingFang SC"/>
          <w:spacing w:val="15"/>
          <w:sz w:val="21"/>
          <w:szCs w:val="21"/>
        </w:rPr>
        <w:t xml:space="preserve"> </w:t>
      </w:r>
      <w:r>
        <w:rPr>
          <w:rFonts w:ascii="PingFang SC" w:hAnsi="PingFang SC" w:eastAsia="PingFang SC" w:cs="PingFang SC"/>
          <w:spacing w:val="-1"/>
          <w:sz w:val="21"/>
          <w:szCs w:val="21"/>
        </w:rPr>
        <w:t>检查，或者情况特殊时在医生指导下用于特定目的。</w:t>
      </w:r>
    </w:p>
    <w:p w14:paraId="33F79BD9">
      <w:pPr>
        <w:spacing w:before="40" w:line="181" w:lineRule="auto"/>
        <w:ind w:left="37" w:right="73" w:firstLine="421"/>
        <w:rPr>
          <w:rFonts w:ascii="PingFang SC" w:hAnsi="PingFang SC" w:eastAsia="PingFang SC" w:cs="PingFang SC"/>
          <w:sz w:val="21"/>
          <w:szCs w:val="21"/>
        </w:rPr>
      </w:pPr>
      <w:r>
        <w:rPr>
          <w:rFonts w:ascii="PingFang SC" w:hAnsi="PingFang SC" w:eastAsia="PingFang SC" w:cs="PingFang SC"/>
          <w:spacing w:val="-3"/>
          <w:sz w:val="21"/>
          <w:szCs w:val="21"/>
        </w:rPr>
        <w:t>激素类眼药水只能严格按照医疗专家的建议使用，用的不好有副</w:t>
      </w:r>
      <w:r>
        <w:rPr>
          <w:rFonts w:ascii="PingFang SC" w:hAnsi="PingFang SC" w:eastAsia="PingFang SC" w:cs="PingFang SC"/>
          <w:spacing w:val="12"/>
          <w:sz w:val="21"/>
          <w:szCs w:val="21"/>
        </w:rPr>
        <w:t xml:space="preserve"> </w:t>
      </w:r>
      <w:r>
        <w:rPr>
          <w:rFonts w:ascii="PingFang SC" w:hAnsi="PingFang SC" w:eastAsia="PingFang SC" w:cs="PingFang SC"/>
          <w:spacing w:val="-8"/>
          <w:sz w:val="21"/>
          <w:szCs w:val="21"/>
        </w:rPr>
        <w:t>作用。</w:t>
      </w:r>
    </w:p>
    <w:p w14:paraId="0E32A073">
      <w:pPr>
        <w:spacing w:before="33" w:line="181" w:lineRule="auto"/>
        <w:ind w:left="37" w:right="73" w:firstLine="421"/>
        <w:rPr>
          <w:rFonts w:ascii="PingFang SC" w:hAnsi="PingFang SC" w:eastAsia="PingFang SC" w:cs="PingFang SC"/>
          <w:sz w:val="21"/>
          <w:szCs w:val="21"/>
        </w:rPr>
      </w:pPr>
      <w:r>
        <w:rPr>
          <w:rFonts w:ascii="PingFang SC" w:hAnsi="PingFang SC" w:eastAsia="PingFang SC" w:cs="PingFang SC"/>
          <w:spacing w:val="-3"/>
          <w:sz w:val="21"/>
          <w:szCs w:val="21"/>
        </w:rPr>
        <w:t>在急性期抹润滑油也有用，它们比眼药水持续的时间长，不需要</w:t>
      </w:r>
      <w:r>
        <w:rPr>
          <w:rFonts w:ascii="PingFang SC" w:hAnsi="PingFang SC" w:eastAsia="PingFang SC" w:cs="PingFang SC"/>
          <w:spacing w:val="12"/>
          <w:sz w:val="21"/>
          <w:szCs w:val="21"/>
        </w:rPr>
        <w:t xml:space="preserve"> </w:t>
      </w:r>
      <w:r>
        <w:rPr>
          <w:rFonts w:ascii="PingFang SC" w:hAnsi="PingFang SC" w:eastAsia="PingFang SC" w:cs="PingFang SC"/>
          <w:spacing w:val="-5"/>
          <w:sz w:val="21"/>
          <w:szCs w:val="21"/>
        </w:rPr>
        <w:t>频繁使用。</w:t>
      </w:r>
    </w:p>
    <w:p w14:paraId="7D56C630">
      <w:pPr>
        <w:spacing w:before="28" w:line="178" w:lineRule="auto"/>
        <w:ind w:left="39" w:right="73" w:firstLine="423"/>
        <w:rPr>
          <w:rFonts w:ascii="PingFang SC" w:hAnsi="PingFang SC" w:eastAsia="PingFang SC" w:cs="PingFang SC"/>
          <w:sz w:val="21"/>
          <w:szCs w:val="21"/>
        </w:rPr>
      </w:pPr>
      <w:r>
        <w:rPr>
          <w:rFonts w:ascii="PingFang SC" w:hAnsi="PingFang SC" w:eastAsia="PingFang SC" w:cs="PingFang SC"/>
          <w:spacing w:val="-2"/>
          <w:sz w:val="21"/>
          <w:szCs w:val="21"/>
        </w:rPr>
        <w:t>如果 24 小时后糜烂还没有改善并且有感染迹象，可以在医生的</w:t>
      </w:r>
      <w:r>
        <w:rPr>
          <w:rFonts w:ascii="PingFang SC" w:hAnsi="PingFang SC" w:eastAsia="PingFang SC" w:cs="PingFang SC"/>
          <w:spacing w:val="13"/>
          <w:sz w:val="21"/>
          <w:szCs w:val="21"/>
        </w:rPr>
        <w:t xml:space="preserve"> </w:t>
      </w:r>
      <w:r>
        <w:rPr>
          <w:rFonts w:ascii="PingFang SC" w:hAnsi="PingFang SC" w:eastAsia="PingFang SC" w:cs="PingFang SC"/>
          <w:spacing w:val="-2"/>
          <w:sz w:val="21"/>
          <w:szCs w:val="21"/>
        </w:rPr>
        <w:t>指导下使用含抗生素的药膏，</w:t>
      </w:r>
      <w:r>
        <w:rPr>
          <w:rFonts w:ascii="PingFang SC" w:hAnsi="PingFang SC" w:eastAsia="PingFang SC" w:cs="PingFang SC"/>
          <w:spacing w:val="-43"/>
          <w:sz w:val="21"/>
          <w:szCs w:val="21"/>
        </w:rPr>
        <w:t xml:space="preserve"> </w:t>
      </w:r>
      <w:r>
        <w:rPr>
          <w:rFonts w:ascii="PingFang SC" w:hAnsi="PingFang SC" w:eastAsia="PingFang SC" w:cs="PingFang SC"/>
          <w:spacing w:val="-2"/>
          <w:sz w:val="21"/>
          <w:szCs w:val="21"/>
        </w:rPr>
        <w:t>比如夫西地酸凝胶或金霉素</w:t>
      </w:r>
      <w:r>
        <w:rPr>
          <w:rFonts w:ascii="PingFang SC" w:hAnsi="PingFang SC" w:eastAsia="PingFang SC" w:cs="PingFang SC"/>
          <w:spacing w:val="-3"/>
          <w:sz w:val="21"/>
          <w:szCs w:val="21"/>
        </w:rPr>
        <w:t>药膏。</w:t>
      </w:r>
    </w:p>
    <w:p w14:paraId="74C668A4">
      <w:pPr>
        <w:spacing w:line="178" w:lineRule="auto"/>
        <w:rPr>
          <w:rFonts w:ascii="PingFang SC" w:hAnsi="PingFang SC" w:eastAsia="PingFang SC" w:cs="PingFang SC"/>
          <w:sz w:val="21"/>
          <w:szCs w:val="21"/>
        </w:rPr>
        <w:sectPr>
          <w:headerReference r:id="rId98" w:type="default"/>
          <w:footerReference r:id="rId99" w:type="default"/>
          <w:pgSz w:w="8391" w:h="11909"/>
          <w:pgMar w:top="883" w:right="996" w:bottom="937" w:left="1051" w:header="869" w:footer="716" w:gutter="0"/>
          <w:cols w:space="720" w:num="1"/>
        </w:sectPr>
      </w:pPr>
    </w:p>
    <w:p w14:paraId="52939245">
      <w:pPr>
        <w:pStyle w:val="2"/>
        <w:spacing w:line="322" w:lineRule="auto"/>
      </w:pPr>
    </w:p>
    <w:p w14:paraId="5C1D2348">
      <w:pPr>
        <w:spacing w:before="95" w:line="177" w:lineRule="auto"/>
        <w:ind w:left="42" w:right="265" w:firstLine="417"/>
        <w:jc w:val="both"/>
        <w:rPr>
          <w:rFonts w:ascii="PingFang SC" w:hAnsi="PingFang SC" w:eastAsia="PingFang SC" w:cs="PingFang SC"/>
          <w:sz w:val="21"/>
          <w:szCs w:val="21"/>
        </w:rPr>
      </w:pPr>
      <w:r>
        <w:rPr>
          <w:rFonts w:ascii="PingFang SC" w:hAnsi="PingFang SC" w:eastAsia="PingFang SC" w:cs="PingFang SC"/>
          <w:spacing w:val="-3"/>
          <w:sz w:val="21"/>
          <w:szCs w:val="21"/>
        </w:rPr>
        <w:t>包扎受伤的眼睛有助于缓解疼痛，但不一定能加快恢复。由于不</w:t>
      </w:r>
      <w:r>
        <w:rPr>
          <w:rFonts w:ascii="PingFang SC" w:hAnsi="PingFang SC" w:eastAsia="PingFang SC" w:cs="PingFang SC"/>
          <w:spacing w:val="12"/>
          <w:sz w:val="21"/>
          <w:szCs w:val="21"/>
        </w:rPr>
        <w:t xml:space="preserve"> </w:t>
      </w:r>
      <w:r>
        <w:rPr>
          <w:rFonts w:ascii="PingFang SC" w:hAnsi="PingFang SC" w:eastAsia="PingFang SC" w:cs="PingFang SC"/>
          <w:spacing w:val="-3"/>
          <w:sz w:val="21"/>
          <w:szCs w:val="21"/>
        </w:rPr>
        <w:t>能用胶带，纱布不容易固定。需要定期检查敷料的位置，因为敷料本</w:t>
      </w:r>
      <w:r>
        <w:rPr>
          <w:rFonts w:ascii="PingFang SC" w:hAnsi="PingFang SC" w:eastAsia="PingFang SC" w:cs="PingFang SC"/>
          <w:spacing w:val="9"/>
          <w:sz w:val="21"/>
          <w:szCs w:val="21"/>
        </w:rPr>
        <w:t xml:space="preserve"> </w:t>
      </w:r>
      <w:r>
        <w:rPr>
          <w:rFonts w:ascii="PingFang SC" w:hAnsi="PingFang SC" w:eastAsia="PingFang SC" w:cs="PingFang SC"/>
          <w:spacing w:val="-3"/>
          <w:sz w:val="21"/>
          <w:szCs w:val="21"/>
        </w:rPr>
        <w:t>身能产生磨擦并伤害眼睛。</w:t>
      </w:r>
    </w:p>
    <w:p w14:paraId="2F0D9C25">
      <w:pPr>
        <w:spacing w:before="33" w:line="174" w:lineRule="auto"/>
        <w:ind w:left="36" w:right="271" w:firstLine="422"/>
        <w:jc w:val="both"/>
        <w:rPr>
          <w:rFonts w:ascii="PingFang SC" w:hAnsi="PingFang SC" w:eastAsia="PingFang SC" w:cs="PingFang SC"/>
          <w:sz w:val="21"/>
          <w:szCs w:val="21"/>
        </w:rPr>
      </w:pPr>
      <w:r>
        <w:rPr>
          <w:rFonts w:ascii="PingFang SC" w:hAnsi="PingFang SC" w:eastAsia="PingFang SC" w:cs="PingFang SC"/>
          <w:spacing w:val="-3"/>
          <w:sz w:val="21"/>
          <w:szCs w:val="21"/>
        </w:rPr>
        <w:t>在角膜糜烂期间戴太阳镜能减轻畏光（看亮光时疼痛）问题。眼</w:t>
      </w:r>
      <w:r>
        <w:rPr>
          <w:rFonts w:ascii="PingFang SC" w:hAnsi="PingFang SC" w:eastAsia="PingFang SC" w:cs="PingFang SC"/>
          <w:spacing w:val="7"/>
          <w:sz w:val="21"/>
          <w:szCs w:val="21"/>
        </w:rPr>
        <w:t xml:space="preserve"> </w:t>
      </w:r>
      <w:r>
        <w:rPr>
          <w:rFonts w:ascii="PingFang SC" w:hAnsi="PingFang SC" w:eastAsia="PingFang SC" w:cs="PingFang SC"/>
          <w:spacing w:val="-3"/>
          <w:sz w:val="21"/>
          <w:szCs w:val="21"/>
        </w:rPr>
        <w:t>睛受伤后，虹膜（有颜色的部分）会痉挛。当患者处于刺眼的阳光下</w:t>
      </w:r>
      <w:r>
        <w:rPr>
          <w:rFonts w:ascii="PingFang SC" w:hAnsi="PingFang SC" w:eastAsia="PingFang SC" w:cs="PingFang SC"/>
          <w:spacing w:val="16"/>
          <w:sz w:val="21"/>
          <w:szCs w:val="21"/>
        </w:rPr>
        <w:t xml:space="preserve"> </w:t>
      </w:r>
      <w:r>
        <w:rPr>
          <w:rFonts w:ascii="PingFang SC" w:hAnsi="PingFang SC" w:eastAsia="PingFang SC" w:cs="PingFang SC"/>
          <w:spacing w:val="-3"/>
          <w:sz w:val="21"/>
          <w:szCs w:val="21"/>
        </w:rPr>
        <w:t>或明亮的房间时，瞳孔收缩会导致虹膜痉挛加剧，产生疼痛。如果疼</w:t>
      </w:r>
      <w:r>
        <w:rPr>
          <w:rFonts w:ascii="PingFang SC" w:hAnsi="PingFang SC" w:eastAsia="PingFang SC" w:cs="PingFang SC"/>
          <w:spacing w:val="16"/>
          <w:sz w:val="21"/>
          <w:szCs w:val="21"/>
        </w:rPr>
        <w:t xml:space="preserve"> </w:t>
      </w:r>
      <w:r>
        <w:rPr>
          <w:rFonts w:ascii="PingFang SC" w:hAnsi="PingFang SC" w:eastAsia="PingFang SC" w:cs="PingFang SC"/>
          <w:spacing w:val="7"/>
          <w:sz w:val="21"/>
          <w:szCs w:val="21"/>
        </w:rPr>
        <w:t>痛剧烈，可以滴入扩瞳滴眼液“放松”虹膜，缓解</w:t>
      </w:r>
      <w:r>
        <w:rPr>
          <w:rFonts w:ascii="PingFang SC" w:hAnsi="PingFang SC" w:eastAsia="PingFang SC" w:cs="PingFang SC"/>
          <w:spacing w:val="6"/>
          <w:sz w:val="21"/>
          <w:szCs w:val="21"/>
        </w:rPr>
        <w:t>疼痛。</w:t>
      </w:r>
    </w:p>
    <w:p w14:paraId="42AEF98D">
      <w:pPr>
        <w:spacing w:before="43" w:line="177" w:lineRule="auto"/>
        <w:ind w:left="36" w:right="184" w:firstLine="427"/>
        <w:jc w:val="both"/>
        <w:rPr>
          <w:rFonts w:ascii="PingFang SC" w:hAnsi="PingFang SC" w:eastAsia="PingFang SC" w:cs="PingFang SC"/>
          <w:sz w:val="21"/>
          <w:szCs w:val="21"/>
        </w:rPr>
      </w:pPr>
      <w:r>
        <w:rPr>
          <w:rFonts w:ascii="PingFang SC" w:hAnsi="PingFang SC" w:eastAsia="PingFang SC" w:cs="PingFang SC"/>
          <w:spacing w:val="-3"/>
          <w:sz w:val="21"/>
          <w:szCs w:val="21"/>
        </w:rPr>
        <w:t>不论眼睛是否有问题，每晚定期使用润滑性的凝胶或药膏，似乎</w:t>
      </w:r>
      <w:r>
        <w:rPr>
          <w:rFonts w:ascii="PingFang SC" w:hAnsi="PingFang SC" w:eastAsia="PingFang SC" w:cs="PingFang SC"/>
          <w:spacing w:val="4"/>
          <w:sz w:val="21"/>
          <w:szCs w:val="21"/>
        </w:rPr>
        <w:t xml:space="preserve">  </w:t>
      </w:r>
      <w:r>
        <w:rPr>
          <w:rFonts w:ascii="PingFang SC" w:hAnsi="PingFang SC" w:eastAsia="PingFang SC" w:cs="PingFang SC"/>
          <w:sz w:val="21"/>
          <w:szCs w:val="21"/>
        </w:rPr>
        <w:t>可以明显减少糜烂。白天使用润眼液（药膏会导致短暂的视力模糊）</w:t>
      </w:r>
      <w:r>
        <w:rPr>
          <w:rFonts w:ascii="PingFang SC" w:hAnsi="PingFang SC" w:eastAsia="PingFang SC" w:cs="PingFang SC"/>
          <w:spacing w:val="13"/>
          <w:sz w:val="21"/>
          <w:szCs w:val="21"/>
        </w:rPr>
        <w:t xml:space="preserve"> </w:t>
      </w:r>
      <w:r>
        <w:rPr>
          <w:rFonts w:ascii="PingFang SC" w:hAnsi="PingFang SC" w:eastAsia="PingFang SC" w:cs="PingFang SC"/>
          <w:spacing w:val="-3"/>
          <w:sz w:val="21"/>
          <w:szCs w:val="21"/>
        </w:rPr>
        <w:t>似乎也有好处。</w:t>
      </w:r>
    </w:p>
    <w:p w14:paraId="5666FA43">
      <w:pPr>
        <w:spacing w:before="33" w:line="177" w:lineRule="auto"/>
        <w:ind w:left="39" w:right="270" w:firstLine="422"/>
        <w:jc w:val="both"/>
        <w:rPr>
          <w:rFonts w:ascii="PingFang SC" w:hAnsi="PingFang SC" w:eastAsia="PingFang SC" w:cs="PingFang SC"/>
          <w:sz w:val="21"/>
          <w:szCs w:val="21"/>
        </w:rPr>
      </w:pPr>
      <w:r>
        <w:rPr>
          <w:rFonts w:ascii="PingFang SC" w:hAnsi="PingFang SC" w:eastAsia="PingFang SC" w:cs="PingFang SC"/>
          <w:spacing w:val="-3"/>
          <w:sz w:val="21"/>
          <w:szCs w:val="21"/>
        </w:rPr>
        <w:t>预防角膜水疱的方法主要是在天气干燥的时候使用人工眼泪，同</w:t>
      </w:r>
      <w:r>
        <w:rPr>
          <w:rFonts w:ascii="PingFang SC" w:hAnsi="PingFang SC" w:eastAsia="PingFang SC" w:cs="PingFang SC"/>
          <w:spacing w:val="5"/>
          <w:sz w:val="21"/>
          <w:szCs w:val="21"/>
        </w:rPr>
        <w:t xml:space="preserve"> </w:t>
      </w:r>
      <w:r>
        <w:rPr>
          <w:rFonts w:ascii="PingFang SC" w:hAnsi="PingFang SC" w:eastAsia="PingFang SC" w:cs="PingFang SC"/>
          <w:spacing w:val="-3"/>
          <w:sz w:val="21"/>
          <w:szCs w:val="21"/>
        </w:rPr>
        <w:t>时房间里面加湿。但即使采取了这些措施，也不一定能完全防止角膜</w:t>
      </w:r>
      <w:r>
        <w:rPr>
          <w:rFonts w:ascii="PingFang SC" w:hAnsi="PingFang SC" w:eastAsia="PingFang SC" w:cs="PingFang SC"/>
          <w:spacing w:val="13"/>
          <w:sz w:val="21"/>
          <w:szCs w:val="21"/>
        </w:rPr>
        <w:t xml:space="preserve"> </w:t>
      </w:r>
      <w:r>
        <w:rPr>
          <w:rFonts w:ascii="PingFang SC" w:hAnsi="PingFang SC" w:eastAsia="PingFang SC" w:cs="PingFang SC"/>
          <w:spacing w:val="-9"/>
          <w:sz w:val="21"/>
          <w:szCs w:val="21"/>
        </w:rPr>
        <w:t>水疱。</w:t>
      </w:r>
    </w:p>
    <w:p w14:paraId="545D5DB9">
      <w:pPr>
        <w:spacing w:before="32" w:line="184" w:lineRule="auto"/>
        <w:ind w:left="463"/>
        <w:rPr>
          <w:rFonts w:ascii="PingFang SC" w:hAnsi="PingFang SC" w:eastAsia="PingFang SC" w:cs="PingFang SC"/>
          <w:sz w:val="21"/>
          <w:szCs w:val="21"/>
        </w:rPr>
      </w:pPr>
      <w:r>
        <w:rPr>
          <w:rFonts w:ascii="PingFang SC" w:hAnsi="PingFang SC" w:eastAsia="PingFang SC" w:cs="PingFang SC"/>
          <w:spacing w:val="-6"/>
          <w:sz w:val="21"/>
          <w:szCs w:val="21"/>
        </w:rPr>
        <w:t>如一只眼睛疼，可考虑戴眼罩（网上能买到</w:t>
      </w:r>
      <w:r>
        <w:rPr>
          <w:rFonts w:ascii="PingFang SC" w:hAnsi="PingFang SC" w:eastAsia="PingFang SC" w:cs="PingFang SC"/>
          <w:spacing w:val="-7"/>
          <w:sz w:val="21"/>
          <w:szCs w:val="21"/>
        </w:rPr>
        <w:t>）。</w:t>
      </w:r>
    </w:p>
    <w:p w14:paraId="5A1D75AA">
      <w:pPr>
        <w:spacing w:before="14" w:line="1791" w:lineRule="exact"/>
        <w:ind w:firstLine="1896"/>
      </w:pPr>
      <w:r>
        <w:drawing>
          <wp:anchor distT="0" distB="0" distL="0" distR="0" simplePos="0" relativeHeight="251716608" behindDoc="0" locked="0" layoutInCell="1" allowOverlap="1">
            <wp:simplePos x="0" y="0"/>
            <wp:positionH relativeFrom="column">
              <wp:posOffset>2180590</wp:posOffset>
            </wp:positionH>
            <wp:positionV relativeFrom="paragraph">
              <wp:posOffset>31115</wp:posOffset>
            </wp:positionV>
            <wp:extent cx="836930" cy="1139825"/>
            <wp:effectExtent l="0" t="0" r="0" b="0"/>
            <wp:wrapNone/>
            <wp:docPr id="208" name="IM 208"/>
            <wp:cNvGraphicFramePr/>
            <a:graphic xmlns:a="http://schemas.openxmlformats.org/drawingml/2006/main">
              <a:graphicData uri="http://schemas.openxmlformats.org/drawingml/2006/picture">
                <pic:pic xmlns:pic="http://schemas.openxmlformats.org/drawingml/2006/picture">
                  <pic:nvPicPr>
                    <pic:cNvPr id="208" name="IM 208"/>
                    <pic:cNvPicPr/>
                  </pic:nvPicPr>
                  <pic:blipFill>
                    <a:blip r:embed="rId235"/>
                    <a:stretch>
                      <a:fillRect/>
                    </a:stretch>
                  </pic:blipFill>
                  <pic:spPr>
                    <a:xfrm>
                      <a:off x="0" y="0"/>
                      <a:ext cx="837086" cy="1139859"/>
                    </a:xfrm>
                    <a:prstGeom prst="rect">
                      <a:avLst/>
                    </a:prstGeom>
                  </pic:spPr>
                </pic:pic>
              </a:graphicData>
            </a:graphic>
          </wp:anchor>
        </w:drawing>
      </w:r>
      <w:r>
        <w:rPr>
          <w:position w:val="-35"/>
        </w:rPr>
        <w:drawing>
          <wp:inline distT="0" distB="0" distL="0" distR="0">
            <wp:extent cx="838835" cy="1136650"/>
            <wp:effectExtent l="0" t="0" r="0" b="0"/>
            <wp:docPr id="210" name="IM 210"/>
            <wp:cNvGraphicFramePr/>
            <a:graphic xmlns:a="http://schemas.openxmlformats.org/drawingml/2006/main">
              <a:graphicData uri="http://schemas.openxmlformats.org/drawingml/2006/picture">
                <pic:pic xmlns:pic="http://schemas.openxmlformats.org/drawingml/2006/picture">
                  <pic:nvPicPr>
                    <pic:cNvPr id="210" name="IM 210"/>
                    <pic:cNvPicPr/>
                  </pic:nvPicPr>
                  <pic:blipFill>
                    <a:blip r:embed="rId236"/>
                    <a:stretch>
                      <a:fillRect/>
                    </a:stretch>
                  </pic:blipFill>
                  <pic:spPr>
                    <a:xfrm>
                      <a:off x="0" y="0"/>
                      <a:ext cx="839243" cy="1136788"/>
                    </a:xfrm>
                    <a:prstGeom prst="rect">
                      <a:avLst/>
                    </a:prstGeom>
                  </pic:spPr>
                </pic:pic>
              </a:graphicData>
            </a:graphic>
          </wp:inline>
        </w:drawing>
      </w:r>
    </w:p>
    <w:p w14:paraId="5E56E4F9">
      <w:pPr>
        <w:spacing w:before="130" w:line="178" w:lineRule="auto"/>
        <w:ind w:left="37" w:right="201" w:firstLine="429"/>
        <w:rPr>
          <w:rFonts w:ascii="PingFang SC" w:hAnsi="PingFang SC" w:eastAsia="PingFang SC" w:cs="PingFang SC"/>
          <w:sz w:val="21"/>
          <w:szCs w:val="21"/>
        </w:rPr>
      </w:pPr>
      <w:r>
        <w:rPr>
          <w:rFonts w:ascii="PingFang SC" w:hAnsi="PingFang SC" w:eastAsia="PingFang SC" w:cs="PingFang SC"/>
          <w:spacing w:val="-3"/>
          <w:sz w:val="21"/>
          <w:szCs w:val="21"/>
        </w:rPr>
        <w:t>患者眼睛疼的时候可以放一些故事或音乐，让患者躺下休息。突</w:t>
      </w:r>
      <w:r>
        <w:rPr>
          <w:rFonts w:ascii="PingFang SC" w:hAnsi="PingFang SC" w:eastAsia="PingFang SC" w:cs="PingFang SC"/>
          <w:spacing w:val="3"/>
          <w:sz w:val="21"/>
          <w:szCs w:val="21"/>
        </w:rPr>
        <w:t xml:space="preserve">  </w:t>
      </w:r>
      <w:r>
        <w:rPr>
          <w:rFonts w:ascii="PingFang SC" w:hAnsi="PingFang SC" w:eastAsia="PingFang SC" w:cs="PingFang SC"/>
          <w:sz w:val="21"/>
          <w:szCs w:val="21"/>
        </w:rPr>
        <w:t>然不能看东西，患者可能会非常焦虑。看护人员要注意</w:t>
      </w:r>
      <w:r>
        <w:rPr>
          <w:rFonts w:ascii="PingFang SC" w:hAnsi="PingFang SC" w:eastAsia="PingFang SC" w:cs="PingFang SC"/>
          <w:spacing w:val="-1"/>
          <w:sz w:val="21"/>
          <w:szCs w:val="21"/>
        </w:rPr>
        <w:t>患者的情绪。</w:t>
      </w:r>
    </w:p>
    <w:p w14:paraId="2A7601B9">
      <w:pPr>
        <w:spacing w:before="151" w:line="191" w:lineRule="auto"/>
        <w:ind w:left="49"/>
        <w:outlineLvl w:val="1"/>
        <w:rPr>
          <w:rFonts w:ascii="PingFang SC" w:hAnsi="PingFang SC" w:eastAsia="PingFang SC" w:cs="PingFang SC"/>
          <w:sz w:val="32"/>
          <w:szCs w:val="32"/>
        </w:rPr>
      </w:pPr>
      <w:bookmarkStart w:id="143" w:name="bookmark75"/>
      <w:bookmarkEnd w:id="143"/>
      <w:bookmarkStart w:id="144" w:name="_Toc1348121065"/>
      <w:r>
        <w:rPr>
          <w:rFonts w:ascii="PingFang SC" w:hAnsi="PingFang SC" w:eastAsia="PingFang SC" w:cs="PingFang SC"/>
          <w:b/>
          <w:bCs/>
          <w:spacing w:val="-7"/>
          <w:sz w:val="32"/>
          <w:szCs w:val="32"/>
        </w:rPr>
        <w:t>7.2</w:t>
      </w:r>
      <w:r>
        <w:rPr>
          <w:rFonts w:ascii="PingFang SC" w:hAnsi="PingFang SC" w:eastAsia="PingFang SC" w:cs="PingFang SC"/>
          <w:spacing w:val="47"/>
          <w:sz w:val="32"/>
          <w:szCs w:val="32"/>
        </w:rPr>
        <w:t xml:space="preserve"> </w:t>
      </w:r>
      <w:r>
        <w:rPr>
          <w:rFonts w:ascii="PingFang SC" w:hAnsi="PingFang SC" w:eastAsia="PingFang SC" w:cs="PingFang SC"/>
          <w:b/>
          <w:bCs/>
          <w:spacing w:val="-7"/>
          <w:sz w:val="32"/>
          <w:szCs w:val="32"/>
        </w:rPr>
        <w:t>口腔</w:t>
      </w:r>
      <w:bookmarkEnd w:id="144"/>
    </w:p>
    <w:p w14:paraId="61989541">
      <w:pPr>
        <w:spacing w:before="3" w:line="174" w:lineRule="auto"/>
        <w:ind w:left="37" w:right="216" w:firstLine="423"/>
        <w:jc w:val="both"/>
        <w:rPr>
          <w:rFonts w:ascii="PingFang SC" w:hAnsi="PingFang SC" w:eastAsia="PingFang SC" w:cs="PingFang SC"/>
          <w:sz w:val="21"/>
          <w:szCs w:val="21"/>
        </w:rPr>
      </w:pPr>
      <w:r>
        <w:rPr>
          <w:rFonts w:ascii="PingFang SC" w:hAnsi="PingFang SC" w:eastAsia="PingFang SC" w:cs="PingFang SC"/>
          <w:spacing w:val="-3"/>
          <w:sz w:val="21"/>
          <w:szCs w:val="21"/>
        </w:rPr>
        <w:t>有些交界型 EB</w:t>
      </w:r>
      <w:r>
        <w:rPr>
          <w:rFonts w:ascii="PingFang SC" w:hAnsi="PingFang SC" w:eastAsia="PingFang SC" w:cs="PingFang SC"/>
          <w:spacing w:val="18"/>
          <w:sz w:val="21"/>
          <w:szCs w:val="21"/>
        </w:rPr>
        <w:t xml:space="preserve"> </w:t>
      </w:r>
      <w:r>
        <w:rPr>
          <w:rFonts w:ascii="PingFang SC" w:hAnsi="PingFang SC" w:eastAsia="PingFang SC" w:cs="PingFang SC"/>
          <w:spacing w:val="-3"/>
          <w:sz w:val="21"/>
          <w:szCs w:val="21"/>
        </w:rPr>
        <w:t>患者的牙齿长出来就有缺陷，釉质</w:t>
      </w:r>
      <w:r>
        <w:rPr>
          <w:rFonts w:ascii="PingFang SC" w:hAnsi="PingFang SC" w:eastAsia="PingFang SC" w:cs="PingFang SC"/>
          <w:spacing w:val="-4"/>
          <w:sz w:val="21"/>
          <w:szCs w:val="21"/>
        </w:rPr>
        <w:t>发育不良。其</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他亚型的患者，新长出来的牙齿多数是正常的。但较严重的 EB</w:t>
      </w:r>
      <w:r>
        <w:rPr>
          <w:rFonts w:ascii="PingFang SC" w:hAnsi="PingFang SC" w:eastAsia="PingFang SC" w:cs="PingFang SC"/>
          <w:spacing w:val="26"/>
          <w:sz w:val="21"/>
          <w:szCs w:val="21"/>
        </w:rPr>
        <w:t xml:space="preserve"> </w:t>
      </w:r>
      <w:r>
        <w:rPr>
          <w:rFonts w:ascii="PingFang SC" w:hAnsi="PingFang SC" w:eastAsia="PingFang SC" w:cs="PingFang SC"/>
          <w:spacing w:val="-3"/>
          <w:sz w:val="21"/>
          <w:szCs w:val="21"/>
        </w:rPr>
        <w:t>患者</w:t>
      </w:r>
      <w:r>
        <w:rPr>
          <w:rFonts w:ascii="PingFang SC" w:hAnsi="PingFang SC" w:eastAsia="PingFang SC" w:cs="PingFang SC"/>
          <w:sz w:val="21"/>
          <w:szCs w:val="21"/>
        </w:rPr>
        <w:t xml:space="preserve">  </w:t>
      </w:r>
      <w:r>
        <w:rPr>
          <w:rFonts w:ascii="PingFang SC" w:hAnsi="PingFang SC" w:eastAsia="PingFang SC" w:cs="PingFang SC"/>
          <w:spacing w:val="-1"/>
          <w:sz w:val="21"/>
          <w:szCs w:val="21"/>
        </w:rPr>
        <w:t>口腔里经常有溃疡，有些患者嘴张不大，有些患者舌头和下颌粘连，</w:t>
      </w:r>
      <w:r>
        <w:rPr>
          <w:rFonts w:ascii="PingFang SC" w:hAnsi="PingFang SC" w:eastAsia="PingFang SC" w:cs="PingFang SC"/>
          <w:spacing w:val="10"/>
          <w:sz w:val="21"/>
          <w:szCs w:val="21"/>
        </w:rPr>
        <w:t xml:space="preserve"> </w:t>
      </w:r>
      <w:r>
        <w:rPr>
          <w:rFonts w:ascii="PingFang SC" w:hAnsi="PingFang SC" w:eastAsia="PingFang SC" w:cs="PingFang SC"/>
          <w:spacing w:val="-3"/>
          <w:sz w:val="21"/>
          <w:szCs w:val="21"/>
        </w:rPr>
        <w:t>这些都导致 EB</w:t>
      </w:r>
      <w:r>
        <w:rPr>
          <w:rFonts w:ascii="PingFang SC" w:hAnsi="PingFang SC" w:eastAsia="PingFang SC" w:cs="PingFang SC"/>
          <w:spacing w:val="25"/>
          <w:sz w:val="21"/>
          <w:szCs w:val="21"/>
        </w:rPr>
        <w:t xml:space="preserve"> </w:t>
      </w:r>
      <w:r>
        <w:rPr>
          <w:rFonts w:ascii="PingFang SC" w:hAnsi="PingFang SC" w:eastAsia="PingFang SC" w:cs="PingFang SC"/>
          <w:spacing w:val="-3"/>
          <w:sz w:val="21"/>
          <w:szCs w:val="21"/>
        </w:rPr>
        <w:t>患者刷牙困难。由于长期刷牙不彻底，较严重的大疱</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性表皮松解症患者很容易患龋齿。</w:t>
      </w:r>
    </w:p>
    <w:p w14:paraId="0C5BB2F5">
      <w:pPr>
        <w:spacing w:before="32" w:line="178" w:lineRule="auto"/>
        <w:ind w:left="43" w:firstLine="439"/>
        <w:rPr>
          <w:rFonts w:ascii="PingFang SC" w:hAnsi="PingFang SC" w:eastAsia="PingFang SC" w:cs="PingFang SC"/>
          <w:sz w:val="21"/>
          <w:szCs w:val="21"/>
        </w:rPr>
      </w:pPr>
      <w:r>
        <w:rPr>
          <w:rFonts w:ascii="PingFang SC" w:hAnsi="PingFang SC" w:eastAsia="PingFang SC" w:cs="PingFang SC"/>
          <w:spacing w:val="-2"/>
          <w:sz w:val="21"/>
          <w:szCs w:val="21"/>
        </w:rPr>
        <w:t>比较严重的 EB 患者要积极地预防小口畸形，</w:t>
      </w:r>
      <w:r>
        <w:rPr>
          <w:rFonts w:ascii="PingFang SC" w:hAnsi="PingFang SC" w:eastAsia="PingFang SC" w:cs="PingFang SC"/>
          <w:spacing w:val="-3"/>
          <w:sz w:val="21"/>
          <w:szCs w:val="21"/>
        </w:rPr>
        <w:t>可以经常练习发“一</w:t>
      </w:r>
      <w:r>
        <w:rPr>
          <w:rFonts w:ascii="PingFang SC" w:hAnsi="PingFang SC" w:eastAsia="PingFang SC" w:cs="PingFang SC"/>
          <w:spacing w:val="-47"/>
          <w:sz w:val="21"/>
          <w:szCs w:val="21"/>
        </w:rPr>
        <w:t xml:space="preserve"> </w:t>
      </w:r>
      <w:r>
        <w:rPr>
          <w:rFonts w:ascii="PingFang SC" w:hAnsi="PingFang SC" w:eastAsia="PingFang SC" w:cs="PingFang SC"/>
          <w:spacing w:val="-3"/>
          <w:sz w:val="21"/>
          <w:szCs w:val="21"/>
        </w:rPr>
        <w:t>”</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（嘴角往两边拉</w:t>
      </w:r>
      <w:r>
        <w:rPr>
          <w:rFonts w:ascii="PingFang SC" w:hAnsi="PingFang SC" w:eastAsia="PingFang SC" w:cs="PingFang SC"/>
          <w:spacing w:val="-17"/>
          <w:sz w:val="21"/>
          <w:szCs w:val="21"/>
        </w:rPr>
        <w:t>），</w:t>
      </w:r>
      <w:r>
        <w:rPr>
          <w:rFonts w:ascii="PingFang SC" w:hAnsi="PingFang SC" w:eastAsia="PingFang SC" w:cs="PingFang SC"/>
          <w:spacing w:val="-3"/>
          <w:sz w:val="21"/>
          <w:szCs w:val="21"/>
        </w:rPr>
        <w:t>和“啊”（嘴张大）</w:t>
      </w:r>
      <w:r>
        <w:rPr>
          <w:rFonts w:ascii="PingFang SC" w:hAnsi="PingFang SC" w:eastAsia="PingFang SC" w:cs="PingFang SC"/>
          <w:spacing w:val="-19"/>
          <w:sz w:val="21"/>
          <w:szCs w:val="21"/>
        </w:rPr>
        <w:t xml:space="preserve"> </w:t>
      </w:r>
      <w:r>
        <w:rPr>
          <w:rFonts w:ascii="PingFang SC" w:hAnsi="PingFang SC" w:eastAsia="PingFang SC" w:cs="PingFang SC"/>
          <w:spacing w:val="-3"/>
          <w:sz w:val="21"/>
          <w:szCs w:val="21"/>
        </w:rPr>
        <w:t>的音。</w:t>
      </w:r>
    </w:p>
    <w:p w14:paraId="3EE2868C">
      <w:pPr>
        <w:spacing w:line="178" w:lineRule="auto"/>
        <w:rPr>
          <w:rFonts w:ascii="PingFang SC" w:hAnsi="PingFang SC" w:eastAsia="PingFang SC" w:cs="PingFang SC"/>
          <w:sz w:val="21"/>
          <w:szCs w:val="21"/>
        </w:rPr>
        <w:sectPr>
          <w:headerReference r:id="rId100" w:type="default"/>
          <w:footerReference r:id="rId101" w:type="default"/>
          <w:pgSz w:w="8391" w:h="11909"/>
          <w:pgMar w:top="883" w:right="803" w:bottom="937" w:left="1051" w:header="869" w:footer="716" w:gutter="0"/>
          <w:cols w:space="720" w:num="1"/>
        </w:sectPr>
      </w:pPr>
    </w:p>
    <w:p w14:paraId="3AF98797">
      <w:pPr>
        <w:pStyle w:val="2"/>
        <w:spacing w:line="320" w:lineRule="auto"/>
      </w:pPr>
    </w:p>
    <w:p w14:paraId="5AB49807">
      <w:pPr>
        <w:spacing w:before="95" w:line="176" w:lineRule="auto"/>
        <w:ind w:left="37" w:right="53" w:firstLine="430"/>
        <w:jc w:val="both"/>
        <w:rPr>
          <w:rFonts w:ascii="PingFang SC" w:hAnsi="PingFang SC" w:eastAsia="PingFang SC" w:cs="PingFang SC"/>
          <w:sz w:val="21"/>
          <w:szCs w:val="21"/>
        </w:rPr>
      </w:pPr>
      <w:r>
        <w:rPr>
          <w:rFonts w:ascii="PingFang SC" w:hAnsi="PingFang SC" w:eastAsia="PingFang SC" w:cs="PingFang SC"/>
          <w:spacing w:val="-3"/>
          <w:sz w:val="21"/>
          <w:szCs w:val="21"/>
        </w:rPr>
        <w:t>患者有龋齿之后，对食物的咀嚼就不充分。为了避免较大的食物</w:t>
      </w:r>
      <w:r>
        <w:rPr>
          <w:rFonts w:ascii="PingFang SC" w:hAnsi="PingFang SC" w:eastAsia="PingFang SC" w:cs="PingFang SC"/>
          <w:spacing w:val="4"/>
          <w:sz w:val="21"/>
          <w:szCs w:val="21"/>
        </w:rPr>
        <w:t xml:space="preserve"> </w:t>
      </w:r>
      <w:r>
        <w:rPr>
          <w:rFonts w:ascii="PingFang SC" w:hAnsi="PingFang SC" w:eastAsia="PingFang SC" w:cs="PingFang SC"/>
          <w:spacing w:val="-3"/>
          <w:sz w:val="21"/>
          <w:szCs w:val="21"/>
        </w:rPr>
        <w:t>块儿卡住喉咙，有些患者只吃软的食物，有些甚至食量减少。而进食</w:t>
      </w:r>
      <w:r>
        <w:rPr>
          <w:rFonts w:ascii="PingFang SC" w:hAnsi="PingFang SC" w:eastAsia="PingFang SC" w:cs="PingFang SC"/>
          <w:spacing w:val="15"/>
          <w:sz w:val="21"/>
          <w:szCs w:val="21"/>
        </w:rPr>
        <w:t xml:space="preserve"> </w:t>
      </w:r>
      <w:r>
        <w:rPr>
          <w:rFonts w:ascii="PingFang SC" w:hAnsi="PingFang SC" w:eastAsia="PingFang SC" w:cs="PingFang SC"/>
          <w:spacing w:val="-3"/>
          <w:sz w:val="21"/>
          <w:szCs w:val="21"/>
        </w:rPr>
        <w:t>不足，导致患者的营养不良，发育迟缓。所以尽量维持口腔卫生，能</w:t>
      </w:r>
      <w:r>
        <w:rPr>
          <w:rFonts w:ascii="PingFang SC" w:hAnsi="PingFang SC" w:eastAsia="PingFang SC" w:cs="PingFang SC"/>
          <w:spacing w:val="15"/>
          <w:sz w:val="21"/>
          <w:szCs w:val="21"/>
        </w:rPr>
        <w:t xml:space="preserve"> </w:t>
      </w:r>
      <w:r>
        <w:rPr>
          <w:rFonts w:ascii="PingFang SC" w:hAnsi="PingFang SC" w:eastAsia="PingFang SC" w:cs="PingFang SC"/>
          <w:spacing w:val="-2"/>
          <w:sz w:val="21"/>
          <w:szCs w:val="21"/>
        </w:rPr>
        <w:t>促使患者保持良好的整体身体状况。</w:t>
      </w:r>
    </w:p>
    <w:p w14:paraId="7B182475">
      <w:pPr>
        <w:spacing w:before="31" w:line="176" w:lineRule="auto"/>
        <w:ind w:left="37" w:right="53" w:firstLine="423"/>
        <w:jc w:val="both"/>
        <w:rPr>
          <w:rFonts w:ascii="PingFang SC" w:hAnsi="PingFang SC" w:eastAsia="PingFang SC" w:cs="PingFang SC"/>
          <w:sz w:val="21"/>
          <w:szCs w:val="21"/>
        </w:rPr>
      </w:pPr>
      <w:r>
        <w:rPr>
          <w:rFonts w:ascii="PingFang SC" w:hAnsi="PingFang SC" w:eastAsia="PingFang SC" w:cs="PingFang SC"/>
          <w:spacing w:val="-3"/>
          <w:sz w:val="21"/>
          <w:szCs w:val="21"/>
        </w:rPr>
        <w:t>保持口腔卫生最好的办法是坚持刷牙，尽早开始刷牙。当刷牙有</w:t>
      </w:r>
      <w:r>
        <w:rPr>
          <w:rFonts w:ascii="PingFang SC" w:hAnsi="PingFang SC" w:eastAsia="PingFang SC" w:cs="PingFang SC"/>
          <w:spacing w:val="11"/>
          <w:sz w:val="21"/>
          <w:szCs w:val="21"/>
        </w:rPr>
        <w:t xml:space="preserve"> </w:t>
      </w:r>
      <w:r>
        <w:rPr>
          <w:rFonts w:ascii="PingFang SC" w:hAnsi="PingFang SC" w:eastAsia="PingFang SC" w:cs="PingFang SC"/>
          <w:spacing w:val="-3"/>
          <w:sz w:val="21"/>
          <w:szCs w:val="21"/>
        </w:rPr>
        <w:t>困难的时候，可以尝试用漱口水。普通漱口水非常刺激，如果 EB</w:t>
      </w:r>
      <w:r>
        <w:rPr>
          <w:rFonts w:ascii="PingFang SC" w:hAnsi="PingFang SC" w:eastAsia="PingFang SC" w:cs="PingFang SC"/>
          <w:spacing w:val="26"/>
          <w:sz w:val="21"/>
          <w:szCs w:val="21"/>
        </w:rPr>
        <w:t xml:space="preserve"> </w:t>
      </w:r>
      <w:r>
        <w:rPr>
          <w:rFonts w:ascii="PingFang SC" w:hAnsi="PingFang SC" w:eastAsia="PingFang SC" w:cs="PingFang SC"/>
          <w:spacing w:val="-3"/>
          <w:sz w:val="21"/>
          <w:szCs w:val="21"/>
        </w:rPr>
        <w:t>患</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者无法承受，可以考虑用洗必泰漱口液。如果不能使用漱口水，至少</w:t>
      </w:r>
      <w:r>
        <w:rPr>
          <w:rFonts w:ascii="PingFang SC" w:hAnsi="PingFang SC" w:eastAsia="PingFang SC" w:cs="PingFang SC"/>
          <w:spacing w:val="17"/>
          <w:sz w:val="21"/>
          <w:szCs w:val="21"/>
        </w:rPr>
        <w:t xml:space="preserve"> </w:t>
      </w:r>
      <w:r>
        <w:rPr>
          <w:rFonts w:ascii="PingFang SC" w:hAnsi="PingFang SC" w:eastAsia="PingFang SC" w:cs="PingFang SC"/>
          <w:spacing w:val="-1"/>
          <w:sz w:val="21"/>
          <w:szCs w:val="21"/>
        </w:rPr>
        <w:t>应该吃过东西以后用生理盐水或清水漱口。</w:t>
      </w:r>
    </w:p>
    <w:p w14:paraId="0AD4FFB3">
      <w:pPr>
        <w:spacing w:before="33" w:line="176" w:lineRule="auto"/>
        <w:ind w:left="38" w:right="53" w:firstLine="420"/>
        <w:rPr>
          <w:rFonts w:ascii="PingFang SC" w:hAnsi="PingFang SC" w:eastAsia="PingFang SC" w:cs="PingFang SC"/>
          <w:sz w:val="21"/>
          <w:szCs w:val="21"/>
        </w:rPr>
      </w:pPr>
      <w:r>
        <w:rPr>
          <w:rFonts w:ascii="PingFang SC" w:hAnsi="PingFang SC" w:eastAsia="PingFang SC" w:cs="PingFang SC"/>
          <w:spacing w:val="-3"/>
          <w:sz w:val="21"/>
          <w:szCs w:val="21"/>
        </w:rPr>
        <w:t>选牙刷要找头小的，毛要软。如果嫌毛硬，可以在使用前用热水</w:t>
      </w:r>
      <w:r>
        <w:rPr>
          <w:rFonts w:ascii="PingFang SC" w:hAnsi="PingFang SC" w:eastAsia="PingFang SC" w:cs="PingFang SC"/>
          <w:spacing w:val="12"/>
          <w:sz w:val="21"/>
          <w:szCs w:val="21"/>
        </w:rPr>
        <w:t xml:space="preserve"> </w:t>
      </w:r>
      <w:r>
        <w:rPr>
          <w:rFonts w:ascii="PingFang SC" w:hAnsi="PingFang SC" w:eastAsia="PingFang SC" w:cs="PingFang SC"/>
          <w:spacing w:val="-1"/>
          <w:sz w:val="21"/>
          <w:szCs w:val="21"/>
        </w:rPr>
        <w:t>泡一下。</w:t>
      </w:r>
      <w:r>
        <w:rPr>
          <w:rFonts w:ascii="PingFang SC" w:hAnsi="PingFang SC" w:eastAsia="PingFang SC" w:cs="PingFang SC"/>
          <w:spacing w:val="-45"/>
          <w:sz w:val="21"/>
          <w:szCs w:val="21"/>
        </w:rPr>
        <w:t xml:space="preserve"> </w:t>
      </w:r>
      <w:r>
        <w:rPr>
          <w:rFonts w:ascii="PingFang SC" w:hAnsi="PingFang SC" w:eastAsia="PingFang SC" w:cs="PingFang SC"/>
          <w:spacing w:val="-1"/>
          <w:sz w:val="21"/>
          <w:szCs w:val="21"/>
        </w:rPr>
        <w:t>下图左侧是普通的小头牙刷，右侧是单束软毛小头牙刷。</w:t>
      </w:r>
    </w:p>
    <w:p w14:paraId="1FE15C66">
      <w:pPr>
        <w:spacing w:before="16" w:line="2266" w:lineRule="exact"/>
        <w:ind w:firstLine="65"/>
      </w:pPr>
      <w:r>
        <w:rPr>
          <w:position w:val="-45"/>
        </w:rPr>
        <w:drawing>
          <wp:inline distT="0" distB="0" distL="0" distR="0">
            <wp:extent cx="3909695" cy="1438275"/>
            <wp:effectExtent l="0" t="0" r="0" b="0"/>
            <wp:docPr id="212" name="IM 212"/>
            <wp:cNvGraphicFramePr/>
            <a:graphic xmlns:a="http://schemas.openxmlformats.org/drawingml/2006/main">
              <a:graphicData uri="http://schemas.openxmlformats.org/drawingml/2006/picture">
                <pic:pic xmlns:pic="http://schemas.openxmlformats.org/drawingml/2006/picture">
                  <pic:nvPicPr>
                    <pic:cNvPr id="212" name="IM 212"/>
                    <pic:cNvPicPr/>
                  </pic:nvPicPr>
                  <pic:blipFill>
                    <a:blip r:embed="rId237"/>
                    <a:stretch>
                      <a:fillRect/>
                    </a:stretch>
                  </pic:blipFill>
                  <pic:spPr>
                    <a:xfrm>
                      <a:off x="0" y="0"/>
                      <a:ext cx="3909695" cy="1438783"/>
                    </a:xfrm>
                    <a:prstGeom prst="rect">
                      <a:avLst/>
                    </a:prstGeom>
                  </pic:spPr>
                </pic:pic>
              </a:graphicData>
            </a:graphic>
          </wp:inline>
        </w:drawing>
      </w:r>
    </w:p>
    <w:p w14:paraId="247D73D5">
      <w:pPr>
        <w:spacing w:before="91" w:line="181" w:lineRule="auto"/>
        <w:ind w:left="37" w:right="53" w:firstLine="424"/>
        <w:rPr>
          <w:rFonts w:ascii="PingFang SC" w:hAnsi="PingFang SC" w:eastAsia="PingFang SC" w:cs="PingFang SC"/>
          <w:sz w:val="21"/>
          <w:szCs w:val="21"/>
        </w:rPr>
      </w:pPr>
      <w:r>
        <w:rPr>
          <w:rFonts w:ascii="PingFang SC" w:hAnsi="PingFang SC" w:eastAsia="PingFang SC" w:cs="PingFang SC"/>
          <w:spacing w:val="-3"/>
          <w:sz w:val="21"/>
          <w:szCs w:val="21"/>
        </w:rPr>
        <w:t>为了进一步保护牙齿，可以考虑使用含氟的牙膏，或在牙齿上涂</w:t>
      </w:r>
      <w:r>
        <w:rPr>
          <w:rFonts w:ascii="PingFang SC" w:hAnsi="PingFang SC" w:eastAsia="PingFang SC" w:cs="PingFang SC"/>
          <w:spacing w:val="9"/>
          <w:sz w:val="21"/>
          <w:szCs w:val="21"/>
        </w:rPr>
        <w:t xml:space="preserve"> </w:t>
      </w:r>
      <w:r>
        <w:rPr>
          <w:rFonts w:ascii="PingFang SC" w:hAnsi="PingFang SC" w:eastAsia="PingFang SC" w:cs="PingFang SC"/>
          <w:spacing w:val="-4"/>
          <w:sz w:val="21"/>
          <w:szCs w:val="21"/>
        </w:rPr>
        <w:t>氟保护膜。</w:t>
      </w:r>
    </w:p>
    <w:p w14:paraId="48C4EBF4">
      <w:pPr>
        <w:spacing w:before="32" w:line="175" w:lineRule="auto"/>
        <w:ind w:left="37" w:firstLine="420"/>
        <w:rPr>
          <w:rFonts w:ascii="PingFang SC" w:hAnsi="PingFang SC" w:eastAsia="PingFang SC" w:cs="PingFang SC"/>
          <w:sz w:val="21"/>
          <w:szCs w:val="21"/>
        </w:rPr>
      </w:pPr>
      <w:r>
        <w:rPr>
          <w:rFonts w:ascii="PingFang SC" w:hAnsi="PingFang SC" w:eastAsia="PingFang SC" w:cs="PingFang SC"/>
          <w:spacing w:val="-1"/>
          <w:sz w:val="21"/>
          <w:szCs w:val="21"/>
        </w:rPr>
        <w:t>但有时候疾病的影响靠人力无法完全改变，即使很细心地保护，</w:t>
      </w:r>
      <w:r>
        <w:rPr>
          <w:rFonts w:ascii="PingFang SC" w:hAnsi="PingFang SC" w:eastAsia="PingFang SC" w:cs="PingFang SC"/>
          <w:spacing w:val="10"/>
          <w:sz w:val="21"/>
          <w:szCs w:val="21"/>
        </w:rPr>
        <w:t xml:space="preserve"> </w:t>
      </w:r>
      <w:r>
        <w:rPr>
          <w:rFonts w:ascii="PingFang SC" w:hAnsi="PingFang SC" w:eastAsia="PingFang SC" w:cs="PingFang SC"/>
          <w:spacing w:val="-3"/>
          <w:sz w:val="21"/>
          <w:szCs w:val="21"/>
        </w:rPr>
        <w:t>有些患者的牙齿还是会坏。部分牙齿龋齿严重或脱落的时候，可以补</w:t>
      </w:r>
      <w:r>
        <w:rPr>
          <w:rFonts w:ascii="PingFang SC" w:hAnsi="PingFang SC" w:eastAsia="PingFang SC" w:cs="PingFang SC"/>
          <w:spacing w:val="9"/>
          <w:sz w:val="21"/>
          <w:szCs w:val="21"/>
        </w:rPr>
        <w:t xml:space="preserve">  </w:t>
      </w:r>
      <w:r>
        <w:rPr>
          <w:rFonts w:ascii="PingFang SC" w:hAnsi="PingFang SC" w:eastAsia="PingFang SC" w:cs="PingFang SC"/>
          <w:spacing w:val="-2"/>
          <w:sz w:val="21"/>
          <w:szCs w:val="21"/>
        </w:rPr>
        <w:t>牙。再严重的，可以考虑种牙。当然一般的牙科医生对 EB 不</w:t>
      </w:r>
      <w:r>
        <w:rPr>
          <w:rFonts w:ascii="PingFang SC" w:hAnsi="PingFang SC" w:eastAsia="PingFang SC" w:cs="PingFang SC"/>
          <w:spacing w:val="-3"/>
          <w:sz w:val="21"/>
          <w:szCs w:val="21"/>
        </w:rPr>
        <w:t>了解，</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不敢做这些手术，同时不了解 EB</w:t>
      </w:r>
      <w:r>
        <w:rPr>
          <w:rFonts w:ascii="PingFang SC" w:hAnsi="PingFang SC" w:eastAsia="PingFang SC" w:cs="PingFang SC"/>
          <w:spacing w:val="28"/>
          <w:w w:val="101"/>
          <w:sz w:val="21"/>
          <w:szCs w:val="21"/>
        </w:rPr>
        <w:t xml:space="preserve"> </w:t>
      </w:r>
      <w:r>
        <w:rPr>
          <w:rFonts w:ascii="PingFang SC" w:hAnsi="PingFang SC" w:eastAsia="PingFang SC" w:cs="PingFang SC"/>
          <w:spacing w:val="-3"/>
          <w:sz w:val="21"/>
          <w:szCs w:val="21"/>
        </w:rPr>
        <w:t>的医生做手术也可能给</w:t>
      </w:r>
      <w:r>
        <w:rPr>
          <w:rFonts w:ascii="PingFang SC" w:hAnsi="PingFang SC" w:eastAsia="PingFang SC" w:cs="PingFang SC"/>
          <w:spacing w:val="-4"/>
          <w:sz w:val="21"/>
          <w:szCs w:val="21"/>
        </w:rPr>
        <w:t>患者带来不</w:t>
      </w:r>
      <w:r>
        <w:rPr>
          <w:rFonts w:ascii="PingFang SC" w:hAnsi="PingFang SC" w:eastAsia="PingFang SC" w:cs="PingFang SC"/>
          <w:sz w:val="21"/>
          <w:szCs w:val="21"/>
        </w:rPr>
        <w:t xml:space="preserve">  </w:t>
      </w:r>
      <w:r>
        <w:rPr>
          <w:rFonts w:ascii="PingFang SC" w:hAnsi="PingFang SC" w:eastAsia="PingFang SC" w:cs="PingFang SC"/>
          <w:spacing w:val="-1"/>
          <w:sz w:val="21"/>
          <w:szCs w:val="21"/>
        </w:rPr>
        <w:t>必要的伤害。所以最好能平时先与医生保持联系。</w:t>
      </w:r>
    </w:p>
    <w:p w14:paraId="18E4585A">
      <w:pPr>
        <w:spacing w:before="25" w:line="174" w:lineRule="auto"/>
        <w:ind w:left="37" w:right="52" w:firstLine="426"/>
        <w:rPr>
          <w:rFonts w:ascii="PingFang SC" w:hAnsi="PingFang SC" w:eastAsia="PingFang SC" w:cs="PingFang SC"/>
          <w:sz w:val="21"/>
          <w:szCs w:val="21"/>
        </w:rPr>
      </w:pPr>
      <w:r>
        <w:rPr>
          <w:rFonts w:ascii="PingFang SC" w:hAnsi="PingFang SC" w:eastAsia="PingFang SC" w:cs="PingFang SC"/>
          <w:spacing w:val="-2"/>
          <w:sz w:val="21"/>
          <w:szCs w:val="21"/>
        </w:rPr>
        <w:t>一些 EB 患者除了牙齿问题之外，还可</w:t>
      </w:r>
      <w:r>
        <w:rPr>
          <w:rFonts w:ascii="PingFang SC" w:hAnsi="PingFang SC" w:eastAsia="PingFang SC" w:cs="PingFang SC"/>
          <w:spacing w:val="-3"/>
          <w:sz w:val="21"/>
          <w:szCs w:val="21"/>
        </w:rPr>
        <w:t>能因为口腔里面的溃疡在</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吃饭时疼痛而影响进食。如果有这种情况，请考虑尽量给患者吃凉的</w:t>
      </w:r>
      <w:r>
        <w:rPr>
          <w:rFonts w:ascii="PingFang SC" w:hAnsi="PingFang SC" w:eastAsia="PingFang SC" w:cs="PingFang SC"/>
          <w:spacing w:val="15"/>
          <w:sz w:val="21"/>
          <w:szCs w:val="21"/>
        </w:rPr>
        <w:t xml:space="preserve"> </w:t>
      </w:r>
      <w:r>
        <w:rPr>
          <w:rFonts w:ascii="PingFang SC" w:hAnsi="PingFang SC" w:eastAsia="PingFang SC" w:cs="PingFang SC"/>
          <w:spacing w:val="-3"/>
          <w:sz w:val="21"/>
          <w:szCs w:val="21"/>
        </w:rPr>
        <w:t>食物，因为过热会加重疼痛的感觉。只要患者喜欢，可以吃冰淇淋等</w:t>
      </w:r>
      <w:r>
        <w:rPr>
          <w:rFonts w:ascii="PingFang SC" w:hAnsi="PingFang SC" w:eastAsia="PingFang SC" w:cs="PingFang SC"/>
          <w:spacing w:val="18"/>
          <w:sz w:val="21"/>
          <w:szCs w:val="21"/>
        </w:rPr>
        <w:t xml:space="preserve"> </w:t>
      </w:r>
      <w:r>
        <w:rPr>
          <w:rFonts w:ascii="PingFang SC" w:hAnsi="PingFang SC" w:eastAsia="PingFang SC" w:cs="PingFang SC"/>
          <w:spacing w:val="-3"/>
          <w:sz w:val="21"/>
          <w:szCs w:val="21"/>
        </w:rPr>
        <w:t>冷饮，但一定要注意食用后漱口，避免龋齿。疼痛过于严重无法进食</w:t>
      </w:r>
      <w:r>
        <w:rPr>
          <w:rFonts w:ascii="PingFang SC" w:hAnsi="PingFang SC" w:eastAsia="PingFang SC" w:cs="PingFang SC"/>
          <w:spacing w:val="18"/>
          <w:sz w:val="21"/>
          <w:szCs w:val="21"/>
        </w:rPr>
        <w:t xml:space="preserve"> </w:t>
      </w:r>
      <w:r>
        <w:rPr>
          <w:rFonts w:ascii="PingFang SC" w:hAnsi="PingFang SC" w:eastAsia="PingFang SC" w:cs="PingFang SC"/>
          <w:spacing w:val="-1"/>
          <w:sz w:val="21"/>
          <w:szCs w:val="21"/>
        </w:rPr>
        <w:t>的时候，饭前可以在口腔中涂抹止疼凝胶。</w:t>
      </w:r>
    </w:p>
    <w:p w14:paraId="77E6A4A4">
      <w:pPr>
        <w:spacing w:line="174" w:lineRule="auto"/>
        <w:rPr>
          <w:rFonts w:ascii="PingFang SC" w:hAnsi="PingFang SC" w:eastAsia="PingFang SC" w:cs="PingFang SC"/>
          <w:sz w:val="21"/>
          <w:szCs w:val="21"/>
        </w:rPr>
        <w:sectPr>
          <w:headerReference r:id="rId102" w:type="default"/>
          <w:footerReference r:id="rId103" w:type="default"/>
          <w:pgSz w:w="8391" w:h="11909"/>
          <w:pgMar w:top="883" w:right="1016" w:bottom="937" w:left="1051" w:header="869" w:footer="716" w:gutter="0"/>
          <w:cols w:space="720" w:num="1"/>
        </w:sectPr>
      </w:pPr>
    </w:p>
    <w:p w14:paraId="1F8C5317">
      <w:pPr>
        <w:pStyle w:val="2"/>
        <w:spacing w:line="286" w:lineRule="auto"/>
      </w:pPr>
    </w:p>
    <w:p w14:paraId="58EA9D72">
      <w:pPr>
        <w:spacing w:before="145" w:line="191" w:lineRule="auto"/>
        <w:ind w:left="49"/>
        <w:outlineLvl w:val="1"/>
        <w:rPr>
          <w:rFonts w:ascii="PingFang SC" w:hAnsi="PingFang SC" w:eastAsia="PingFang SC" w:cs="PingFang SC"/>
          <w:sz w:val="32"/>
          <w:szCs w:val="32"/>
        </w:rPr>
      </w:pPr>
      <w:bookmarkStart w:id="145" w:name="bookmark77"/>
      <w:bookmarkEnd w:id="145"/>
      <w:bookmarkStart w:id="146" w:name="_Toc1918263605"/>
      <w:r>
        <w:rPr>
          <w:rFonts w:ascii="PingFang SC" w:hAnsi="PingFang SC" w:eastAsia="PingFang SC" w:cs="PingFang SC"/>
          <w:b/>
          <w:bCs/>
          <w:spacing w:val="-2"/>
          <w:sz w:val="32"/>
          <w:szCs w:val="32"/>
        </w:rPr>
        <w:t>7.3</w:t>
      </w:r>
      <w:r>
        <w:rPr>
          <w:rFonts w:ascii="PingFang SC" w:hAnsi="PingFang SC" w:eastAsia="PingFang SC" w:cs="PingFang SC"/>
          <w:spacing w:val="-2"/>
          <w:sz w:val="32"/>
          <w:szCs w:val="32"/>
        </w:rPr>
        <w:t xml:space="preserve"> </w:t>
      </w:r>
      <w:r>
        <w:rPr>
          <w:rFonts w:ascii="PingFang SC" w:hAnsi="PingFang SC" w:eastAsia="PingFang SC" w:cs="PingFang SC"/>
          <w:b/>
          <w:bCs/>
          <w:spacing w:val="-2"/>
          <w:sz w:val="32"/>
          <w:szCs w:val="32"/>
        </w:rPr>
        <w:t>食道</w:t>
      </w:r>
      <w:bookmarkEnd w:id="146"/>
    </w:p>
    <w:p w14:paraId="3139436E">
      <w:pPr>
        <w:spacing w:before="1" w:line="175" w:lineRule="auto"/>
        <w:ind w:left="36" w:right="53" w:firstLine="423"/>
        <w:jc w:val="both"/>
        <w:rPr>
          <w:rFonts w:ascii="PingFang SC" w:hAnsi="PingFang SC" w:eastAsia="PingFang SC" w:cs="PingFang SC"/>
          <w:sz w:val="21"/>
          <w:szCs w:val="21"/>
        </w:rPr>
      </w:pPr>
      <w:r>
        <w:rPr>
          <w:rFonts w:ascii="PingFang SC" w:hAnsi="PingFang SC" w:eastAsia="PingFang SC" w:cs="PingFang SC"/>
          <w:spacing w:val="-3"/>
          <w:sz w:val="21"/>
          <w:szCs w:val="21"/>
        </w:rPr>
        <w:t>较严重的 EB</w:t>
      </w:r>
      <w:r>
        <w:rPr>
          <w:rFonts w:ascii="PingFang SC" w:hAnsi="PingFang SC" w:eastAsia="PingFang SC" w:cs="PingFang SC"/>
          <w:spacing w:val="19"/>
          <w:w w:val="101"/>
          <w:sz w:val="21"/>
          <w:szCs w:val="21"/>
        </w:rPr>
        <w:t xml:space="preserve"> </w:t>
      </w:r>
      <w:r>
        <w:rPr>
          <w:rFonts w:ascii="PingFang SC" w:hAnsi="PingFang SC" w:eastAsia="PingFang SC" w:cs="PingFang SC"/>
          <w:spacing w:val="-3"/>
          <w:sz w:val="21"/>
          <w:szCs w:val="21"/>
        </w:rPr>
        <w:t>患者会有明显的食道受累，表现为咀嚼不太碎的食</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物会卡在食道中。这些患者基于长期的经验吃饭时咀嚼非常细致，速</w:t>
      </w:r>
      <w:r>
        <w:rPr>
          <w:rFonts w:ascii="PingFang SC" w:hAnsi="PingFang SC" w:eastAsia="PingFang SC" w:cs="PingFang SC"/>
          <w:spacing w:val="16"/>
          <w:sz w:val="21"/>
          <w:szCs w:val="21"/>
        </w:rPr>
        <w:t xml:space="preserve"> </w:t>
      </w:r>
      <w:r>
        <w:rPr>
          <w:rFonts w:ascii="PingFang SC" w:hAnsi="PingFang SC" w:eastAsia="PingFang SC" w:cs="PingFang SC"/>
          <w:spacing w:val="-2"/>
          <w:sz w:val="21"/>
          <w:szCs w:val="21"/>
        </w:rPr>
        <w:t>度较慢，家属应该避免在他们吃饭的时候催促。</w:t>
      </w:r>
    </w:p>
    <w:p w14:paraId="2B3C834A">
      <w:pPr>
        <w:spacing w:before="37" w:line="175" w:lineRule="auto"/>
        <w:ind w:left="38" w:right="54" w:firstLine="421"/>
        <w:jc w:val="both"/>
        <w:rPr>
          <w:rFonts w:ascii="PingFang SC" w:hAnsi="PingFang SC" w:eastAsia="PingFang SC" w:cs="PingFang SC"/>
          <w:sz w:val="21"/>
          <w:szCs w:val="21"/>
        </w:rPr>
      </w:pPr>
      <w:r>
        <w:rPr>
          <w:rFonts w:ascii="PingFang SC" w:hAnsi="PingFang SC" w:eastAsia="PingFang SC" w:cs="PingFang SC"/>
          <w:spacing w:val="-3"/>
          <w:sz w:val="21"/>
          <w:szCs w:val="21"/>
        </w:rPr>
        <w:t>被咀嚼不充分的食物卡住的时候，大一些的患者能自己表达，小</w:t>
      </w:r>
      <w:r>
        <w:rPr>
          <w:rFonts w:ascii="PingFang SC" w:hAnsi="PingFang SC" w:eastAsia="PingFang SC" w:cs="PingFang SC"/>
          <w:spacing w:val="12"/>
          <w:sz w:val="21"/>
          <w:szCs w:val="21"/>
        </w:rPr>
        <w:t xml:space="preserve"> </w:t>
      </w:r>
      <w:r>
        <w:rPr>
          <w:rFonts w:ascii="PingFang SC" w:hAnsi="PingFang SC" w:eastAsia="PingFang SC" w:cs="PingFang SC"/>
          <w:spacing w:val="-3"/>
          <w:sz w:val="21"/>
          <w:szCs w:val="21"/>
        </w:rPr>
        <w:t>的患者说不出来，要靠家属仔细观察。一般发生的情况是患者的口水</w:t>
      </w:r>
      <w:r>
        <w:rPr>
          <w:rFonts w:ascii="PingFang SC" w:hAnsi="PingFang SC" w:eastAsia="PingFang SC" w:cs="PingFang SC"/>
          <w:spacing w:val="13"/>
          <w:sz w:val="21"/>
          <w:szCs w:val="21"/>
        </w:rPr>
        <w:t xml:space="preserve"> </w:t>
      </w:r>
      <w:r>
        <w:rPr>
          <w:rFonts w:ascii="PingFang SC" w:hAnsi="PingFang SC" w:eastAsia="PingFang SC" w:cs="PingFang SC"/>
          <w:spacing w:val="-3"/>
          <w:sz w:val="21"/>
          <w:szCs w:val="21"/>
        </w:rPr>
        <w:t>咽不下去，不停的吐口水。被卡住的时候要靠患者自己慢慢处理，或</w:t>
      </w:r>
      <w:r>
        <w:rPr>
          <w:rFonts w:ascii="PingFang SC" w:hAnsi="PingFang SC" w:eastAsia="PingFang SC" w:cs="PingFang SC"/>
          <w:spacing w:val="13"/>
          <w:sz w:val="21"/>
          <w:szCs w:val="21"/>
        </w:rPr>
        <w:t xml:space="preserve"> </w:t>
      </w:r>
      <w:r>
        <w:rPr>
          <w:rFonts w:ascii="PingFang SC" w:hAnsi="PingFang SC" w:eastAsia="PingFang SC" w:cs="PingFang SC"/>
          <w:spacing w:val="-2"/>
          <w:sz w:val="21"/>
          <w:szCs w:val="21"/>
        </w:rPr>
        <w:t>者吐出来，或者咽下去。</w:t>
      </w:r>
    </w:p>
    <w:p w14:paraId="2029DE29">
      <w:pPr>
        <w:spacing w:before="38" w:line="178" w:lineRule="auto"/>
        <w:ind w:left="34" w:right="51" w:firstLine="428"/>
        <w:rPr>
          <w:rFonts w:ascii="PingFang SC" w:hAnsi="PingFang SC" w:eastAsia="PingFang SC" w:cs="PingFang SC"/>
          <w:sz w:val="21"/>
          <w:szCs w:val="21"/>
        </w:rPr>
      </w:pPr>
      <w:r>
        <w:rPr>
          <w:rFonts w:ascii="PingFang SC" w:hAnsi="PingFang SC" w:eastAsia="PingFang SC" w:cs="PingFang SC"/>
          <w:spacing w:val="-3"/>
          <w:sz w:val="21"/>
          <w:szCs w:val="21"/>
        </w:rPr>
        <w:t>如果食道狭窄比较严重，可以考虑做食道扩张手术。建议去了解</w:t>
      </w:r>
      <w:r>
        <w:rPr>
          <w:rFonts w:ascii="PingFang SC" w:hAnsi="PingFang SC" w:eastAsia="PingFang SC" w:cs="PingFang SC"/>
          <w:spacing w:val="11"/>
          <w:sz w:val="21"/>
          <w:szCs w:val="21"/>
        </w:rPr>
        <w:t xml:space="preserve"> </w:t>
      </w:r>
      <w:r>
        <w:rPr>
          <w:rFonts w:ascii="PingFang SC" w:hAnsi="PingFang SC" w:eastAsia="PingFang SC" w:cs="PingFang SC"/>
          <w:spacing w:val="-7"/>
          <w:sz w:val="21"/>
          <w:szCs w:val="21"/>
        </w:rPr>
        <w:t>EB，有过手术经验的医院。</w:t>
      </w:r>
    </w:p>
    <w:p w14:paraId="2C493723">
      <w:pPr>
        <w:spacing w:before="40" w:line="174" w:lineRule="auto"/>
        <w:ind w:left="37" w:firstLine="424"/>
        <w:jc w:val="both"/>
        <w:rPr>
          <w:rFonts w:ascii="PingFang SC" w:hAnsi="PingFang SC" w:eastAsia="PingFang SC" w:cs="PingFang SC"/>
          <w:sz w:val="21"/>
          <w:szCs w:val="21"/>
        </w:rPr>
      </w:pPr>
      <w:r>
        <w:rPr>
          <w:rFonts w:ascii="PingFang SC" w:hAnsi="PingFang SC" w:eastAsia="PingFang SC" w:cs="PingFang SC"/>
          <w:spacing w:val="-3"/>
          <w:sz w:val="21"/>
          <w:szCs w:val="21"/>
        </w:rPr>
        <w:t>婴儿通常还不会发生食道狭窄，但有时候吐奶会带出血丝。这时</w:t>
      </w:r>
      <w:r>
        <w:rPr>
          <w:rFonts w:ascii="PingFang SC" w:hAnsi="PingFang SC" w:eastAsia="PingFang SC" w:cs="PingFang SC"/>
          <w:spacing w:val="4"/>
          <w:sz w:val="21"/>
          <w:szCs w:val="21"/>
        </w:rPr>
        <w:t xml:space="preserve">  </w:t>
      </w:r>
      <w:r>
        <w:rPr>
          <w:rFonts w:ascii="PingFang SC" w:hAnsi="PingFang SC" w:eastAsia="PingFang SC" w:cs="PingFang SC"/>
          <w:spacing w:val="-7"/>
          <w:sz w:val="21"/>
          <w:szCs w:val="21"/>
        </w:rPr>
        <w:t>候要再观察一下，有些少量的渗血可能与感冒有关</w:t>
      </w:r>
      <w:r>
        <w:rPr>
          <w:rFonts w:ascii="PingFang SC" w:hAnsi="PingFang SC" w:eastAsia="PingFang SC" w:cs="PingFang SC"/>
          <w:spacing w:val="-8"/>
          <w:sz w:val="21"/>
          <w:szCs w:val="21"/>
        </w:rPr>
        <w:t>。但如果出血量大，</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或在被食物卡住之后出血，就可能是食道破了或有水疱。在食道有伤</w:t>
      </w:r>
      <w:r>
        <w:rPr>
          <w:rFonts w:ascii="PingFang SC" w:hAnsi="PingFang SC" w:eastAsia="PingFang SC" w:cs="PingFang SC"/>
          <w:spacing w:val="7"/>
          <w:sz w:val="21"/>
          <w:szCs w:val="21"/>
        </w:rPr>
        <w:t xml:space="preserve">  </w:t>
      </w:r>
      <w:r>
        <w:rPr>
          <w:rFonts w:ascii="PingFang SC" w:hAnsi="PingFang SC" w:eastAsia="PingFang SC" w:cs="PingFang SC"/>
          <w:spacing w:val="-3"/>
          <w:sz w:val="21"/>
          <w:szCs w:val="21"/>
        </w:rPr>
        <w:t>的时候，要耐心等待食道恢复，不能过早恢复饮食。可以先试探能否</w:t>
      </w:r>
      <w:r>
        <w:rPr>
          <w:rFonts w:ascii="PingFang SC" w:hAnsi="PingFang SC" w:eastAsia="PingFang SC" w:cs="PingFang SC"/>
          <w:spacing w:val="8"/>
          <w:sz w:val="21"/>
          <w:szCs w:val="21"/>
        </w:rPr>
        <w:t xml:space="preserve">  </w:t>
      </w:r>
      <w:r>
        <w:rPr>
          <w:rFonts w:ascii="PingFang SC" w:hAnsi="PingFang SC" w:eastAsia="PingFang SC" w:cs="PingFang SC"/>
          <w:spacing w:val="-2"/>
          <w:sz w:val="21"/>
          <w:szCs w:val="21"/>
        </w:rPr>
        <w:t>喝水，逐渐过渡到流食，最后尝试平常的饮食。</w:t>
      </w:r>
    </w:p>
    <w:p w14:paraId="04B9521C">
      <w:pPr>
        <w:spacing w:before="39" w:line="163" w:lineRule="auto"/>
        <w:ind w:left="41" w:right="59" w:firstLine="418"/>
        <w:rPr>
          <w:rFonts w:ascii="PingFang SC" w:hAnsi="PingFang SC" w:eastAsia="PingFang SC" w:cs="PingFang SC"/>
          <w:sz w:val="21"/>
          <w:szCs w:val="21"/>
        </w:rPr>
      </w:pPr>
      <w:r>
        <w:rPr>
          <w:rFonts w:ascii="PingFang SC" w:hAnsi="PingFang SC" w:eastAsia="PingFang SC" w:cs="PingFang SC"/>
          <w:spacing w:val="-3"/>
          <w:sz w:val="21"/>
          <w:szCs w:val="21"/>
        </w:rPr>
        <w:t>食道受伤时可以用下图左面的食物料理机把平常的饭打碎吃。如</w:t>
      </w:r>
      <w:r>
        <w:rPr>
          <w:rFonts w:ascii="PingFang SC" w:hAnsi="PingFang SC" w:eastAsia="PingFang SC" w:cs="PingFang SC"/>
          <w:spacing w:val="7"/>
          <w:sz w:val="21"/>
          <w:szCs w:val="21"/>
        </w:rPr>
        <w:t xml:space="preserve"> </w:t>
      </w:r>
      <w:r>
        <w:rPr>
          <w:rFonts w:ascii="PingFang SC" w:hAnsi="PingFang SC" w:eastAsia="PingFang SC" w:cs="PingFang SC"/>
          <w:spacing w:val="-1"/>
          <w:sz w:val="21"/>
          <w:szCs w:val="21"/>
        </w:rPr>
        <w:t>果只能喝水可以试着冲一些肠内营养粉。</w:t>
      </w:r>
    </w:p>
    <w:p w14:paraId="3E132794">
      <w:pPr>
        <w:spacing w:line="2369" w:lineRule="exact"/>
        <w:ind w:firstLine="2876"/>
      </w:pPr>
      <w:r>
        <w:drawing>
          <wp:anchor distT="0" distB="0" distL="0" distR="0" simplePos="0" relativeHeight="251717632" behindDoc="0" locked="0" layoutInCell="1" allowOverlap="1">
            <wp:simplePos x="0" y="0"/>
            <wp:positionH relativeFrom="column">
              <wp:posOffset>831850</wp:posOffset>
            </wp:positionH>
            <wp:positionV relativeFrom="paragraph">
              <wp:posOffset>0</wp:posOffset>
            </wp:positionV>
            <wp:extent cx="855980" cy="1602740"/>
            <wp:effectExtent l="0" t="0" r="0" b="0"/>
            <wp:wrapNone/>
            <wp:docPr id="214" name="IM 214"/>
            <wp:cNvGraphicFramePr/>
            <a:graphic xmlns:a="http://schemas.openxmlformats.org/drawingml/2006/main">
              <a:graphicData uri="http://schemas.openxmlformats.org/drawingml/2006/picture">
                <pic:pic xmlns:pic="http://schemas.openxmlformats.org/drawingml/2006/picture">
                  <pic:nvPicPr>
                    <pic:cNvPr id="214" name="IM 214"/>
                    <pic:cNvPicPr/>
                  </pic:nvPicPr>
                  <pic:blipFill>
                    <a:blip r:embed="rId238"/>
                    <a:stretch>
                      <a:fillRect/>
                    </a:stretch>
                  </pic:blipFill>
                  <pic:spPr>
                    <a:xfrm>
                      <a:off x="0" y="0"/>
                      <a:ext cx="855980" cy="1602867"/>
                    </a:xfrm>
                    <a:prstGeom prst="rect">
                      <a:avLst/>
                    </a:prstGeom>
                  </pic:spPr>
                </pic:pic>
              </a:graphicData>
            </a:graphic>
          </wp:anchor>
        </w:drawing>
      </w:r>
      <w:r>
        <w:rPr>
          <w:position w:val="-47"/>
        </w:rPr>
        <w:drawing>
          <wp:inline distT="0" distB="0" distL="0" distR="0">
            <wp:extent cx="1323975" cy="1503680"/>
            <wp:effectExtent l="0" t="0" r="0" b="0"/>
            <wp:docPr id="216" name="IM 216"/>
            <wp:cNvGraphicFramePr/>
            <a:graphic xmlns:a="http://schemas.openxmlformats.org/drawingml/2006/main">
              <a:graphicData uri="http://schemas.openxmlformats.org/drawingml/2006/picture">
                <pic:pic xmlns:pic="http://schemas.openxmlformats.org/drawingml/2006/picture">
                  <pic:nvPicPr>
                    <pic:cNvPr id="216" name="IM 216"/>
                    <pic:cNvPicPr/>
                  </pic:nvPicPr>
                  <pic:blipFill>
                    <a:blip r:embed="rId239"/>
                    <a:stretch>
                      <a:fillRect/>
                    </a:stretch>
                  </pic:blipFill>
                  <pic:spPr>
                    <a:xfrm>
                      <a:off x="0" y="0"/>
                      <a:ext cx="1323975" cy="1504061"/>
                    </a:xfrm>
                    <a:prstGeom prst="rect">
                      <a:avLst/>
                    </a:prstGeom>
                  </pic:spPr>
                </pic:pic>
              </a:graphicData>
            </a:graphic>
          </wp:inline>
        </w:drawing>
      </w:r>
    </w:p>
    <w:p w14:paraId="55E4B3A0">
      <w:pPr>
        <w:spacing w:before="245" w:line="174" w:lineRule="auto"/>
        <w:ind w:left="36" w:right="51" w:firstLine="433"/>
        <w:jc w:val="both"/>
        <w:rPr>
          <w:rFonts w:ascii="PingFang SC" w:hAnsi="PingFang SC" w:eastAsia="PingFang SC" w:cs="PingFang SC"/>
          <w:sz w:val="21"/>
          <w:szCs w:val="21"/>
        </w:rPr>
      </w:pPr>
      <w:r>
        <w:rPr>
          <w:rFonts w:ascii="PingFang SC" w:hAnsi="PingFang SC" w:eastAsia="PingFang SC" w:cs="PingFang SC"/>
          <w:spacing w:val="-3"/>
          <w:sz w:val="21"/>
          <w:szCs w:val="21"/>
        </w:rPr>
        <w:t>呕吐对 EB</w:t>
      </w:r>
      <w:r>
        <w:rPr>
          <w:rFonts w:ascii="PingFang SC" w:hAnsi="PingFang SC" w:eastAsia="PingFang SC" w:cs="PingFang SC"/>
          <w:spacing w:val="18"/>
          <w:sz w:val="21"/>
          <w:szCs w:val="21"/>
        </w:rPr>
        <w:t xml:space="preserve"> </w:t>
      </w:r>
      <w:r>
        <w:rPr>
          <w:rFonts w:ascii="PingFang SC" w:hAnsi="PingFang SC" w:eastAsia="PingFang SC" w:cs="PingFang SC"/>
          <w:spacing w:val="-3"/>
          <w:sz w:val="21"/>
          <w:szCs w:val="21"/>
        </w:rPr>
        <w:t>患者非常不好，呕吐的时候特别容易伴</w:t>
      </w:r>
      <w:r>
        <w:rPr>
          <w:rFonts w:ascii="PingFang SC" w:hAnsi="PingFang SC" w:eastAsia="PingFang SC" w:cs="PingFang SC"/>
          <w:spacing w:val="-4"/>
          <w:sz w:val="21"/>
          <w:szCs w:val="21"/>
        </w:rPr>
        <w:t>有喉部或者食</w:t>
      </w:r>
      <w:r>
        <w:rPr>
          <w:rFonts w:ascii="PingFang SC" w:hAnsi="PingFang SC" w:eastAsia="PingFang SC" w:cs="PingFang SC"/>
          <w:sz w:val="21"/>
          <w:szCs w:val="21"/>
        </w:rPr>
        <w:t xml:space="preserve"> </w:t>
      </w:r>
      <w:r>
        <w:rPr>
          <w:rFonts w:ascii="PingFang SC" w:hAnsi="PingFang SC" w:eastAsia="PingFang SC" w:cs="PingFang SC"/>
          <w:spacing w:val="-4"/>
          <w:sz w:val="21"/>
          <w:szCs w:val="21"/>
        </w:rPr>
        <w:t>道粘膜的损伤（张力太大或者胃酸腐蚀所致</w:t>
      </w:r>
      <w:r>
        <w:rPr>
          <w:rFonts w:ascii="PingFang SC" w:hAnsi="PingFang SC" w:eastAsia="PingFang SC" w:cs="PingFang SC"/>
          <w:spacing w:val="5"/>
          <w:sz w:val="21"/>
          <w:szCs w:val="21"/>
        </w:rPr>
        <w:t>），</w:t>
      </w:r>
      <w:r>
        <w:rPr>
          <w:rFonts w:ascii="PingFang SC" w:hAnsi="PingFang SC" w:eastAsia="PingFang SC" w:cs="PingFang SC"/>
          <w:spacing w:val="-44"/>
          <w:sz w:val="21"/>
          <w:szCs w:val="21"/>
        </w:rPr>
        <w:t xml:space="preserve"> </w:t>
      </w:r>
      <w:r>
        <w:rPr>
          <w:rFonts w:ascii="PingFang SC" w:hAnsi="PingFang SC" w:eastAsia="PingFang SC" w:cs="PingFang SC"/>
          <w:spacing w:val="-4"/>
          <w:sz w:val="21"/>
          <w:szCs w:val="21"/>
        </w:rPr>
        <w:t>会出现水疱。由于一</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些其它原因（比如感冒）导致患者频繁呕吐的时候，需要首先用药阻</w:t>
      </w:r>
      <w:r>
        <w:rPr>
          <w:rFonts w:ascii="PingFang SC" w:hAnsi="PingFang SC" w:eastAsia="PingFang SC" w:cs="PingFang SC"/>
          <w:spacing w:val="16"/>
          <w:sz w:val="21"/>
          <w:szCs w:val="21"/>
        </w:rPr>
        <w:t xml:space="preserve"> </w:t>
      </w:r>
      <w:r>
        <w:rPr>
          <w:rFonts w:ascii="PingFang SC" w:hAnsi="PingFang SC" w:eastAsia="PingFang SC" w:cs="PingFang SC"/>
          <w:spacing w:val="-2"/>
          <w:sz w:val="21"/>
          <w:szCs w:val="21"/>
        </w:rPr>
        <w:t>止呕吐。非处方药多潘立酮混悬液（儿童吗丁</w:t>
      </w:r>
      <w:r>
        <w:rPr>
          <w:rFonts w:ascii="PingFang SC" w:hAnsi="PingFang SC" w:eastAsia="PingFang SC" w:cs="PingFang SC"/>
          <w:spacing w:val="-3"/>
          <w:sz w:val="21"/>
          <w:szCs w:val="21"/>
        </w:rPr>
        <w:t>啉）可用于止吐，但可</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能伤害心脏，使用前务必咨询医生。</w:t>
      </w:r>
    </w:p>
    <w:p w14:paraId="7CFBC02D">
      <w:pPr>
        <w:spacing w:line="174" w:lineRule="auto"/>
        <w:rPr>
          <w:rFonts w:ascii="PingFang SC" w:hAnsi="PingFang SC" w:eastAsia="PingFang SC" w:cs="PingFang SC"/>
          <w:sz w:val="21"/>
          <w:szCs w:val="21"/>
        </w:rPr>
        <w:sectPr>
          <w:headerReference r:id="rId104" w:type="default"/>
          <w:footerReference r:id="rId105" w:type="default"/>
          <w:pgSz w:w="8391" w:h="11909"/>
          <w:pgMar w:top="883" w:right="1015" w:bottom="936" w:left="1051" w:header="869" w:footer="716" w:gutter="0"/>
          <w:cols w:space="720" w:num="1"/>
        </w:sectPr>
      </w:pPr>
    </w:p>
    <w:p w14:paraId="0ED7F2BA">
      <w:pPr>
        <w:pStyle w:val="2"/>
        <w:spacing w:line="320" w:lineRule="auto"/>
      </w:pPr>
    </w:p>
    <w:p w14:paraId="12F0526C">
      <w:pPr>
        <w:spacing w:before="96" w:line="191" w:lineRule="auto"/>
        <w:ind w:left="469"/>
        <w:rPr>
          <w:rFonts w:ascii="PingFang SC" w:hAnsi="PingFang SC" w:eastAsia="PingFang SC" w:cs="PingFang SC"/>
          <w:sz w:val="21"/>
          <w:szCs w:val="21"/>
        </w:rPr>
      </w:pPr>
      <w:r>
        <w:rPr>
          <w:rFonts w:ascii="PingFang SC" w:hAnsi="PingFang SC" w:eastAsia="PingFang SC" w:cs="PingFang SC"/>
          <w:spacing w:val="-5"/>
          <w:sz w:val="21"/>
          <w:szCs w:val="21"/>
        </w:rPr>
        <w:t>咳嗽对 EB 患者也不好。咳嗽较严重的时</w:t>
      </w:r>
      <w:r>
        <w:rPr>
          <w:rFonts w:ascii="PingFang SC" w:hAnsi="PingFang SC" w:eastAsia="PingFang SC" w:cs="PingFang SC"/>
          <w:spacing w:val="-6"/>
          <w:sz w:val="21"/>
          <w:szCs w:val="21"/>
        </w:rPr>
        <w:t>候要止咳。</w:t>
      </w:r>
    </w:p>
    <w:p w14:paraId="16DFEDEA">
      <w:pPr>
        <w:spacing w:before="32" w:line="175" w:lineRule="auto"/>
        <w:ind w:left="37" w:right="157" w:firstLine="441"/>
        <w:jc w:val="both"/>
        <w:rPr>
          <w:rFonts w:ascii="PingFang SC" w:hAnsi="PingFang SC" w:eastAsia="PingFang SC" w:cs="PingFang SC"/>
          <w:sz w:val="21"/>
          <w:szCs w:val="21"/>
        </w:rPr>
      </w:pPr>
      <w:r>
        <w:rPr>
          <w:rFonts w:ascii="PingFang SC" w:hAnsi="PingFang SC" w:eastAsia="PingFang SC" w:cs="PingFang SC"/>
          <w:spacing w:val="-3"/>
          <w:sz w:val="21"/>
          <w:szCs w:val="21"/>
        </w:rPr>
        <w:t>出现这些需要使用药物的情况时，要果断地去医院，</w:t>
      </w:r>
      <w:r>
        <w:rPr>
          <w:rFonts w:ascii="PingFang SC" w:hAnsi="PingFang SC" w:eastAsia="PingFang SC" w:cs="PingFang SC"/>
          <w:spacing w:val="-4"/>
          <w:sz w:val="21"/>
          <w:szCs w:val="21"/>
        </w:rPr>
        <w:t>不要在家里</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硬挺。为了让医生提前了解</w:t>
      </w:r>
      <w:r>
        <w:rPr>
          <w:rFonts w:ascii="PingFang SC" w:hAnsi="PingFang SC" w:eastAsia="PingFang SC" w:cs="PingFang SC"/>
          <w:spacing w:val="56"/>
          <w:w w:val="101"/>
          <w:sz w:val="21"/>
          <w:szCs w:val="21"/>
        </w:rPr>
        <w:t xml:space="preserve"> </w:t>
      </w:r>
      <w:r>
        <w:rPr>
          <w:rFonts w:ascii="PingFang SC" w:hAnsi="PingFang SC" w:eastAsia="PingFang SC" w:cs="PingFang SC"/>
          <w:spacing w:val="-2"/>
          <w:sz w:val="21"/>
          <w:szCs w:val="21"/>
        </w:rPr>
        <w:t>EB，可以考虑赠送一本指南给合适的医</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生。和医生事先建立联系，避免临时抱佛脚。</w:t>
      </w:r>
    </w:p>
    <w:p w14:paraId="7A19D132">
      <w:pPr>
        <w:spacing w:before="153" w:line="190" w:lineRule="auto"/>
        <w:ind w:left="49"/>
        <w:outlineLvl w:val="1"/>
        <w:rPr>
          <w:rFonts w:ascii="PingFang SC" w:hAnsi="PingFang SC" w:eastAsia="PingFang SC" w:cs="PingFang SC"/>
          <w:sz w:val="32"/>
          <w:szCs w:val="32"/>
        </w:rPr>
      </w:pPr>
      <w:bookmarkStart w:id="147" w:name="bookmark79"/>
      <w:bookmarkEnd w:id="147"/>
      <w:bookmarkStart w:id="148" w:name="_Toc84416824"/>
      <w:r>
        <w:rPr>
          <w:rFonts w:ascii="PingFang SC" w:hAnsi="PingFang SC" w:eastAsia="PingFang SC" w:cs="PingFang SC"/>
          <w:b/>
          <w:bCs/>
          <w:spacing w:val="-2"/>
          <w:sz w:val="32"/>
          <w:szCs w:val="32"/>
        </w:rPr>
        <w:t>7.4</w:t>
      </w:r>
      <w:r>
        <w:rPr>
          <w:rFonts w:ascii="PingFang SC" w:hAnsi="PingFang SC" w:eastAsia="PingFang SC" w:cs="PingFang SC"/>
          <w:spacing w:val="-2"/>
          <w:sz w:val="32"/>
          <w:szCs w:val="32"/>
        </w:rPr>
        <w:t xml:space="preserve"> </w:t>
      </w:r>
      <w:r>
        <w:rPr>
          <w:rFonts w:ascii="PingFang SC" w:hAnsi="PingFang SC" w:eastAsia="PingFang SC" w:cs="PingFang SC"/>
          <w:b/>
          <w:bCs/>
          <w:spacing w:val="-2"/>
          <w:sz w:val="32"/>
          <w:szCs w:val="32"/>
        </w:rPr>
        <w:t>便秘</w:t>
      </w:r>
      <w:bookmarkEnd w:id="148"/>
    </w:p>
    <w:p w14:paraId="42E5C873">
      <w:pPr>
        <w:spacing w:line="175" w:lineRule="auto"/>
        <w:ind w:left="36" w:right="157" w:firstLine="423"/>
        <w:rPr>
          <w:rFonts w:ascii="PingFang SC" w:hAnsi="PingFang SC" w:eastAsia="PingFang SC" w:cs="PingFang SC"/>
          <w:sz w:val="21"/>
          <w:szCs w:val="21"/>
        </w:rPr>
      </w:pPr>
      <w:r>
        <w:rPr>
          <w:rFonts w:ascii="PingFang SC" w:hAnsi="PingFang SC" w:eastAsia="PingFang SC" w:cs="PingFang SC"/>
          <w:spacing w:val="-3"/>
          <w:sz w:val="21"/>
          <w:szCs w:val="21"/>
        </w:rPr>
        <w:t>根据 2013 年国内患者的统计，大约</w:t>
      </w:r>
      <w:r>
        <w:rPr>
          <w:rFonts w:ascii="PingFang SC" w:hAnsi="PingFang SC" w:eastAsia="PingFang SC" w:cs="PingFang SC"/>
          <w:spacing w:val="31"/>
          <w:w w:val="101"/>
          <w:sz w:val="21"/>
          <w:szCs w:val="21"/>
        </w:rPr>
        <w:t xml:space="preserve"> </w:t>
      </w:r>
      <w:r>
        <w:rPr>
          <w:rFonts w:ascii="PingFang SC" w:hAnsi="PingFang SC" w:eastAsia="PingFang SC" w:cs="PingFang SC"/>
          <w:spacing w:val="-3"/>
          <w:sz w:val="21"/>
          <w:szCs w:val="21"/>
        </w:rPr>
        <w:t xml:space="preserve">1/3 </w:t>
      </w:r>
      <w:r>
        <w:rPr>
          <w:rFonts w:ascii="PingFang SC" w:hAnsi="PingFang SC" w:eastAsia="PingFang SC" w:cs="PingFang SC"/>
          <w:spacing w:val="-4"/>
          <w:sz w:val="21"/>
          <w:szCs w:val="21"/>
        </w:rPr>
        <w:t>患者有便秘问题。便秘</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的主要原因是 EB 患者的饮食数量不够，同时身体的消耗又特别</w:t>
      </w:r>
      <w:r>
        <w:rPr>
          <w:rFonts w:ascii="PingFang SC" w:hAnsi="PingFang SC" w:eastAsia="PingFang SC" w:cs="PingFang SC"/>
          <w:spacing w:val="-3"/>
          <w:sz w:val="21"/>
          <w:szCs w:val="21"/>
        </w:rPr>
        <w:t>大，</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导致食物残渣在肠内停留的时间太长，食物残渣中的水分被吸收的太</w:t>
      </w:r>
      <w:r>
        <w:rPr>
          <w:rFonts w:ascii="PingFang SC" w:hAnsi="PingFang SC" w:eastAsia="PingFang SC" w:cs="PingFang SC"/>
          <w:spacing w:val="18"/>
          <w:w w:val="101"/>
          <w:sz w:val="21"/>
          <w:szCs w:val="21"/>
        </w:rPr>
        <w:t xml:space="preserve"> </w:t>
      </w:r>
      <w:r>
        <w:rPr>
          <w:rFonts w:ascii="PingFang SC" w:hAnsi="PingFang SC" w:eastAsia="PingFang SC" w:cs="PingFang SC"/>
          <w:spacing w:val="-2"/>
          <w:sz w:val="21"/>
          <w:szCs w:val="21"/>
        </w:rPr>
        <w:t>多而变干。另一个原因是患者由于排便疼痛</w:t>
      </w:r>
      <w:r>
        <w:rPr>
          <w:rFonts w:ascii="PingFang SC" w:hAnsi="PingFang SC" w:eastAsia="PingFang SC" w:cs="PingFang SC"/>
          <w:spacing w:val="-3"/>
          <w:sz w:val="21"/>
          <w:szCs w:val="21"/>
        </w:rPr>
        <w:t>，有时会忍住不排便，这</w:t>
      </w:r>
      <w:r>
        <w:rPr>
          <w:rFonts w:ascii="PingFang SC" w:hAnsi="PingFang SC" w:eastAsia="PingFang SC" w:cs="PingFang SC"/>
          <w:sz w:val="21"/>
          <w:szCs w:val="21"/>
        </w:rPr>
        <w:t xml:space="preserve"> </w:t>
      </w:r>
      <w:r>
        <w:rPr>
          <w:rFonts w:ascii="PingFang SC" w:hAnsi="PingFang SC" w:eastAsia="PingFang SC" w:cs="PingFang SC"/>
          <w:spacing w:val="-1"/>
          <w:sz w:val="21"/>
          <w:szCs w:val="21"/>
        </w:rPr>
        <w:t>样也会导致食物在肠内停留的时间太长。</w:t>
      </w:r>
    </w:p>
    <w:p w14:paraId="7EDE426E">
      <w:pPr>
        <w:spacing w:before="28" w:line="174" w:lineRule="auto"/>
        <w:ind w:left="37" w:firstLine="421"/>
        <w:rPr>
          <w:rFonts w:ascii="PingFang SC" w:hAnsi="PingFang SC" w:eastAsia="PingFang SC" w:cs="PingFang SC"/>
          <w:sz w:val="21"/>
          <w:szCs w:val="21"/>
        </w:rPr>
      </w:pPr>
      <w:r>
        <w:rPr>
          <w:rFonts w:ascii="PingFang SC" w:hAnsi="PingFang SC" w:eastAsia="PingFang SC" w:cs="PingFang SC"/>
          <w:spacing w:val="-3"/>
          <w:sz w:val="21"/>
          <w:szCs w:val="21"/>
        </w:rPr>
        <w:t>对付便秘的首要措施是养成定时排便的习惯。越不愿意大便，粪</w:t>
      </w:r>
      <w:r>
        <w:rPr>
          <w:rFonts w:ascii="PingFang SC" w:hAnsi="PingFang SC" w:eastAsia="PingFang SC" w:cs="PingFang SC"/>
          <w:spacing w:val="4"/>
          <w:sz w:val="21"/>
          <w:szCs w:val="21"/>
        </w:rPr>
        <w:t xml:space="preserve">   </w:t>
      </w:r>
      <w:r>
        <w:rPr>
          <w:rFonts w:ascii="PingFang SC" w:hAnsi="PingFang SC" w:eastAsia="PingFang SC" w:cs="PingFang SC"/>
          <w:spacing w:val="-4"/>
          <w:sz w:val="21"/>
          <w:szCs w:val="21"/>
        </w:rPr>
        <w:t>便停留在大肠的时间就越长。而大肠的一个作用就是吸收大便的水分，</w:t>
      </w:r>
      <w:r>
        <w:rPr>
          <w:rFonts w:ascii="PingFang SC" w:hAnsi="PingFang SC" w:eastAsia="PingFang SC" w:cs="PingFang SC"/>
          <w:spacing w:val="3"/>
          <w:sz w:val="21"/>
          <w:szCs w:val="21"/>
        </w:rPr>
        <w:t xml:space="preserve"> </w:t>
      </w:r>
      <w:r>
        <w:rPr>
          <w:rFonts w:ascii="PingFang SC" w:hAnsi="PingFang SC" w:eastAsia="PingFang SC" w:cs="PingFang SC"/>
          <w:spacing w:val="-3"/>
          <w:sz w:val="21"/>
          <w:szCs w:val="21"/>
        </w:rPr>
        <w:t>时间越长，大便就会越干燥，越不容易排出，排便的时候越容易导致</w:t>
      </w:r>
      <w:r>
        <w:rPr>
          <w:rFonts w:ascii="PingFang SC" w:hAnsi="PingFang SC" w:eastAsia="PingFang SC" w:cs="PingFang SC"/>
          <w:spacing w:val="5"/>
          <w:sz w:val="21"/>
          <w:szCs w:val="21"/>
        </w:rPr>
        <w:t xml:space="preserve">   </w:t>
      </w:r>
      <w:r>
        <w:rPr>
          <w:rFonts w:ascii="PingFang SC" w:hAnsi="PingFang SC" w:eastAsia="PingFang SC" w:cs="PingFang SC"/>
          <w:spacing w:val="-1"/>
          <w:sz w:val="21"/>
          <w:szCs w:val="21"/>
        </w:rPr>
        <w:t>黏膜损伤。所以，无论如何要鼓励患者定期排便。</w:t>
      </w:r>
    </w:p>
    <w:p w14:paraId="4D57B9BE">
      <w:pPr>
        <w:spacing w:before="43" w:line="178" w:lineRule="auto"/>
        <w:ind w:left="39" w:right="88" w:firstLine="421"/>
        <w:jc w:val="both"/>
        <w:rPr>
          <w:rFonts w:ascii="PingFang SC" w:hAnsi="PingFang SC" w:eastAsia="PingFang SC" w:cs="PingFang SC"/>
          <w:sz w:val="21"/>
          <w:szCs w:val="21"/>
        </w:rPr>
      </w:pPr>
      <w:r>
        <w:rPr>
          <w:rFonts w:ascii="PingFang SC" w:hAnsi="PingFang SC" w:eastAsia="PingFang SC" w:cs="PingFang SC"/>
          <w:spacing w:val="-2"/>
          <w:sz w:val="21"/>
          <w:szCs w:val="21"/>
        </w:rPr>
        <w:t>其次需要增加饮食的量，增加饮水的量。EB</w:t>
      </w:r>
      <w:r>
        <w:rPr>
          <w:rFonts w:ascii="PingFang SC" w:hAnsi="PingFang SC" w:eastAsia="PingFang SC" w:cs="PingFang SC"/>
          <w:spacing w:val="54"/>
          <w:sz w:val="21"/>
          <w:szCs w:val="21"/>
        </w:rPr>
        <w:t xml:space="preserve"> </w:t>
      </w:r>
      <w:r>
        <w:rPr>
          <w:rFonts w:ascii="PingFang SC" w:hAnsi="PingFang SC" w:eastAsia="PingFang SC" w:cs="PingFang SC"/>
          <w:spacing w:val="-2"/>
          <w:sz w:val="21"/>
          <w:szCs w:val="21"/>
        </w:rPr>
        <w:t>患者应该多吃蔬菜</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水果，这些食物有助于排便。但同时患者也需要多吃蛋奶鱼肉，因为</w:t>
      </w:r>
      <w:r>
        <w:rPr>
          <w:rFonts w:ascii="PingFang SC" w:hAnsi="PingFang SC" w:eastAsia="PingFang SC" w:cs="PingFang SC"/>
          <w:spacing w:val="7"/>
          <w:sz w:val="21"/>
          <w:szCs w:val="21"/>
        </w:rPr>
        <w:t xml:space="preserve">  </w:t>
      </w:r>
      <w:r>
        <w:rPr>
          <w:rFonts w:ascii="PingFang SC" w:hAnsi="PingFang SC" w:eastAsia="PingFang SC" w:cs="PingFang SC"/>
          <w:spacing w:val="-1"/>
          <w:sz w:val="21"/>
          <w:szCs w:val="21"/>
        </w:rPr>
        <w:t>充分的蛋白质和能量有助于伤口愈合。改善便秘的</w:t>
      </w:r>
      <w:r>
        <w:rPr>
          <w:rFonts w:ascii="PingFang SC" w:hAnsi="PingFang SC" w:eastAsia="PingFang SC" w:cs="PingFang SC"/>
          <w:b/>
          <w:bCs/>
          <w:spacing w:val="-1"/>
          <w:sz w:val="21"/>
          <w:szCs w:val="21"/>
        </w:rPr>
        <w:t>核心是多吃多喝！</w:t>
      </w:r>
    </w:p>
    <w:p w14:paraId="7034A90A">
      <w:pPr>
        <w:spacing w:before="27" w:line="176" w:lineRule="auto"/>
        <w:ind w:left="37" w:right="94" w:firstLine="425"/>
        <w:rPr>
          <w:rFonts w:ascii="PingFang SC" w:hAnsi="PingFang SC" w:eastAsia="PingFang SC" w:cs="PingFang SC"/>
          <w:sz w:val="21"/>
          <w:szCs w:val="21"/>
        </w:rPr>
      </w:pPr>
      <w:r>
        <w:rPr>
          <w:rFonts w:ascii="PingFang SC" w:hAnsi="PingFang SC" w:eastAsia="PingFang SC" w:cs="PingFang SC"/>
          <w:spacing w:val="-1"/>
          <w:sz w:val="21"/>
          <w:szCs w:val="21"/>
        </w:rPr>
        <w:t>不特别严重的便秘，可以在肛门周围涂一些油（花生油、麻油、</w:t>
      </w:r>
      <w:r>
        <w:rPr>
          <w:rFonts w:ascii="PingFang SC" w:hAnsi="PingFang SC" w:eastAsia="PingFang SC" w:cs="PingFang SC"/>
          <w:spacing w:val="17"/>
          <w:w w:val="101"/>
          <w:sz w:val="21"/>
          <w:szCs w:val="21"/>
        </w:rPr>
        <w:t xml:space="preserve"> </w:t>
      </w:r>
      <w:r>
        <w:rPr>
          <w:rFonts w:ascii="PingFang SC" w:hAnsi="PingFang SC" w:eastAsia="PingFang SC" w:cs="PingFang SC"/>
          <w:spacing w:val="-9"/>
          <w:sz w:val="21"/>
          <w:szCs w:val="21"/>
        </w:rPr>
        <w:t>石蜡油效果差不多）。如果能承受的话，可以增加饮食中的油脂含量。</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没有消化掉的油脂能软化粪便。直接喝少量液体石蜡，也是一种软化</w:t>
      </w:r>
      <w:r>
        <w:rPr>
          <w:rFonts w:ascii="PingFang SC" w:hAnsi="PingFang SC" w:eastAsia="PingFang SC" w:cs="PingFang SC"/>
          <w:spacing w:val="7"/>
          <w:sz w:val="21"/>
          <w:szCs w:val="21"/>
        </w:rPr>
        <w:t xml:space="preserve">  </w:t>
      </w:r>
      <w:r>
        <w:rPr>
          <w:rFonts w:ascii="PingFang SC" w:hAnsi="PingFang SC" w:eastAsia="PingFang SC" w:cs="PingFang SC"/>
          <w:spacing w:val="-1"/>
          <w:sz w:val="21"/>
          <w:szCs w:val="21"/>
        </w:rPr>
        <w:t>粪便的方法。</w:t>
      </w:r>
    </w:p>
    <w:p w14:paraId="40177525">
      <w:pPr>
        <w:spacing w:before="33" w:line="181" w:lineRule="auto"/>
        <w:ind w:left="37" w:right="159" w:firstLine="436"/>
        <w:rPr>
          <w:rFonts w:ascii="PingFang SC" w:hAnsi="PingFang SC" w:eastAsia="PingFang SC" w:cs="PingFang SC"/>
          <w:sz w:val="21"/>
          <w:szCs w:val="21"/>
        </w:rPr>
      </w:pPr>
      <w:r>
        <w:rPr>
          <w:rFonts w:ascii="PingFang SC" w:hAnsi="PingFang SC" w:eastAsia="PingFang SC" w:cs="PingFang SC"/>
          <w:spacing w:val="-3"/>
          <w:sz w:val="21"/>
          <w:szCs w:val="21"/>
        </w:rPr>
        <w:t>当采取了这些措施效果仍不理想的时候，可以使用一些通便</w:t>
      </w:r>
      <w:r>
        <w:rPr>
          <w:rFonts w:ascii="PingFang SC" w:hAnsi="PingFang SC" w:eastAsia="PingFang SC" w:cs="PingFang SC"/>
          <w:spacing w:val="-4"/>
          <w:sz w:val="21"/>
          <w:szCs w:val="21"/>
        </w:rPr>
        <w:t>的药</w:t>
      </w:r>
      <w:r>
        <w:rPr>
          <w:rFonts w:ascii="PingFang SC" w:hAnsi="PingFang SC" w:eastAsia="PingFang SC" w:cs="PingFang SC"/>
          <w:sz w:val="21"/>
          <w:szCs w:val="21"/>
        </w:rPr>
        <w:t xml:space="preserve"> </w:t>
      </w:r>
      <w:r>
        <w:rPr>
          <w:rFonts w:ascii="PingFang SC" w:hAnsi="PingFang SC" w:eastAsia="PingFang SC" w:cs="PingFang SC"/>
          <w:spacing w:val="-6"/>
          <w:sz w:val="21"/>
          <w:szCs w:val="21"/>
        </w:rPr>
        <w:t>物。口服的有杜密克（乳果糖）。外用的有开塞露。</w:t>
      </w:r>
    </w:p>
    <w:p w14:paraId="5474BB24">
      <w:pPr>
        <w:spacing w:before="143" w:line="190" w:lineRule="auto"/>
        <w:ind w:left="49"/>
        <w:outlineLvl w:val="1"/>
        <w:rPr>
          <w:rFonts w:ascii="PingFang SC" w:hAnsi="PingFang SC" w:eastAsia="PingFang SC" w:cs="PingFang SC"/>
          <w:sz w:val="32"/>
          <w:szCs w:val="32"/>
        </w:rPr>
      </w:pPr>
      <w:bookmarkStart w:id="149" w:name="bookmark81"/>
      <w:bookmarkEnd w:id="149"/>
      <w:bookmarkStart w:id="150" w:name="bookmark104"/>
      <w:bookmarkEnd w:id="150"/>
      <w:bookmarkStart w:id="151" w:name="_Toc1454353948"/>
      <w:r>
        <w:rPr>
          <w:rFonts w:ascii="PingFang SC" w:hAnsi="PingFang SC" w:eastAsia="PingFang SC" w:cs="PingFang SC"/>
          <w:b/>
          <w:bCs/>
          <w:spacing w:val="-2"/>
          <w:sz w:val="32"/>
          <w:szCs w:val="32"/>
        </w:rPr>
        <w:t>7.5</w:t>
      </w:r>
      <w:r>
        <w:rPr>
          <w:rFonts w:ascii="PingFang SC" w:hAnsi="PingFang SC" w:eastAsia="PingFang SC" w:cs="PingFang SC"/>
          <w:spacing w:val="-2"/>
          <w:sz w:val="32"/>
          <w:szCs w:val="32"/>
        </w:rPr>
        <w:t xml:space="preserve"> </w:t>
      </w:r>
      <w:r>
        <w:rPr>
          <w:rFonts w:ascii="PingFang SC" w:hAnsi="PingFang SC" w:eastAsia="PingFang SC" w:cs="PingFang SC"/>
          <w:b/>
          <w:bCs/>
          <w:spacing w:val="-2"/>
          <w:sz w:val="32"/>
          <w:szCs w:val="32"/>
        </w:rPr>
        <w:t>手指</w:t>
      </w:r>
      <w:bookmarkEnd w:id="151"/>
    </w:p>
    <w:p w14:paraId="34193EFB">
      <w:pPr>
        <w:spacing w:before="8" w:line="172" w:lineRule="auto"/>
        <w:ind w:left="37" w:right="161" w:firstLine="419"/>
        <w:jc w:val="both"/>
        <w:rPr>
          <w:rFonts w:ascii="PingFang SC" w:hAnsi="PingFang SC" w:eastAsia="PingFang SC" w:cs="PingFang SC"/>
          <w:sz w:val="21"/>
          <w:szCs w:val="21"/>
        </w:rPr>
      </w:pPr>
      <w:r>
        <w:rPr>
          <w:rFonts w:ascii="PingFang SC" w:hAnsi="PingFang SC" w:eastAsia="PingFang SC" w:cs="PingFang SC"/>
          <w:spacing w:val="-2"/>
          <w:sz w:val="21"/>
          <w:szCs w:val="21"/>
        </w:rPr>
        <w:t>EB</w:t>
      </w:r>
      <w:r>
        <w:rPr>
          <w:rFonts w:ascii="PingFang SC" w:hAnsi="PingFang SC" w:eastAsia="PingFang SC" w:cs="PingFang SC"/>
          <w:spacing w:val="59"/>
          <w:sz w:val="21"/>
          <w:szCs w:val="21"/>
        </w:rPr>
        <w:t xml:space="preserve"> </w:t>
      </w:r>
      <w:r>
        <w:rPr>
          <w:rFonts w:ascii="PingFang SC" w:hAnsi="PingFang SC" w:eastAsia="PingFang SC" w:cs="PingFang SC"/>
          <w:spacing w:val="-2"/>
          <w:sz w:val="21"/>
          <w:szCs w:val="21"/>
        </w:rPr>
        <w:t>患者的手掌和手指受伤以后，如果把手指包扎在一起，愈合</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的时候很容易长到一起，产生并指。有两个发生并指的危险期，一是</w:t>
      </w:r>
      <w:r>
        <w:rPr>
          <w:rFonts w:ascii="PingFang SC" w:hAnsi="PingFang SC" w:eastAsia="PingFang SC" w:cs="PingFang SC"/>
          <w:spacing w:val="16"/>
          <w:sz w:val="21"/>
          <w:szCs w:val="21"/>
        </w:rPr>
        <w:t xml:space="preserve"> </w:t>
      </w:r>
      <w:r>
        <w:rPr>
          <w:rFonts w:ascii="PingFang SC" w:hAnsi="PingFang SC" w:eastAsia="PingFang SC" w:cs="PingFang SC"/>
          <w:spacing w:val="-3"/>
          <w:sz w:val="21"/>
          <w:szCs w:val="21"/>
        </w:rPr>
        <w:t>新生儿住院的时候，二是患儿学走路的阶段。并指发生后患者的生活</w:t>
      </w:r>
      <w:r>
        <w:rPr>
          <w:rFonts w:ascii="PingFang SC" w:hAnsi="PingFang SC" w:eastAsia="PingFang SC" w:cs="PingFang SC"/>
          <w:spacing w:val="16"/>
          <w:sz w:val="21"/>
          <w:szCs w:val="21"/>
        </w:rPr>
        <w:t xml:space="preserve"> </w:t>
      </w:r>
      <w:r>
        <w:rPr>
          <w:rFonts w:ascii="PingFang SC" w:hAnsi="PingFang SC" w:eastAsia="PingFang SC" w:cs="PingFang SC"/>
          <w:spacing w:val="-2"/>
          <w:sz w:val="21"/>
          <w:szCs w:val="21"/>
        </w:rPr>
        <w:t>质量会明显下降。为了预防并指，EB</w:t>
      </w:r>
      <w:r>
        <w:rPr>
          <w:rFonts w:ascii="PingFang SC" w:hAnsi="PingFang SC" w:eastAsia="PingFang SC" w:cs="PingFang SC"/>
          <w:spacing w:val="57"/>
          <w:w w:val="101"/>
          <w:sz w:val="21"/>
          <w:szCs w:val="21"/>
        </w:rPr>
        <w:t xml:space="preserve"> </w:t>
      </w:r>
      <w:r>
        <w:rPr>
          <w:rFonts w:ascii="PingFang SC" w:hAnsi="PingFang SC" w:eastAsia="PingFang SC" w:cs="PingFang SC"/>
          <w:spacing w:val="-2"/>
          <w:sz w:val="21"/>
          <w:szCs w:val="21"/>
        </w:rPr>
        <w:t>患儿的家长应该事先学习和练</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习分手指包扎。在这两个危险期之外，还可能发生渐进性的并指，即</w:t>
      </w:r>
      <w:r>
        <w:rPr>
          <w:rFonts w:ascii="PingFang SC" w:hAnsi="PingFang SC" w:eastAsia="PingFang SC" w:cs="PingFang SC"/>
          <w:spacing w:val="15"/>
          <w:sz w:val="21"/>
          <w:szCs w:val="21"/>
        </w:rPr>
        <w:t xml:space="preserve"> </w:t>
      </w:r>
      <w:r>
        <w:rPr>
          <w:rFonts w:ascii="PingFang SC" w:hAnsi="PingFang SC" w:eastAsia="PingFang SC" w:cs="PingFang SC"/>
          <w:spacing w:val="-3"/>
          <w:sz w:val="21"/>
          <w:szCs w:val="21"/>
        </w:rPr>
        <w:t>没有明显的外伤和包扎不当时指蹼逐渐往指尖的方向延伸，并指越来</w:t>
      </w:r>
    </w:p>
    <w:p w14:paraId="30FB72B0">
      <w:pPr>
        <w:spacing w:line="172" w:lineRule="auto"/>
        <w:rPr>
          <w:rFonts w:ascii="PingFang SC" w:hAnsi="PingFang SC" w:eastAsia="PingFang SC" w:cs="PingFang SC"/>
          <w:sz w:val="21"/>
          <w:szCs w:val="21"/>
        </w:rPr>
        <w:sectPr>
          <w:headerReference r:id="rId106" w:type="default"/>
          <w:footerReference r:id="rId107" w:type="default"/>
          <w:pgSz w:w="8391" w:h="11909"/>
          <w:pgMar w:top="883" w:right="909" w:bottom="937" w:left="1051" w:header="869" w:footer="716" w:gutter="0"/>
          <w:cols w:space="720" w:num="1"/>
        </w:sectPr>
      </w:pPr>
    </w:p>
    <w:p w14:paraId="4A867369">
      <w:pPr>
        <w:pStyle w:val="2"/>
        <w:spacing w:line="320" w:lineRule="auto"/>
      </w:pPr>
    </w:p>
    <w:p w14:paraId="681044A0">
      <w:pPr>
        <w:spacing w:before="96" w:line="191" w:lineRule="auto"/>
        <w:ind w:left="36"/>
        <w:rPr>
          <w:rFonts w:ascii="PingFang SC" w:hAnsi="PingFang SC" w:eastAsia="PingFang SC" w:cs="PingFang SC"/>
          <w:sz w:val="21"/>
          <w:szCs w:val="21"/>
        </w:rPr>
      </w:pPr>
      <w:r>
        <w:rPr>
          <w:rFonts w:ascii="PingFang SC" w:hAnsi="PingFang SC" w:eastAsia="PingFang SC" w:cs="PingFang SC"/>
          <w:spacing w:val="-7"/>
          <w:sz w:val="21"/>
          <w:szCs w:val="21"/>
        </w:rPr>
        <w:t>越严重。</w:t>
      </w:r>
    </w:p>
    <w:p w14:paraId="10DEF21F">
      <w:pPr>
        <w:spacing w:before="4" w:line="3860" w:lineRule="exact"/>
        <w:ind w:firstLine="378"/>
      </w:pPr>
      <w:r>
        <w:rPr>
          <w:position w:val="-77"/>
        </w:rPr>
        <w:drawing>
          <wp:inline distT="0" distB="0" distL="0" distR="0">
            <wp:extent cx="3511550" cy="2451100"/>
            <wp:effectExtent l="0" t="0" r="0" b="0"/>
            <wp:docPr id="218" name="IM 218"/>
            <wp:cNvGraphicFramePr/>
            <a:graphic xmlns:a="http://schemas.openxmlformats.org/drawingml/2006/main">
              <a:graphicData uri="http://schemas.openxmlformats.org/drawingml/2006/picture">
                <pic:pic xmlns:pic="http://schemas.openxmlformats.org/drawingml/2006/picture">
                  <pic:nvPicPr>
                    <pic:cNvPr id="218" name="IM 218"/>
                    <pic:cNvPicPr/>
                  </pic:nvPicPr>
                  <pic:blipFill>
                    <a:blip r:embed="rId240"/>
                    <a:stretch>
                      <a:fillRect/>
                    </a:stretch>
                  </pic:blipFill>
                  <pic:spPr>
                    <a:xfrm>
                      <a:off x="0" y="0"/>
                      <a:ext cx="3511550" cy="2451100"/>
                    </a:xfrm>
                    <a:prstGeom prst="rect">
                      <a:avLst/>
                    </a:prstGeom>
                  </pic:spPr>
                </pic:pic>
              </a:graphicData>
            </a:graphic>
          </wp:inline>
        </w:drawing>
      </w:r>
    </w:p>
    <w:p w14:paraId="0961E9B5">
      <w:pPr>
        <w:spacing w:before="100" w:line="175" w:lineRule="auto"/>
        <w:ind w:left="39" w:right="161" w:firstLine="422"/>
        <w:jc w:val="both"/>
        <w:rPr>
          <w:rFonts w:ascii="PingFang SC" w:hAnsi="PingFang SC" w:eastAsia="PingFang SC" w:cs="PingFang SC"/>
          <w:sz w:val="21"/>
          <w:szCs w:val="21"/>
        </w:rPr>
      </w:pPr>
      <w:r>
        <w:rPr>
          <w:rFonts w:ascii="PingFang SC" w:hAnsi="PingFang SC" w:eastAsia="PingFang SC" w:cs="PingFang SC"/>
          <w:spacing w:val="-3"/>
          <w:sz w:val="21"/>
          <w:szCs w:val="21"/>
        </w:rPr>
        <w:t>上图是严重程度由轻到重的几种并指。患者是否会发生并指以及</w:t>
      </w:r>
      <w:r>
        <w:rPr>
          <w:rFonts w:ascii="PingFang SC" w:hAnsi="PingFang SC" w:eastAsia="PingFang SC" w:cs="PingFang SC"/>
          <w:spacing w:val="10"/>
          <w:sz w:val="21"/>
          <w:szCs w:val="21"/>
        </w:rPr>
        <w:t xml:space="preserve"> </w:t>
      </w:r>
      <w:r>
        <w:rPr>
          <w:rFonts w:ascii="PingFang SC" w:hAnsi="PingFang SC" w:eastAsia="PingFang SC" w:cs="PingFang SC"/>
          <w:spacing w:val="-3"/>
          <w:sz w:val="21"/>
          <w:szCs w:val="21"/>
        </w:rPr>
        <w:t>并指的严重程度，主要由患者的亚型决定，最轻的单纯型患者发生并</w:t>
      </w:r>
      <w:r>
        <w:rPr>
          <w:rFonts w:ascii="PingFang SC" w:hAnsi="PingFang SC" w:eastAsia="PingFang SC" w:cs="PingFang SC"/>
          <w:spacing w:val="13"/>
          <w:sz w:val="21"/>
          <w:szCs w:val="21"/>
        </w:rPr>
        <w:t xml:space="preserve"> </w:t>
      </w:r>
      <w:r>
        <w:rPr>
          <w:rFonts w:ascii="PingFang SC" w:hAnsi="PingFang SC" w:eastAsia="PingFang SC" w:cs="PingFang SC"/>
          <w:spacing w:val="-10"/>
          <w:sz w:val="21"/>
          <w:szCs w:val="21"/>
        </w:rPr>
        <w:t>指的概率极低，但严重泛发性</w:t>
      </w:r>
      <w:r>
        <w:rPr>
          <w:rFonts w:ascii="PingFang SC" w:hAnsi="PingFang SC" w:eastAsia="PingFang SC" w:cs="PingFang SC"/>
          <w:spacing w:val="-15"/>
          <w:sz w:val="21"/>
          <w:szCs w:val="21"/>
        </w:rPr>
        <w:t xml:space="preserve"> </w:t>
      </w:r>
      <w:r>
        <w:rPr>
          <w:rFonts w:ascii="PingFang SC" w:hAnsi="PingFang SC" w:eastAsia="PingFang SC" w:cs="PingFang SC"/>
          <w:spacing w:val="-10"/>
          <w:sz w:val="21"/>
          <w:szCs w:val="21"/>
        </w:rPr>
        <w:t>RDEB 患者的并指发生率高达 95%。</w:t>
      </w:r>
    </w:p>
    <w:p w14:paraId="43BE9EDF">
      <w:pPr>
        <w:spacing w:before="43" w:line="174" w:lineRule="auto"/>
        <w:ind w:left="36" w:firstLine="424"/>
        <w:jc w:val="both"/>
        <w:rPr>
          <w:rFonts w:ascii="PingFang SC" w:hAnsi="PingFang SC" w:eastAsia="PingFang SC" w:cs="PingFang SC"/>
          <w:sz w:val="21"/>
          <w:szCs w:val="21"/>
        </w:rPr>
      </w:pPr>
      <w:r>
        <w:rPr>
          <w:rFonts w:ascii="PingFang SC" w:hAnsi="PingFang SC" w:eastAsia="PingFang SC" w:cs="PingFang SC"/>
          <w:spacing w:val="-4"/>
          <w:sz w:val="21"/>
          <w:szCs w:val="21"/>
        </w:rPr>
        <w:t>尽管积极的干预很难彻底避免并指，但可以推迟并指</w:t>
      </w:r>
      <w:r>
        <w:rPr>
          <w:rFonts w:ascii="PingFang SC" w:hAnsi="PingFang SC" w:eastAsia="PingFang SC" w:cs="PingFang SC"/>
          <w:spacing w:val="-5"/>
          <w:sz w:val="21"/>
          <w:szCs w:val="21"/>
        </w:rPr>
        <w:t>发生的时间，</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减轻并指的程度。在没有并指或并指较轻的时候，可以做手指操，也</w:t>
      </w:r>
      <w:r>
        <w:rPr>
          <w:rFonts w:ascii="PingFang SC" w:hAnsi="PingFang SC" w:eastAsia="PingFang SC" w:cs="PingFang SC"/>
          <w:spacing w:val="2"/>
          <w:sz w:val="21"/>
          <w:szCs w:val="21"/>
        </w:rPr>
        <w:t xml:space="preserve">   </w:t>
      </w:r>
      <w:r>
        <w:rPr>
          <w:rFonts w:ascii="PingFang SC" w:hAnsi="PingFang SC" w:eastAsia="PingFang SC" w:cs="PingFang SC"/>
          <w:spacing w:val="-2"/>
          <w:sz w:val="21"/>
          <w:szCs w:val="21"/>
        </w:rPr>
        <w:t>可以做预防性的分手指包扎。并指已经比较严</w:t>
      </w:r>
      <w:r>
        <w:rPr>
          <w:rFonts w:ascii="PingFang SC" w:hAnsi="PingFang SC" w:eastAsia="PingFang SC" w:cs="PingFang SC"/>
          <w:spacing w:val="-3"/>
          <w:sz w:val="21"/>
          <w:szCs w:val="21"/>
        </w:rPr>
        <w:t>重之后，可以做分指手</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术。分指手术很痛苦，术后需要带支架，每周更换包扎，恢复大约需</w:t>
      </w:r>
      <w:r>
        <w:rPr>
          <w:rFonts w:ascii="PingFang SC" w:hAnsi="PingFang SC" w:eastAsia="PingFang SC" w:cs="PingFang SC"/>
          <w:spacing w:val="5"/>
          <w:sz w:val="21"/>
          <w:szCs w:val="21"/>
        </w:rPr>
        <w:t xml:space="preserve">   </w:t>
      </w:r>
      <w:r>
        <w:rPr>
          <w:rFonts w:ascii="PingFang SC" w:hAnsi="PingFang SC" w:eastAsia="PingFang SC" w:cs="PingFang SC"/>
          <w:spacing w:val="-3"/>
          <w:sz w:val="21"/>
          <w:szCs w:val="21"/>
        </w:rPr>
        <w:t>要一个月。通常做过分指手术以后，即使精心护理，在</w:t>
      </w:r>
      <w:ins w:id="1470" w:author="零 [2]" w:date="2025-11-12T12:27:11Z">
        <w:r>
          <w:rPr>
            <w:rFonts w:hint="eastAsia" w:ascii="PingFang SC" w:hAnsi="PingFang SC" w:eastAsia="PingFang SC" w:cs="PingFang SC"/>
            <w:spacing w:val="-3"/>
            <w:sz w:val="21"/>
            <w:szCs w:val="21"/>
            <w:lang w:val="en-US" w:eastAsia="zh-CN"/>
          </w:rPr>
          <w:t>2-</w:t>
        </w:r>
      </w:ins>
      <w:ins w:id="1471" w:author="零 [2]" w:date="2025-11-12T12:27:12Z">
        <w:r>
          <w:rPr>
            <w:rFonts w:hint="eastAsia" w:ascii="PingFang SC" w:hAnsi="PingFang SC" w:eastAsia="PingFang SC" w:cs="PingFang SC"/>
            <w:spacing w:val="-3"/>
            <w:sz w:val="21"/>
            <w:szCs w:val="21"/>
            <w:lang w:val="en-US" w:eastAsia="zh-CN"/>
          </w:rPr>
          <w:t>5</w:t>
        </w:r>
      </w:ins>
      <w:ins w:id="1472" w:author="零 [2]" w:date="2025-11-12T12:27:14Z">
        <w:r>
          <w:rPr>
            <w:rFonts w:hint="eastAsia" w:ascii="PingFang SC" w:hAnsi="PingFang SC" w:eastAsia="PingFang SC" w:cs="PingFang SC"/>
            <w:spacing w:val="-3"/>
            <w:sz w:val="21"/>
            <w:szCs w:val="21"/>
            <w:lang w:val="en-US" w:eastAsia="zh-CN"/>
          </w:rPr>
          <w:t>内</w:t>
        </w:r>
      </w:ins>
      <w:del w:id="1473" w:author="零 [2]" w:date="2025-11-12T12:27:10Z">
        <w:r>
          <w:rPr>
            <w:rFonts w:ascii="PingFang SC" w:hAnsi="PingFang SC" w:eastAsia="PingFang SC" w:cs="PingFang SC"/>
            <w:spacing w:val="-3"/>
            <w:sz w:val="21"/>
            <w:szCs w:val="21"/>
          </w:rPr>
          <w:delText>几</w:delText>
        </w:r>
      </w:del>
      <w:del w:id="1474" w:author="零 [2]" w:date="2025-11-12T12:27:09Z">
        <w:r>
          <w:rPr>
            <w:rFonts w:ascii="PingFang SC" w:hAnsi="PingFang SC" w:eastAsia="PingFang SC" w:cs="PingFang SC"/>
            <w:spacing w:val="-3"/>
            <w:sz w:val="21"/>
            <w:szCs w:val="21"/>
          </w:rPr>
          <w:delText>年</w:delText>
        </w:r>
      </w:del>
      <w:del w:id="1475" w:author="零 [2]" w:date="2025-11-12T12:27:16Z">
        <w:r>
          <w:rPr>
            <w:rFonts w:ascii="PingFang SC" w:hAnsi="PingFang SC" w:eastAsia="PingFang SC" w:cs="PingFang SC"/>
            <w:spacing w:val="-3"/>
            <w:sz w:val="21"/>
            <w:szCs w:val="21"/>
          </w:rPr>
          <w:delText>内</w:delText>
        </w:r>
      </w:del>
      <w:r>
        <w:rPr>
          <w:rFonts w:ascii="PingFang SC" w:hAnsi="PingFang SC" w:eastAsia="PingFang SC" w:cs="PingFang SC"/>
          <w:spacing w:val="-3"/>
          <w:sz w:val="21"/>
          <w:szCs w:val="21"/>
        </w:rPr>
        <w:t>手指还</w:t>
      </w:r>
      <w:r>
        <w:rPr>
          <w:rFonts w:ascii="PingFang SC" w:hAnsi="PingFang SC" w:eastAsia="PingFang SC" w:cs="PingFang SC"/>
          <w:spacing w:val="5"/>
          <w:sz w:val="21"/>
          <w:szCs w:val="21"/>
        </w:rPr>
        <w:t xml:space="preserve">   </w:t>
      </w:r>
      <w:r>
        <w:rPr>
          <w:rFonts w:ascii="PingFang SC" w:hAnsi="PingFang SC" w:eastAsia="PingFang SC" w:cs="PingFang SC"/>
          <w:spacing w:val="-1"/>
          <w:sz w:val="21"/>
          <w:szCs w:val="21"/>
        </w:rPr>
        <w:t>会再次粘连。</w:t>
      </w:r>
    </w:p>
    <w:p w14:paraId="5D285C09">
      <w:pPr>
        <w:spacing w:before="32" w:line="178" w:lineRule="auto"/>
        <w:ind w:left="37" w:right="161" w:firstLine="423"/>
        <w:jc w:val="both"/>
        <w:rPr>
          <w:rFonts w:ascii="PingFang SC" w:hAnsi="PingFang SC" w:eastAsia="PingFang SC" w:cs="PingFang SC"/>
          <w:sz w:val="21"/>
          <w:szCs w:val="21"/>
        </w:rPr>
      </w:pPr>
      <w:r>
        <w:rPr>
          <w:rFonts w:ascii="PingFang SC" w:hAnsi="PingFang SC" w:eastAsia="PingFang SC" w:cs="PingFang SC"/>
          <w:spacing w:val="-3"/>
          <w:sz w:val="21"/>
          <w:szCs w:val="21"/>
        </w:rPr>
        <w:t>有些患者的脚趾也有粘连。儿童患者如果大拇指粘连，可能影响</w:t>
      </w:r>
      <w:r>
        <w:rPr>
          <w:rFonts w:ascii="PingFang SC" w:hAnsi="PingFang SC" w:eastAsia="PingFang SC" w:cs="PingFang SC"/>
          <w:spacing w:val="11"/>
          <w:sz w:val="21"/>
          <w:szCs w:val="21"/>
        </w:rPr>
        <w:t xml:space="preserve"> </w:t>
      </w:r>
      <w:r>
        <w:rPr>
          <w:rFonts w:ascii="PingFang SC" w:hAnsi="PingFang SC" w:eastAsia="PingFang SC" w:cs="PingFang SC"/>
          <w:spacing w:val="-3"/>
          <w:sz w:val="21"/>
          <w:szCs w:val="21"/>
        </w:rPr>
        <w:t>到脚的发育和走路，可以考虑手术分开。其它脚趾的粘连，一般不做</w:t>
      </w:r>
      <w:r>
        <w:rPr>
          <w:rFonts w:ascii="PingFang SC" w:hAnsi="PingFang SC" w:eastAsia="PingFang SC" w:cs="PingFang SC"/>
          <w:spacing w:val="15"/>
          <w:sz w:val="21"/>
          <w:szCs w:val="21"/>
        </w:rPr>
        <w:t xml:space="preserve"> </w:t>
      </w:r>
      <w:r>
        <w:rPr>
          <w:rFonts w:ascii="PingFang SC" w:hAnsi="PingFang SC" w:eastAsia="PingFang SC" w:cs="PingFang SC"/>
          <w:spacing w:val="-8"/>
          <w:sz w:val="21"/>
          <w:szCs w:val="21"/>
        </w:rPr>
        <w:t>手术。</w:t>
      </w:r>
    </w:p>
    <w:p w14:paraId="1EAB85BF">
      <w:pPr>
        <w:spacing w:before="26" w:line="176" w:lineRule="auto"/>
        <w:ind w:left="36" w:right="158" w:firstLine="425"/>
        <w:jc w:val="both"/>
        <w:rPr>
          <w:rFonts w:ascii="PingFang SC" w:hAnsi="PingFang SC" w:eastAsia="PingFang SC" w:cs="PingFang SC"/>
          <w:sz w:val="21"/>
          <w:szCs w:val="21"/>
        </w:rPr>
      </w:pPr>
      <w:r>
        <w:rPr>
          <w:rFonts w:ascii="PingFang SC" w:hAnsi="PingFang SC" w:eastAsia="PingFang SC" w:cs="PingFang SC"/>
          <w:spacing w:val="-6"/>
          <w:sz w:val="21"/>
          <w:szCs w:val="21"/>
        </w:rPr>
        <w:t>幼儿 RDEB</w:t>
      </w:r>
      <w:r>
        <w:rPr>
          <w:rFonts w:ascii="PingFang SC" w:hAnsi="PingFang SC" w:eastAsia="PingFang SC" w:cs="PingFang SC"/>
          <w:spacing w:val="18"/>
          <w:sz w:val="21"/>
          <w:szCs w:val="21"/>
        </w:rPr>
        <w:t xml:space="preserve"> </w:t>
      </w:r>
      <w:r>
        <w:rPr>
          <w:rFonts w:ascii="PingFang SC" w:hAnsi="PingFang SC" w:eastAsia="PingFang SC" w:cs="PingFang SC"/>
          <w:spacing w:val="-6"/>
          <w:sz w:val="21"/>
          <w:szCs w:val="21"/>
        </w:rPr>
        <w:t>患者应持续性地分手指包扎，以</w:t>
      </w:r>
      <w:r>
        <w:rPr>
          <w:rFonts w:ascii="PingFang SC" w:hAnsi="PingFang SC" w:eastAsia="PingFang SC" w:cs="PingFang SC"/>
          <w:spacing w:val="-7"/>
          <w:sz w:val="21"/>
          <w:szCs w:val="21"/>
        </w:rPr>
        <w:t>预防并指。</w:t>
      </w:r>
      <w:r>
        <w:rPr>
          <w:rFonts w:ascii="PingFang SC" w:hAnsi="PingFang SC" w:eastAsia="PingFang SC" w:cs="PingFang SC"/>
          <w:spacing w:val="-46"/>
          <w:sz w:val="21"/>
          <w:szCs w:val="21"/>
        </w:rPr>
        <w:t xml:space="preserve"> </w:t>
      </w:r>
      <w:r>
        <w:rPr>
          <w:rFonts w:ascii="PingFang SC" w:hAnsi="PingFang SC" w:eastAsia="PingFang SC" w:cs="PingFang SC"/>
          <w:spacing w:val="-7"/>
          <w:sz w:val="21"/>
          <w:szCs w:val="21"/>
        </w:rPr>
        <w:t>能同时分</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脚趾包扎更好。下图是预防手指粘连的包扎方法。前面三张图是连续</w:t>
      </w:r>
      <w:r>
        <w:rPr>
          <w:rFonts w:ascii="PingFang SC" w:hAnsi="PingFang SC" w:eastAsia="PingFang SC" w:cs="PingFang SC"/>
          <w:spacing w:val="18"/>
          <w:sz w:val="21"/>
          <w:szCs w:val="21"/>
        </w:rPr>
        <w:t xml:space="preserve"> </w:t>
      </w:r>
      <w:r>
        <w:rPr>
          <w:rFonts w:ascii="PingFang SC" w:hAnsi="PingFang SC" w:eastAsia="PingFang SC" w:cs="PingFang SC"/>
          <w:spacing w:val="-3"/>
          <w:sz w:val="21"/>
          <w:szCs w:val="21"/>
        </w:rPr>
        <w:t>的包扎动作。第四张图是简易的包扎方式，这种包扎方式也可用于指</w:t>
      </w:r>
      <w:r>
        <w:rPr>
          <w:rFonts w:ascii="PingFang SC" w:hAnsi="PingFang SC" w:eastAsia="PingFang SC" w:cs="PingFang SC"/>
          <w:spacing w:val="18"/>
          <w:sz w:val="21"/>
          <w:szCs w:val="21"/>
        </w:rPr>
        <w:t xml:space="preserve"> </w:t>
      </w:r>
      <w:r>
        <w:rPr>
          <w:rFonts w:ascii="PingFang SC" w:hAnsi="PingFang SC" w:eastAsia="PingFang SC" w:cs="PingFang SC"/>
          <w:spacing w:val="-1"/>
          <w:sz w:val="21"/>
          <w:szCs w:val="21"/>
        </w:rPr>
        <w:t>甲脱落后的情况。</w:t>
      </w:r>
    </w:p>
    <w:p w14:paraId="6B6E9E63">
      <w:pPr>
        <w:spacing w:line="176" w:lineRule="auto"/>
        <w:rPr>
          <w:rFonts w:ascii="PingFang SC" w:hAnsi="PingFang SC" w:eastAsia="PingFang SC" w:cs="PingFang SC"/>
          <w:sz w:val="21"/>
          <w:szCs w:val="21"/>
        </w:rPr>
        <w:sectPr>
          <w:headerReference r:id="rId108" w:type="default"/>
          <w:footerReference r:id="rId109" w:type="default"/>
          <w:pgSz w:w="8391" w:h="11909"/>
          <w:pgMar w:top="883" w:right="908" w:bottom="936" w:left="1051" w:header="869" w:footer="716" w:gutter="0"/>
          <w:cols w:space="720" w:num="1"/>
        </w:sectPr>
      </w:pPr>
    </w:p>
    <w:p w14:paraId="0448121C">
      <w:pPr>
        <w:pStyle w:val="2"/>
        <w:spacing w:line="390" w:lineRule="auto"/>
      </w:pPr>
    </w:p>
    <w:p w14:paraId="2F657134">
      <w:pPr>
        <w:spacing w:line="5185" w:lineRule="exact"/>
        <w:ind w:firstLine="3004"/>
      </w:pPr>
      <w:r>
        <w:drawing>
          <wp:anchor distT="0" distB="0" distL="0" distR="0" simplePos="0" relativeHeight="251718656" behindDoc="0" locked="0" layoutInCell="1" allowOverlap="1">
            <wp:simplePos x="0" y="0"/>
            <wp:positionH relativeFrom="column">
              <wp:posOffset>17780</wp:posOffset>
            </wp:positionH>
            <wp:positionV relativeFrom="paragraph">
              <wp:posOffset>0</wp:posOffset>
            </wp:positionV>
            <wp:extent cx="1835785" cy="3307080"/>
            <wp:effectExtent l="0" t="0" r="0" b="0"/>
            <wp:wrapNone/>
            <wp:docPr id="220" name="IM 220"/>
            <wp:cNvGraphicFramePr/>
            <a:graphic xmlns:a="http://schemas.openxmlformats.org/drawingml/2006/main">
              <a:graphicData uri="http://schemas.openxmlformats.org/drawingml/2006/picture">
                <pic:pic xmlns:pic="http://schemas.openxmlformats.org/drawingml/2006/picture">
                  <pic:nvPicPr>
                    <pic:cNvPr id="220" name="IM 220"/>
                    <pic:cNvPicPr/>
                  </pic:nvPicPr>
                  <pic:blipFill>
                    <a:blip r:embed="rId241"/>
                    <a:stretch>
                      <a:fillRect/>
                    </a:stretch>
                  </pic:blipFill>
                  <pic:spPr>
                    <a:xfrm>
                      <a:off x="0" y="0"/>
                      <a:ext cx="1835657" cy="3307079"/>
                    </a:xfrm>
                    <a:prstGeom prst="rect">
                      <a:avLst/>
                    </a:prstGeom>
                  </pic:spPr>
                </pic:pic>
              </a:graphicData>
            </a:graphic>
          </wp:anchor>
        </w:drawing>
      </w:r>
      <w:r>
        <w:rPr>
          <w:position w:val="-103"/>
        </w:rPr>
        <w:drawing>
          <wp:inline distT="0" distB="0" distL="0" distR="0">
            <wp:extent cx="2087880" cy="3292475"/>
            <wp:effectExtent l="0" t="0" r="0" b="0"/>
            <wp:docPr id="222" name="IM 222"/>
            <wp:cNvGraphicFramePr/>
            <a:graphic xmlns:a="http://schemas.openxmlformats.org/drawingml/2006/main">
              <a:graphicData uri="http://schemas.openxmlformats.org/drawingml/2006/picture">
                <pic:pic xmlns:pic="http://schemas.openxmlformats.org/drawingml/2006/picture">
                  <pic:nvPicPr>
                    <pic:cNvPr id="222" name="IM 222"/>
                    <pic:cNvPicPr/>
                  </pic:nvPicPr>
                  <pic:blipFill>
                    <a:blip r:embed="rId242"/>
                    <a:stretch>
                      <a:fillRect/>
                    </a:stretch>
                  </pic:blipFill>
                  <pic:spPr>
                    <a:xfrm>
                      <a:off x="0" y="0"/>
                      <a:ext cx="2087880" cy="3292601"/>
                    </a:xfrm>
                    <a:prstGeom prst="rect">
                      <a:avLst/>
                    </a:prstGeom>
                  </pic:spPr>
                </pic:pic>
              </a:graphicData>
            </a:graphic>
          </wp:inline>
        </w:drawing>
      </w:r>
    </w:p>
    <w:p w14:paraId="3B9603A9">
      <w:pPr>
        <w:pStyle w:val="2"/>
        <w:spacing w:line="350" w:lineRule="auto"/>
      </w:pPr>
    </w:p>
    <w:p w14:paraId="4E09F4D4">
      <w:pPr>
        <w:spacing w:before="96" w:line="191" w:lineRule="auto"/>
        <w:ind w:left="466"/>
        <w:rPr>
          <w:rFonts w:ascii="PingFang SC" w:hAnsi="PingFang SC" w:eastAsia="PingFang SC" w:cs="PingFang SC"/>
          <w:sz w:val="21"/>
          <w:szCs w:val="21"/>
        </w:rPr>
      </w:pPr>
      <w:r>
        <w:rPr>
          <w:rFonts w:ascii="PingFang SC" w:hAnsi="PingFang SC" w:eastAsia="PingFang SC" w:cs="PingFang SC"/>
          <w:spacing w:val="-2"/>
          <w:sz w:val="21"/>
          <w:szCs w:val="21"/>
        </w:rPr>
        <w:t>下面的分手指包扎方法是陈劼护士长在网络义诊中介绍的。</w:t>
      </w:r>
    </w:p>
    <w:p w14:paraId="13F6B765">
      <w:pPr>
        <w:spacing w:line="191" w:lineRule="auto"/>
        <w:rPr>
          <w:rFonts w:ascii="PingFang SC" w:hAnsi="PingFang SC" w:eastAsia="PingFang SC" w:cs="PingFang SC"/>
          <w:sz w:val="21"/>
          <w:szCs w:val="21"/>
        </w:rPr>
        <w:sectPr>
          <w:headerReference r:id="rId110" w:type="default"/>
          <w:footerReference r:id="rId111" w:type="default"/>
          <w:pgSz w:w="8391" w:h="11909"/>
          <w:pgMar w:top="883" w:right="1046" w:bottom="937" w:left="1051" w:header="869" w:footer="716" w:gutter="0"/>
          <w:cols w:space="720" w:num="1"/>
        </w:sectPr>
      </w:pPr>
    </w:p>
    <w:p w14:paraId="3599C510">
      <w:pPr>
        <w:pStyle w:val="2"/>
        <w:spacing w:line="390" w:lineRule="auto"/>
      </w:pPr>
    </w:p>
    <w:p w14:paraId="28C0B51B">
      <w:pPr>
        <w:spacing w:line="7175" w:lineRule="exact"/>
        <w:ind w:firstLine="28"/>
      </w:pPr>
      <w:r>
        <w:rPr>
          <w:position w:val="-143"/>
        </w:rPr>
        <w:drawing>
          <wp:inline distT="0" distB="0" distL="0" distR="0">
            <wp:extent cx="3956050" cy="4556125"/>
            <wp:effectExtent l="0" t="0" r="0" b="0"/>
            <wp:docPr id="224" name="IM 224"/>
            <wp:cNvGraphicFramePr/>
            <a:graphic xmlns:a="http://schemas.openxmlformats.org/drawingml/2006/main">
              <a:graphicData uri="http://schemas.openxmlformats.org/drawingml/2006/picture">
                <pic:pic xmlns:pic="http://schemas.openxmlformats.org/drawingml/2006/picture">
                  <pic:nvPicPr>
                    <pic:cNvPr id="224" name="IM 224"/>
                    <pic:cNvPicPr/>
                  </pic:nvPicPr>
                  <pic:blipFill>
                    <a:blip r:embed="rId243"/>
                    <a:stretch>
                      <a:fillRect/>
                    </a:stretch>
                  </pic:blipFill>
                  <pic:spPr>
                    <a:xfrm>
                      <a:off x="0" y="0"/>
                      <a:ext cx="3956684" cy="4556251"/>
                    </a:xfrm>
                    <a:prstGeom prst="rect">
                      <a:avLst/>
                    </a:prstGeom>
                  </pic:spPr>
                </pic:pic>
              </a:graphicData>
            </a:graphic>
          </wp:inline>
        </w:drawing>
      </w:r>
    </w:p>
    <w:p w14:paraId="32626D2B">
      <w:pPr>
        <w:spacing w:line="7175" w:lineRule="exact"/>
        <w:sectPr>
          <w:headerReference r:id="rId112" w:type="default"/>
          <w:footerReference r:id="rId113" w:type="default"/>
          <w:pgSz w:w="8391" w:h="11909"/>
          <w:pgMar w:top="883" w:right="1047" w:bottom="937" w:left="1051" w:header="869" w:footer="716" w:gutter="0"/>
          <w:cols w:space="720" w:num="1"/>
        </w:sectPr>
      </w:pPr>
    </w:p>
    <w:p w14:paraId="566B16BC">
      <w:pPr>
        <w:pStyle w:val="2"/>
        <w:spacing w:line="285" w:lineRule="auto"/>
      </w:pPr>
    </w:p>
    <w:p w14:paraId="07950CFD">
      <w:pPr>
        <w:spacing w:before="146" w:line="191" w:lineRule="auto"/>
        <w:ind w:left="49"/>
        <w:outlineLvl w:val="1"/>
        <w:rPr>
          <w:rFonts w:ascii="PingFang SC" w:hAnsi="PingFang SC" w:eastAsia="PingFang SC" w:cs="PingFang SC"/>
          <w:sz w:val="32"/>
          <w:szCs w:val="32"/>
        </w:rPr>
      </w:pPr>
      <w:bookmarkStart w:id="152" w:name="_Toc667933882"/>
      <w:r>
        <w:drawing>
          <wp:anchor distT="0" distB="0" distL="0" distR="0" simplePos="0" relativeHeight="251719680" behindDoc="0" locked="0" layoutInCell="1" allowOverlap="1">
            <wp:simplePos x="0" y="0"/>
            <wp:positionH relativeFrom="column">
              <wp:posOffset>2216150</wp:posOffset>
            </wp:positionH>
            <wp:positionV relativeFrom="paragraph">
              <wp:posOffset>368300</wp:posOffset>
            </wp:positionV>
            <wp:extent cx="1758315" cy="2009140"/>
            <wp:effectExtent l="0" t="0" r="0" b="0"/>
            <wp:wrapNone/>
            <wp:docPr id="226" name="IM 226"/>
            <wp:cNvGraphicFramePr/>
            <a:graphic xmlns:a="http://schemas.openxmlformats.org/drawingml/2006/main">
              <a:graphicData uri="http://schemas.openxmlformats.org/drawingml/2006/picture">
                <pic:pic xmlns:pic="http://schemas.openxmlformats.org/drawingml/2006/picture">
                  <pic:nvPicPr>
                    <pic:cNvPr id="226" name="IM 226"/>
                    <pic:cNvPicPr/>
                  </pic:nvPicPr>
                  <pic:blipFill>
                    <a:blip r:embed="rId244"/>
                    <a:stretch>
                      <a:fillRect/>
                    </a:stretch>
                  </pic:blipFill>
                  <pic:spPr>
                    <a:xfrm>
                      <a:off x="0" y="0"/>
                      <a:ext cx="1758314" cy="2008885"/>
                    </a:xfrm>
                    <a:prstGeom prst="rect">
                      <a:avLst/>
                    </a:prstGeom>
                  </pic:spPr>
                </pic:pic>
              </a:graphicData>
            </a:graphic>
          </wp:anchor>
        </w:drawing>
      </w:r>
      <w:bookmarkStart w:id="153" w:name="bookmark83"/>
      <w:bookmarkEnd w:id="153"/>
      <w:r>
        <w:rPr>
          <w:rFonts w:ascii="PingFang SC" w:hAnsi="PingFang SC" w:eastAsia="PingFang SC" w:cs="PingFang SC"/>
          <w:b/>
          <w:bCs/>
          <w:spacing w:val="-3"/>
          <w:sz w:val="32"/>
          <w:szCs w:val="32"/>
        </w:rPr>
        <w:t>7.6</w:t>
      </w:r>
      <w:r>
        <w:rPr>
          <w:rFonts w:ascii="PingFang SC" w:hAnsi="PingFang SC" w:eastAsia="PingFang SC" w:cs="PingFang SC"/>
          <w:spacing w:val="-3"/>
          <w:sz w:val="32"/>
          <w:szCs w:val="32"/>
        </w:rPr>
        <w:t xml:space="preserve"> </w:t>
      </w:r>
      <w:r>
        <w:rPr>
          <w:rFonts w:ascii="PingFang SC" w:hAnsi="PingFang SC" w:eastAsia="PingFang SC" w:cs="PingFang SC"/>
          <w:b/>
          <w:bCs/>
          <w:spacing w:val="-3"/>
          <w:sz w:val="32"/>
          <w:szCs w:val="32"/>
        </w:rPr>
        <w:t>水疱剪开后渗液较多</w:t>
      </w:r>
      <w:bookmarkEnd w:id="152"/>
    </w:p>
    <w:p w14:paraId="7D31D3EA">
      <w:pPr>
        <w:spacing w:before="59" w:line="180" w:lineRule="auto"/>
        <w:ind w:left="38" w:right="3078" w:firstLine="424"/>
        <w:rPr>
          <w:rFonts w:ascii="PingFang SC" w:hAnsi="PingFang SC" w:eastAsia="PingFang SC" w:cs="PingFang SC"/>
          <w:sz w:val="21"/>
          <w:szCs w:val="21"/>
        </w:rPr>
      </w:pPr>
      <w:r>
        <w:rPr>
          <w:rFonts w:ascii="PingFang SC" w:hAnsi="PingFang SC" w:eastAsia="PingFang SC" w:cs="PingFang SC"/>
          <w:spacing w:val="-4"/>
          <w:sz w:val="21"/>
          <w:szCs w:val="21"/>
        </w:rPr>
        <w:t>如果想吸收水疱剪开后的渗液，</w:t>
      </w:r>
      <w:r>
        <w:rPr>
          <w:rFonts w:ascii="PingFang SC" w:hAnsi="PingFang SC" w:eastAsia="PingFang SC" w:cs="PingFang SC"/>
          <w:spacing w:val="4"/>
          <w:sz w:val="21"/>
          <w:szCs w:val="21"/>
        </w:rPr>
        <w:t xml:space="preserve"> </w:t>
      </w:r>
      <w:r>
        <w:rPr>
          <w:rFonts w:ascii="PingFang SC" w:hAnsi="PingFang SC" w:eastAsia="PingFang SC" w:cs="PingFang SC"/>
          <w:spacing w:val="-2"/>
          <w:sz w:val="21"/>
          <w:szCs w:val="21"/>
        </w:rPr>
        <w:t>可以在皮损上撒造口粉。</w:t>
      </w:r>
    </w:p>
    <w:p w14:paraId="0F2B788A">
      <w:pPr>
        <w:spacing w:before="32" w:line="178" w:lineRule="auto"/>
        <w:ind w:left="37" w:right="3045" w:firstLine="423"/>
        <w:jc w:val="both"/>
        <w:rPr>
          <w:rFonts w:ascii="PingFang SC" w:hAnsi="PingFang SC" w:eastAsia="PingFang SC" w:cs="PingFang SC"/>
          <w:sz w:val="21"/>
          <w:szCs w:val="21"/>
        </w:rPr>
      </w:pPr>
      <w:r>
        <w:rPr>
          <w:rFonts w:ascii="PingFang SC" w:hAnsi="PingFang SC" w:eastAsia="PingFang SC" w:cs="PingFang SC"/>
          <w:spacing w:val="-2"/>
          <w:sz w:val="21"/>
          <w:szCs w:val="21"/>
        </w:rPr>
        <w:t>面积不大的话可用硼酸水敷。每</w:t>
      </w:r>
      <w:r>
        <w:rPr>
          <w:rFonts w:ascii="PingFang SC" w:hAnsi="PingFang SC" w:eastAsia="PingFang SC" w:cs="PingFang SC"/>
          <w:spacing w:val="12"/>
          <w:sz w:val="21"/>
          <w:szCs w:val="21"/>
        </w:rPr>
        <w:t xml:space="preserve"> </w:t>
      </w:r>
      <w:r>
        <w:rPr>
          <w:rFonts w:ascii="PingFang SC" w:hAnsi="PingFang SC" w:eastAsia="PingFang SC" w:cs="PingFang SC"/>
          <w:spacing w:val="-9"/>
          <w:sz w:val="21"/>
          <w:szCs w:val="21"/>
        </w:rPr>
        <w:t>次</w:t>
      </w:r>
      <w:r>
        <w:rPr>
          <w:rFonts w:ascii="PingFang SC" w:hAnsi="PingFang SC" w:eastAsia="PingFang SC" w:cs="PingFang SC"/>
          <w:spacing w:val="44"/>
          <w:sz w:val="21"/>
          <w:szCs w:val="21"/>
        </w:rPr>
        <w:t xml:space="preserve"> </w:t>
      </w:r>
      <w:r>
        <w:rPr>
          <w:rFonts w:ascii="PingFang SC" w:hAnsi="PingFang SC" w:eastAsia="PingFang SC" w:cs="PingFang SC"/>
          <w:spacing w:val="-9"/>
          <w:sz w:val="21"/>
          <w:szCs w:val="21"/>
        </w:rPr>
        <w:t>10</w:t>
      </w:r>
      <w:r>
        <w:rPr>
          <w:rFonts w:ascii="PingFang SC" w:hAnsi="PingFang SC" w:eastAsia="PingFang SC" w:cs="PingFang SC"/>
          <w:spacing w:val="17"/>
          <w:w w:val="101"/>
          <w:sz w:val="21"/>
          <w:szCs w:val="21"/>
        </w:rPr>
        <w:t xml:space="preserve"> </w:t>
      </w:r>
      <w:r>
        <w:rPr>
          <w:rFonts w:ascii="PingFang SC" w:hAnsi="PingFang SC" w:eastAsia="PingFang SC" w:cs="PingFang SC"/>
          <w:spacing w:val="-9"/>
          <w:sz w:val="21"/>
          <w:szCs w:val="21"/>
        </w:rPr>
        <w:t>分钟，每天</w:t>
      </w:r>
      <w:r>
        <w:rPr>
          <w:rFonts w:ascii="PingFang SC" w:hAnsi="PingFang SC" w:eastAsia="PingFang SC" w:cs="PingFang SC"/>
          <w:spacing w:val="23"/>
          <w:sz w:val="21"/>
          <w:szCs w:val="21"/>
        </w:rPr>
        <w:t xml:space="preserve"> </w:t>
      </w:r>
      <w:r>
        <w:rPr>
          <w:rFonts w:ascii="PingFang SC" w:hAnsi="PingFang SC" w:eastAsia="PingFang SC" w:cs="PingFang SC"/>
          <w:spacing w:val="-9"/>
          <w:sz w:val="21"/>
          <w:szCs w:val="21"/>
        </w:rPr>
        <w:t>2-3</w:t>
      </w:r>
      <w:r>
        <w:rPr>
          <w:rFonts w:ascii="PingFang SC" w:hAnsi="PingFang SC" w:eastAsia="PingFang SC" w:cs="PingFang SC"/>
          <w:spacing w:val="21"/>
          <w:w w:val="101"/>
          <w:sz w:val="21"/>
          <w:szCs w:val="21"/>
        </w:rPr>
        <w:t xml:space="preserve"> </w:t>
      </w:r>
      <w:r>
        <w:rPr>
          <w:rFonts w:ascii="PingFang SC" w:hAnsi="PingFang SC" w:eastAsia="PingFang SC" w:cs="PingFang SC"/>
          <w:spacing w:val="-9"/>
          <w:sz w:val="21"/>
          <w:szCs w:val="21"/>
        </w:rPr>
        <w:t>次。这样可以</w:t>
      </w:r>
      <w:r>
        <w:rPr>
          <w:rFonts w:ascii="PingFang SC" w:hAnsi="PingFang SC" w:eastAsia="PingFang SC" w:cs="PingFang SC"/>
          <w:sz w:val="21"/>
          <w:szCs w:val="21"/>
        </w:rPr>
        <w:t xml:space="preserve"> </w:t>
      </w:r>
      <w:r>
        <w:rPr>
          <w:rFonts w:ascii="PingFang SC" w:hAnsi="PingFang SC" w:eastAsia="PingFang SC" w:cs="PingFang SC"/>
          <w:spacing w:val="-6"/>
          <w:sz w:val="21"/>
          <w:szCs w:val="21"/>
        </w:rPr>
        <w:t>减少渗液。</w:t>
      </w:r>
    </w:p>
    <w:p w14:paraId="52DFA88B">
      <w:pPr>
        <w:spacing w:before="29" w:line="173" w:lineRule="auto"/>
        <w:ind w:left="36" w:right="3050" w:firstLine="424"/>
        <w:jc w:val="both"/>
        <w:rPr>
          <w:rFonts w:ascii="PingFang SC" w:hAnsi="PingFang SC" w:eastAsia="PingFang SC" w:cs="PingFang SC"/>
          <w:sz w:val="21"/>
          <w:szCs w:val="21"/>
        </w:rPr>
      </w:pPr>
      <w:r>
        <w:rPr>
          <w:rFonts w:ascii="PingFang SC" w:hAnsi="PingFang SC" w:eastAsia="PingFang SC" w:cs="PingFang SC"/>
          <w:spacing w:val="14"/>
          <w:sz w:val="21"/>
          <w:szCs w:val="21"/>
        </w:rPr>
        <w:t>有渗液时包扎的话最好先在伤</w:t>
      </w:r>
      <w:r>
        <w:rPr>
          <w:rFonts w:ascii="PingFang SC" w:hAnsi="PingFang SC" w:eastAsia="PingFang SC" w:cs="PingFang SC"/>
          <w:spacing w:val="2"/>
          <w:sz w:val="21"/>
          <w:szCs w:val="21"/>
        </w:rPr>
        <w:t xml:space="preserve"> </w:t>
      </w:r>
      <w:r>
        <w:rPr>
          <w:rFonts w:ascii="PingFang SC" w:hAnsi="PingFang SC" w:eastAsia="PingFang SC" w:cs="PingFang SC"/>
          <w:spacing w:val="-1"/>
          <w:sz w:val="21"/>
          <w:szCs w:val="21"/>
        </w:rPr>
        <w:t>口上垫优拓，然后外面垫比较厚的吸</w:t>
      </w:r>
      <w:r>
        <w:rPr>
          <w:rFonts w:ascii="PingFang SC" w:hAnsi="PingFang SC" w:eastAsia="PingFang SC" w:cs="PingFang SC"/>
          <w:sz w:val="21"/>
          <w:szCs w:val="21"/>
        </w:rPr>
        <w:t xml:space="preserve"> </w:t>
      </w:r>
      <w:r>
        <w:rPr>
          <w:rFonts w:ascii="PingFang SC" w:hAnsi="PingFang SC" w:eastAsia="PingFang SC" w:cs="PingFang SC"/>
          <w:spacing w:val="-1"/>
          <w:sz w:val="21"/>
          <w:szCs w:val="21"/>
        </w:rPr>
        <w:t>收层，可以用厚美皮康，保愈美，或</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普通纱布。使用普通纱布的话要多垫</w:t>
      </w:r>
      <w:r>
        <w:rPr>
          <w:rFonts w:ascii="PingFang SC" w:hAnsi="PingFang SC" w:eastAsia="PingFang SC" w:cs="PingFang SC"/>
          <w:spacing w:val="14"/>
          <w:sz w:val="21"/>
          <w:szCs w:val="21"/>
        </w:rPr>
        <w:t xml:space="preserve"> </w:t>
      </w:r>
      <w:r>
        <w:rPr>
          <w:rFonts w:ascii="PingFang SC" w:hAnsi="PingFang SC" w:eastAsia="PingFang SC" w:cs="PingFang SC"/>
          <w:spacing w:val="-2"/>
          <w:sz w:val="21"/>
          <w:szCs w:val="21"/>
        </w:rPr>
        <w:t>几层，垫的少了很容易浸透并且容易</w:t>
      </w:r>
      <w:r>
        <w:rPr>
          <w:rFonts w:ascii="PingFang SC" w:hAnsi="PingFang SC" w:eastAsia="PingFang SC" w:cs="PingFang SC"/>
          <w:spacing w:val="14"/>
          <w:sz w:val="21"/>
          <w:szCs w:val="21"/>
        </w:rPr>
        <w:t xml:space="preserve"> </w:t>
      </w:r>
      <w:r>
        <w:rPr>
          <w:rFonts w:ascii="PingFang SC" w:hAnsi="PingFang SC" w:eastAsia="PingFang SC" w:cs="PingFang SC"/>
          <w:spacing w:val="-3"/>
          <w:sz w:val="21"/>
          <w:szCs w:val="21"/>
        </w:rPr>
        <w:t>有细菌感染</w:t>
      </w:r>
      <w:r>
        <w:rPr>
          <w:rFonts w:ascii="PingFang SC" w:hAnsi="PingFang SC" w:eastAsia="PingFang SC" w:cs="PingFang SC"/>
          <w:spacing w:val="-40"/>
          <w:sz w:val="21"/>
          <w:szCs w:val="21"/>
        </w:rPr>
        <w:t xml:space="preserve"> </w:t>
      </w:r>
      <w:r>
        <w:rPr>
          <w:rFonts w:ascii="PingFang SC" w:hAnsi="PingFang SC" w:eastAsia="PingFang SC" w:cs="PingFang SC"/>
          <w:spacing w:val="-3"/>
          <w:sz w:val="21"/>
          <w:szCs w:val="21"/>
        </w:rPr>
        <w:t>。一旦发现渗液浸透了纱</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布，需要更换纱布重新包扎。</w:t>
      </w:r>
    </w:p>
    <w:p w14:paraId="7E431BF7">
      <w:pPr>
        <w:pStyle w:val="2"/>
        <w:spacing w:line="339" w:lineRule="auto"/>
      </w:pPr>
    </w:p>
    <w:p w14:paraId="6874DCD9">
      <w:pPr>
        <w:spacing w:before="146" w:line="191" w:lineRule="auto"/>
        <w:ind w:left="49"/>
        <w:outlineLvl w:val="1"/>
        <w:rPr>
          <w:rFonts w:ascii="PingFang SC" w:hAnsi="PingFang SC" w:eastAsia="PingFang SC" w:cs="PingFang SC"/>
          <w:sz w:val="32"/>
          <w:szCs w:val="32"/>
        </w:rPr>
      </w:pPr>
      <w:bookmarkStart w:id="154" w:name="bookmark85"/>
      <w:bookmarkEnd w:id="154"/>
      <w:bookmarkStart w:id="155" w:name="_Toc1067731905"/>
      <w:r>
        <w:rPr>
          <w:rFonts w:ascii="PingFang SC" w:hAnsi="PingFang SC" w:eastAsia="PingFang SC" w:cs="PingFang SC"/>
          <w:b/>
          <w:bCs/>
          <w:spacing w:val="-1"/>
          <w:sz w:val="32"/>
          <w:szCs w:val="32"/>
        </w:rPr>
        <w:t>7.7</w:t>
      </w:r>
      <w:r>
        <w:rPr>
          <w:rFonts w:ascii="PingFang SC" w:hAnsi="PingFang SC" w:eastAsia="PingFang SC" w:cs="PingFang SC"/>
          <w:spacing w:val="-1"/>
          <w:sz w:val="32"/>
          <w:szCs w:val="32"/>
        </w:rPr>
        <w:t xml:space="preserve"> </w:t>
      </w:r>
      <w:r>
        <w:rPr>
          <w:rFonts w:ascii="PingFang SC" w:hAnsi="PingFang SC" w:eastAsia="PingFang SC" w:cs="PingFang SC"/>
          <w:b/>
          <w:bCs/>
          <w:spacing w:val="-1"/>
          <w:sz w:val="32"/>
          <w:szCs w:val="32"/>
        </w:rPr>
        <w:t>固定留置针的方法</w:t>
      </w:r>
      <w:bookmarkEnd w:id="155"/>
    </w:p>
    <w:p w14:paraId="6409411E">
      <w:pPr>
        <w:spacing w:before="9" w:line="172" w:lineRule="auto"/>
        <w:ind w:left="37" w:right="161" w:firstLine="423"/>
        <w:jc w:val="both"/>
        <w:rPr>
          <w:rFonts w:ascii="PingFang SC" w:hAnsi="PingFang SC" w:eastAsia="PingFang SC" w:cs="PingFang SC"/>
          <w:sz w:val="21"/>
          <w:szCs w:val="21"/>
        </w:rPr>
      </w:pPr>
      <w:r>
        <w:rPr>
          <w:rFonts w:ascii="PingFang SC" w:hAnsi="PingFang SC" w:eastAsia="PingFang SC" w:cs="PingFang SC"/>
          <w:spacing w:val="-3"/>
          <w:sz w:val="21"/>
          <w:szCs w:val="21"/>
        </w:rPr>
        <w:t>严重的 EB</w:t>
      </w:r>
      <w:r>
        <w:rPr>
          <w:rFonts w:ascii="PingFang SC" w:hAnsi="PingFang SC" w:eastAsia="PingFang SC" w:cs="PingFang SC"/>
          <w:spacing w:val="18"/>
          <w:w w:val="101"/>
          <w:sz w:val="21"/>
          <w:szCs w:val="21"/>
        </w:rPr>
        <w:t xml:space="preserve"> </w:t>
      </w:r>
      <w:r>
        <w:rPr>
          <w:rFonts w:ascii="PingFang SC" w:hAnsi="PingFang SC" w:eastAsia="PingFang SC" w:cs="PingFang SC"/>
          <w:spacing w:val="-3"/>
          <w:sz w:val="21"/>
          <w:szCs w:val="21"/>
        </w:rPr>
        <w:t>患者会营养不良，非常消瘦。因各种原因需要输液时</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血管不好找，使用留置针可以减少扎针的次数。某些情况下还需要使</w:t>
      </w:r>
      <w:r>
        <w:rPr>
          <w:rFonts w:ascii="PingFang SC" w:hAnsi="PingFang SC" w:eastAsia="PingFang SC" w:cs="PingFang SC"/>
          <w:spacing w:val="18"/>
          <w:sz w:val="21"/>
          <w:szCs w:val="21"/>
        </w:rPr>
        <w:t xml:space="preserve"> </w:t>
      </w:r>
      <w:r>
        <w:rPr>
          <w:rFonts w:ascii="PingFang SC" w:hAnsi="PingFang SC" w:eastAsia="PingFang SC" w:cs="PingFang SC"/>
          <w:spacing w:val="-2"/>
          <w:sz w:val="21"/>
          <w:szCs w:val="21"/>
        </w:rPr>
        <w:t>用</w:t>
      </w:r>
      <w:r>
        <w:rPr>
          <w:rFonts w:ascii="PingFang SC" w:hAnsi="PingFang SC" w:eastAsia="PingFang SC" w:cs="PingFang SC"/>
          <w:spacing w:val="55"/>
          <w:sz w:val="21"/>
          <w:szCs w:val="21"/>
        </w:rPr>
        <w:t xml:space="preserve"> </w:t>
      </w:r>
      <w:r>
        <w:rPr>
          <w:rFonts w:ascii="PingFang SC" w:hAnsi="PingFang SC" w:eastAsia="PingFang SC" w:cs="PingFang SC"/>
          <w:spacing w:val="-2"/>
          <w:sz w:val="21"/>
          <w:szCs w:val="21"/>
        </w:rPr>
        <w:t>PICC（经外周静脉置入的中心静脉导管）或埋管。这些血管通路</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都需要把体外的塑料管固定在皮肤上。一般患者是用粘性保护膜直接</w:t>
      </w:r>
      <w:r>
        <w:rPr>
          <w:rFonts w:ascii="PingFang SC" w:hAnsi="PingFang SC" w:eastAsia="PingFang SC" w:cs="PingFang SC"/>
          <w:spacing w:val="15"/>
          <w:sz w:val="21"/>
          <w:szCs w:val="21"/>
        </w:rPr>
        <w:t xml:space="preserve"> </w:t>
      </w:r>
      <w:r>
        <w:rPr>
          <w:rFonts w:ascii="PingFang SC" w:hAnsi="PingFang SC" w:eastAsia="PingFang SC" w:cs="PingFang SC"/>
          <w:spacing w:val="-3"/>
          <w:sz w:val="21"/>
          <w:szCs w:val="21"/>
        </w:rPr>
        <w:t>把导管贴在皮肤上。但这种保护膜如果贴到 EB</w:t>
      </w:r>
      <w:r>
        <w:rPr>
          <w:rFonts w:ascii="PingFang SC" w:hAnsi="PingFang SC" w:eastAsia="PingFang SC" w:cs="PingFang SC"/>
          <w:spacing w:val="25"/>
          <w:sz w:val="21"/>
          <w:szCs w:val="21"/>
        </w:rPr>
        <w:t xml:space="preserve"> </w:t>
      </w:r>
      <w:r>
        <w:rPr>
          <w:rFonts w:ascii="PingFang SC" w:hAnsi="PingFang SC" w:eastAsia="PingFang SC" w:cs="PingFang SC"/>
          <w:spacing w:val="-3"/>
          <w:sz w:val="21"/>
          <w:szCs w:val="21"/>
        </w:rPr>
        <w:t>患者皮肤上，很可能</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撕不下来，强行撕下会把皮肤撕破。</w:t>
      </w:r>
    </w:p>
    <w:p w14:paraId="08C58513">
      <w:pPr>
        <w:spacing w:before="33" w:line="175" w:lineRule="auto"/>
        <w:ind w:left="37" w:right="164" w:firstLine="423"/>
        <w:jc w:val="both"/>
        <w:rPr>
          <w:rFonts w:ascii="PingFang SC" w:hAnsi="PingFang SC" w:eastAsia="PingFang SC" w:cs="PingFang SC"/>
          <w:sz w:val="21"/>
          <w:szCs w:val="21"/>
        </w:rPr>
      </w:pPr>
      <w:r>
        <w:rPr>
          <w:rFonts w:ascii="PingFang SC" w:hAnsi="PingFang SC" w:eastAsia="PingFang SC" w:cs="PingFang SC"/>
          <w:spacing w:val="-3"/>
          <w:sz w:val="21"/>
          <w:szCs w:val="21"/>
        </w:rPr>
        <w:t>可以考虑用下面图中的方法固定导管。首先剪出一片美皮贴，其</w:t>
      </w:r>
      <w:r>
        <w:rPr>
          <w:rFonts w:ascii="PingFang SC" w:hAnsi="PingFang SC" w:eastAsia="PingFang SC" w:cs="PingFang SC"/>
          <w:spacing w:val="4"/>
          <w:sz w:val="21"/>
          <w:szCs w:val="21"/>
        </w:rPr>
        <w:t xml:space="preserve"> </w:t>
      </w:r>
      <w:r>
        <w:rPr>
          <w:rFonts w:ascii="PingFang SC" w:hAnsi="PingFang SC" w:eastAsia="PingFang SC" w:cs="PingFang SC"/>
          <w:spacing w:val="-3"/>
          <w:sz w:val="21"/>
          <w:szCs w:val="21"/>
        </w:rPr>
        <w:t>长度足以绕胳膊一周。然后在美皮贴中部按下图蓝色的线裁剪。等护</w:t>
      </w:r>
      <w:r>
        <w:rPr>
          <w:rFonts w:ascii="PingFang SC" w:hAnsi="PingFang SC" w:eastAsia="PingFang SC" w:cs="PingFang SC"/>
          <w:spacing w:val="17"/>
          <w:w w:val="101"/>
          <w:sz w:val="21"/>
          <w:szCs w:val="21"/>
        </w:rPr>
        <w:t xml:space="preserve"> </w:t>
      </w:r>
      <w:r>
        <w:rPr>
          <w:rFonts w:ascii="PingFang SC" w:hAnsi="PingFang SC" w:eastAsia="PingFang SC" w:cs="PingFang SC"/>
          <w:spacing w:val="-3"/>
          <w:sz w:val="21"/>
          <w:szCs w:val="21"/>
        </w:rPr>
        <w:t>士扎好留置针或导管之后，揭掉美皮贴一面的保护膜，另一面保护膜</w:t>
      </w:r>
      <w:r>
        <w:rPr>
          <w:rFonts w:ascii="PingFang SC" w:hAnsi="PingFang SC" w:eastAsia="PingFang SC" w:cs="PingFang SC"/>
          <w:spacing w:val="14"/>
          <w:sz w:val="21"/>
          <w:szCs w:val="21"/>
        </w:rPr>
        <w:t xml:space="preserve"> </w:t>
      </w:r>
      <w:r>
        <w:rPr>
          <w:rFonts w:ascii="PingFang SC" w:hAnsi="PingFang SC" w:eastAsia="PingFang SC" w:cs="PingFang SC"/>
          <w:spacing w:val="-3"/>
          <w:sz w:val="21"/>
          <w:szCs w:val="21"/>
        </w:rPr>
        <w:t>保留。把美皮贴贴到皮肤上，蓝线交叉的地方对准针孔的位置。沿剪</w:t>
      </w:r>
      <w:r>
        <w:rPr>
          <w:rFonts w:ascii="PingFang SC" w:hAnsi="PingFang SC" w:eastAsia="PingFang SC" w:cs="PingFang SC"/>
          <w:spacing w:val="14"/>
          <w:sz w:val="21"/>
          <w:szCs w:val="21"/>
        </w:rPr>
        <w:t xml:space="preserve"> </w:t>
      </w:r>
      <w:r>
        <w:rPr>
          <w:rFonts w:ascii="PingFang SC" w:hAnsi="PingFang SC" w:eastAsia="PingFang SC" w:cs="PingFang SC"/>
          <w:spacing w:val="-3"/>
          <w:sz w:val="21"/>
          <w:szCs w:val="21"/>
        </w:rPr>
        <w:t>开的蓝线位置把留置针或导管放到美皮贴外面，然后美皮贴绕胳膊一</w:t>
      </w:r>
      <w:r>
        <w:rPr>
          <w:rFonts w:ascii="PingFang SC" w:hAnsi="PingFang SC" w:eastAsia="PingFang SC" w:cs="PingFang SC"/>
          <w:spacing w:val="14"/>
          <w:sz w:val="21"/>
          <w:szCs w:val="21"/>
        </w:rPr>
        <w:t xml:space="preserve"> </w:t>
      </w:r>
      <w:r>
        <w:rPr>
          <w:rFonts w:ascii="PingFang SC" w:hAnsi="PingFang SC" w:eastAsia="PingFang SC" w:cs="PingFang SC"/>
          <w:spacing w:val="-2"/>
          <w:sz w:val="21"/>
          <w:szCs w:val="21"/>
        </w:rPr>
        <w:t>周。最后在美皮贴外面贴医院的保护膜或胶带。</w:t>
      </w:r>
    </w:p>
    <w:p w14:paraId="66FCF6DE">
      <w:pPr>
        <w:spacing w:before="34" w:line="177" w:lineRule="auto"/>
        <w:ind w:left="37" w:firstLine="424"/>
        <w:jc w:val="both"/>
        <w:rPr>
          <w:rFonts w:ascii="PingFang SC" w:hAnsi="PingFang SC" w:eastAsia="PingFang SC" w:cs="PingFang SC"/>
          <w:sz w:val="21"/>
          <w:szCs w:val="21"/>
        </w:rPr>
      </w:pPr>
      <w:r>
        <w:rPr>
          <w:rFonts w:ascii="PingFang SC" w:hAnsi="PingFang SC" w:eastAsia="PingFang SC" w:cs="PingFang SC"/>
          <w:spacing w:val="-4"/>
          <w:sz w:val="21"/>
          <w:szCs w:val="21"/>
        </w:rPr>
        <w:t>建议皮肤上不能直接贴胶带的患者，不论平时是否</w:t>
      </w:r>
      <w:r>
        <w:rPr>
          <w:rFonts w:ascii="PingFang SC" w:hAnsi="PingFang SC" w:eastAsia="PingFang SC" w:cs="PingFang SC"/>
          <w:spacing w:val="-5"/>
          <w:sz w:val="21"/>
          <w:szCs w:val="21"/>
        </w:rPr>
        <w:t>需要用美皮贴，</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都预备几片应急。因为是贴在未破损的皮肤外面，可以不考虑保质期</w:t>
      </w:r>
      <w:r>
        <w:rPr>
          <w:rFonts w:ascii="PingFang SC" w:hAnsi="PingFang SC" w:eastAsia="PingFang SC" w:cs="PingFang SC"/>
          <w:spacing w:val="5"/>
          <w:sz w:val="21"/>
          <w:szCs w:val="21"/>
        </w:rPr>
        <w:t xml:space="preserve">   </w:t>
      </w:r>
      <w:r>
        <w:rPr>
          <w:rFonts w:ascii="PingFang SC" w:hAnsi="PingFang SC" w:eastAsia="PingFang SC" w:cs="PingFang SC"/>
          <w:spacing w:val="-1"/>
          <w:sz w:val="21"/>
          <w:szCs w:val="21"/>
        </w:rPr>
        <w:t>而长期保存。</w:t>
      </w:r>
    </w:p>
    <w:p w14:paraId="0FFF2B3C">
      <w:pPr>
        <w:spacing w:line="177" w:lineRule="auto"/>
        <w:rPr>
          <w:rFonts w:ascii="PingFang SC" w:hAnsi="PingFang SC" w:eastAsia="PingFang SC" w:cs="PingFang SC"/>
          <w:sz w:val="21"/>
          <w:szCs w:val="21"/>
        </w:rPr>
        <w:sectPr>
          <w:headerReference r:id="rId114" w:type="default"/>
          <w:footerReference r:id="rId115" w:type="default"/>
          <w:pgSz w:w="8391" w:h="11909"/>
          <w:pgMar w:top="883" w:right="907" w:bottom="937" w:left="1051" w:header="869" w:footer="716" w:gutter="0"/>
          <w:cols w:space="720" w:num="1"/>
        </w:sectPr>
      </w:pPr>
    </w:p>
    <w:p w14:paraId="1D5C424D">
      <w:pPr>
        <w:pStyle w:val="2"/>
        <w:spacing w:line="390" w:lineRule="auto"/>
      </w:pPr>
    </w:p>
    <w:p w14:paraId="2F8A8F5C">
      <w:pPr>
        <w:spacing w:line="2199" w:lineRule="exact"/>
        <w:ind w:firstLine="623"/>
      </w:pPr>
      <w:r>
        <w:rPr>
          <w:position w:val="-43"/>
        </w:rPr>
        <w:drawing>
          <wp:inline distT="0" distB="0" distL="0" distR="0">
            <wp:extent cx="3199130" cy="1395730"/>
            <wp:effectExtent l="0" t="0" r="0" b="0"/>
            <wp:docPr id="228" name="IM 228"/>
            <wp:cNvGraphicFramePr/>
            <a:graphic xmlns:a="http://schemas.openxmlformats.org/drawingml/2006/main">
              <a:graphicData uri="http://schemas.openxmlformats.org/drawingml/2006/picture">
                <pic:pic xmlns:pic="http://schemas.openxmlformats.org/drawingml/2006/picture">
                  <pic:nvPicPr>
                    <pic:cNvPr id="228" name="IM 228"/>
                    <pic:cNvPicPr/>
                  </pic:nvPicPr>
                  <pic:blipFill>
                    <a:blip r:embed="rId245"/>
                    <a:stretch>
                      <a:fillRect/>
                    </a:stretch>
                  </pic:blipFill>
                  <pic:spPr>
                    <a:xfrm>
                      <a:off x="0" y="0"/>
                      <a:ext cx="3199637" cy="1395983"/>
                    </a:xfrm>
                    <a:prstGeom prst="rect">
                      <a:avLst/>
                    </a:prstGeom>
                  </pic:spPr>
                </pic:pic>
              </a:graphicData>
            </a:graphic>
          </wp:inline>
        </w:drawing>
      </w:r>
    </w:p>
    <w:p w14:paraId="205D3244">
      <w:pPr>
        <w:spacing w:before="88" w:line="191" w:lineRule="auto"/>
        <w:ind w:left="1474"/>
        <w:rPr>
          <w:rFonts w:ascii="PingFang SC" w:hAnsi="PingFang SC" w:eastAsia="PingFang SC" w:cs="PingFang SC"/>
          <w:sz w:val="21"/>
          <w:szCs w:val="21"/>
        </w:rPr>
      </w:pPr>
      <w:r>
        <w:rPr>
          <w:rFonts w:ascii="PingFang SC" w:hAnsi="PingFang SC" w:eastAsia="PingFang SC" w:cs="PingFang SC"/>
          <w:spacing w:val="-1"/>
          <w:sz w:val="21"/>
          <w:szCs w:val="21"/>
        </w:rPr>
        <w:t>美皮贴裁剪方法示意图（沿蓝线剪）</w:t>
      </w:r>
    </w:p>
    <w:p w14:paraId="49DAAFCA">
      <w:pPr>
        <w:spacing w:before="4" w:line="2784" w:lineRule="exact"/>
        <w:ind w:firstLine="29"/>
      </w:pPr>
      <w:r>
        <w:rPr>
          <w:position w:val="-55"/>
        </w:rPr>
        <w:drawing>
          <wp:inline distT="0" distB="0" distL="0" distR="0">
            <wp:extent cx="3954780" cy="1767840"/>
            <wp:effectExtent l="0" t="0" r="0" b="0"/>
            <wp:docPr id="230" name="IM 230"/>
            <wp:cNvGraphicFramePr/>
            <a:graphic xmlns:a="http://schemas.openxmlformats.org/drawingml/2006/main">
              <a:graphicData uri="http://schemas.openxmlformats.org/drawingml/2006/picture">
                <pic:pic xmlns:pic="http://schemas.openxmlformats.org/drawingml/2006/picture">
                  <pic:nvPicPr>
                    <pic:cNvPr id="230" name="IM 230"/>
                    <pic:cNvPicPr/>
                  </pic:nvPicPr>
                  <pic:blipFill>
                    <a:blip r:embed="rId246"/>
                    <a:stretch>
                      <a:fillRect/>
                    </a:stretch>
                  </pic:blipFill>
                  <pic:spPr>
                    <a:xfrm>
                      <a:off x="0" y="0"/>
                      <a:ext cx="3955414" cy="1767840"/>
                    </a:xfrm>
                    <a:prstGeom prst="rect">
                      <a:avLst/>
                    </a:prstGeom>
                  </pic:spPr>
                </pic:pic>
              </a:graphicData>
            </a:graphic>
          </wp:inline>
        </w:drawing>
      </w:r>
    </w:p>
    <w:p w14:paraId="4B96A3CC">
      <w:pPr>
        <w:spacing w:before="91" w:line="177" w:lineRule="auto"/>
        <w:ind w:left="37" w:right="22" w:firstLine="424"/>
        <w:jc w:val="both"/>
        <w:rPr>
          <w:rFonts w:ascii="PingFang SC" w:hAnsi="PingFang SC" w:eastAsia="PingFang SC" w:cs="PingFang SC"/>
          <w:sz w:val="21"/>
          <w:szCs w:val="21"/>
        </w:rPr>
      </w:pPr>
      <w:r>
        <w:rPr>
          <w:rFonts w:ascii="PingFang SC" w:hAnsi="PingFang SC" w:eastAsia="PingFang SC" w:cs="PingFang SC"/>
          <w:spacing w:val="-3"/>
          <w:sz w:val="21"/>
          <w:szCs w:val="21"/>
        </w:rPr>
        <w:t>用美皮贴固定好之后外面可以用纱布再固定。但因为输液时需要</w:t>
      </w:r>
      <w:r>
        <w:rPr>
          <w:rFonts w:ascii="PingFang SC" w:hAnsi="PingFang SC" w:eastAsia="PingFang SC" w:cs="PingFang SC"/>
          <w:spacing w:val="10"/>
          <w:sz w:val="21"/>
          <w:szCs w:val="21"/>
        </w:rPr>
        <w:t xml:space="preserve"> </w:t>
      </w:r>
      <w:r>
        <w:rPr>
          <w:rFonts w:ascii="PingFang SC" w:hAnsi="PingFang SC" w:eastAsia="PingFang SC" w:cs="PingFang SC"/>
          <w:spacing w:val="-3"/>
          <w:sz w:val="21"/>
          <w:szCs w:val="21"/>
        </w:rPr>
        <w:t>检查是否有渗液，所以外面的纱布经常需要拆开。这样固定之后留置</w:t>
      </w:r>
      <w:r>
        <w:rPr>
          <w:rFonts w:ascii="PingFang SC" w:hAnsi="PingFang SC" w:eastAsia="PingFang SC" w:cs="PingFang SC"/>
          <w:spacing w:val="17"/>
          <w:sz w:val="21"/>
          <w:szCs w:val="21"/>
        </w:rPr>
        <w:t xml:space="preserve"> </w:t>
      </w:r>
      <w:r>
        <w:rPr>
          <w:rFonts w:ascii="PingFang SC" w:hAnsi="PingFang SC" w:eastAsia="PingFang SC" w:cs="PingFang SC"/>
          <w:spacing w:val="-2"/>
          <w:sz w:val="21"/>
          <w:szCs w:val="21"/>
        </w:rPr>
        <w:t>针使用四五天没有问题。</w:t>
      </w:r>
    </w:p>
    <w:p w14:paraId="727B0346">
      <w:pPr>
        <w:spacing w:before="3" w:line="2098" w:lineRule="exact"/>
        <w:ind w:firstLine="29"/>
      </w:pPr>
      <w:r>
        <w:rPr>
          <w:position w:val="-41"/>
        </w:rPr>
        <w:drawing>
          <wp:inline distT="0" distB="0" distL="0" distR="0">
            <wp:extent cx="3954780" cy="1332230"/>
            <wp:effectExtent l="0" t="0" r="0" b="0"/>
            <wp:docPr id="232" name="IM 232"/>
            <wp:cNvGraphicFramePr/>
            <a:graphic xmlns:a="http://schemas.openxmlformats.org/drawingml/2006/main">
              <a:graphicData uri="http://schemas.openxmlformats.org/drawingml/2006/picture">
                <pic:pic xmlns:pic="http://schemas.openxmlformats.org/drawingml/2006/picture">
                  <pic:nvPicPr>
                    <pic:cNvPr id="232" name="IM 232"/>
                    <pic:cNvPicPr/>
                  </pic:nvPicPr>
                  <pic:blipFill>
                    <a:blip r:embed="rId247"/>
                    <a:stretch>
                      <a:fillRect/>
                    </a:stretch>
                  </pic:blipFill>
                  <pic:spPr>
                    <a:xfrm>
                      <a:off x="0" y="0"/>
                      <a:ext cx="3955288" cy="1332230"/>
                    </a:xfrm>
                    <a:prstGeom prst="rect">
                      <a:avLst/>
                    </a:prstGeom>
                  </pic:spPr>
                </pic:pic>
              </a:graphicData>
            </a:graphic>
          </wp:inline>
        </w:drawing>
      </w:r>
    </w:p>
    <w:p w14:paraId="6CDE4D58">
      <w:pPr>
        <w:spacing w:before="197" w:line="195" w:lineRule="auto"/>
        <w:ind w:left="46"/>
        <w:outlineLvl w:val="2"/>
        <w:rPr>
          <w:rFonts w:ascii="PingFang SC" w:hAnsi="PingFang SC" w:eastAsia="PingFang SC" w:cs="PingFang SC"/>
          <w:sz w:val="27"/>
          <w:szCs w:val="27"/>
        </w:rPr>
      </w:pPr>
      <w:bookmarkStart w:id="156" w:name="_Toc996773003"/>
      <w:r>
        <w:rPr>
          <w:rFonts w:ascii="PingFang SC" w:hAnsi="PingFang SC" w:eastAsia="PingFang SC" w:cs="PingFang SC"/>
          <w:b/>
          <w:bCs/>
          <w:spacing w:val="6"/>
          <w:sz w:val="27"/>
          <w:szCs w:val="27"/>
        </w:rPr>
        <w:t>7.7.1另一种固定</w:t>
      </w:r>
      <w:r>
        <w:rPr>
          <w:rFonts w:ascii="PingFang SC" w:hAnsi="PingFang SC" w:eastAsia="PingFang SC" w:cs="PingFang SC"/>
          <w:spacing w:val="6"/>
          <w:sz w:val="27"/>
          <w:szCs w:val="27"/>
        </w:rPr>
        <w:t xml:space="preserve"> </w:t>
      </w:r>
      <w:r>
        <w:rPr>
          <w:rFonts w:ascii="PingFang SC" w:hAnsi="PingFang SC" w:eastAsia="PingFang SC" w:cs="PingFang SC"/>
          <w:b/>
          <w:bCs/>
          <w:sz w:val="27"/>
          <w:szCs w:val="27"/>
        </w:rPr>
        <w:t>PICC</w:t>
      </w:r>
      <w:r>
        <w:rPr>
          <w:rFonts w:ascii="PingFang SC" w:hAnsi="PingFang SC" w:eastAsia="PingFang SC" w:cs="PingFang SC"/>
          <w:spacing w:val="6"/>
          <w:sz w:val="27"/>
          <w:szCs w:val="27"/>
        </w:rPr>
        <w:t xml:space="preserve"> </w:t>
      </w:r>
      <w:r>
        <w:rPr>
          <w:rFonts w:ascii="PingFang SC" w:hAnsi="PingFang SC" w:eastAsia="PingFang SC" w:cs="PingFang SC"/>
          <w:b/>
          <w:bCs/>
          <w:spacing w:val="6"/>
          <w:sz w:val="27"/>
          <w:szCs w:val="27"/>
        </w:rPr>
        <w:t>的方法</w:t>
      </w:r>
      <w:bookmarkEnd w:id="156"/>
    </w:p>
    <w:p w14:paraId="208FF5DB">
      <w:pPr>
        <w:spacing w:before="20" w:line="191" w:lineRule="auto"/>
        <w:ind w:right="19"/>
        <w:jc w:val="right"/>
        <w:rPr>
          <w:rFonts w:ascii="PingFang SC" w:hAnsi="PingFang SC" w:eastAsia="PingFang SC" w:cs="PingFang SC"/>
          <w:sz w:val="21"/>
          <w:szCs w:val="21"/>
        </w:rPr>
      </w:pPr>
      <w:r>
        <w:rPr>
          <w:rFonts w:ascii="PingFang SC" w:hAnsi="PingFang SC" w:eastAsia="PingFang SC" w:cs="PingFang SC"/>
          <w:spacing w:val="-3"/>
          <w:sz w:val="21"/>
          <w:szCs w:val="21"/>
        </w:rPr>
        <w:t>下面是嘟嘟妈分享的用有边薄型美皮康固定 PICC</w:t>
      </w:r>
      <w:r>
        <w:rPr>
          <w:rFonts w:ascii="PingFang SC" w:hAnsi="PingFang SC" w:eastAsia="PingFang SC" w:cs="PingFang SC"/>
          <w:spacing w:val="16"/>
          <w:sz w:val="21"/>
          <w:szCs w:val="21"/>
        </w:rPr>
        <w:t xml:space="preserve"> </w:t>
      </w:r>
      <w:r>
        <w:rPr>
          <w:rFonts w:ascii="PingFang SC" w:hAnsi="PingFang SC" w:eastAsia="PingFang SC" w:cs="PingFang SC"/>
          <w:spacing w:val="-3"/>
          <w:sz w:val="21"/>
          <w:szCs w:val="21"/>
        </w:rPr>
        <w:t>导管出</w:t>
      </w:r>
      <w:r>
        <w:rPr>
          <w:rFonts w:ascii="PingFang SC" w:hAnsi="PingFang SC" w:eastAsia="PingFang SC" w:cs="PingFang SC"/>
          <w:spacing w:val="-4"/>
          <w:sz w:val="21"/>
          <w:szCs w:val="21"/>
        </w:rPr>
        <w:t>口的方</w:t>
      </w:r>
    </w:p>
    <w:p w14:paraId="4C609C82">
      <w:pPr>
        <w:spacing w:line="191" w:lineRule="auto"/>
        <w:rPr>
          <w:rFonts w:ascii="PingFang SC" w:hAnsi="PingFang SC" w:eastAsia="PingFang SC" w:cs="PingFang SC"/>
          <w:sz w:val="21"/>
          <w:szCs w:val="21"/>
        </w:rPr>
        <w:sectPr>
          <w:headerReference r:id="rId116" w:type="default"/>
          <w:footerReference r:id="rId117" w:type="default"/>
          <w:pgSz w:w="8391" w:h="11909"/>
          <w:pgMar w:top="883" w:right="1047" w:bottom="938" w:left="1051" w:header="869" w:footer="716" w:gutter="0"/>
          <w:cols w:space="720" w:num="1"/>
        </w:sectPr>
      </w:pPr>
    </w:p>
    <w:p w14:paraId="0210A59D">
      <w:pPr>
        <w:pStyle w:val="2"/>
        <w:spacing w:line="320" w:lineRule="auto"/>
      </w:pPr>
    </w:p>
    <w:p w14:paraId="020DA12C">
      <w:pPr>
        <w:spacing w:before="96" w:line="191" w:lineRule="auto"/>
        <w:ind w:left="37"/>
        <w:rPr>
          <w:rFonts w:ascii="PingFang SC" w:hAnsi="PingFang SC" w:eastAsia="PingFang SC" w:cs="PingFang SC"/>
          <w:sz w:val="21"/>
          <w:szCs w:val="21"/>
        </w:rPr>
      </w:pPr>
      <w:r>
        <w:rPr>
          <w:rFonts w:ascii="PingFang SC" w:hAnsi="PingFang SC" w:eastAsia="PingFang SC" w:cs="PingFang SC"/>
          <w:spacing w:val="-1"/>
          <w:sz w:val="21"/>
          <w:szCs w:val="21"/>
        </w:rPr>
        <w:t>法。步骤为：</w:t>
      </w:r>
    </w:p>
    <w:p w14:paraId="204DBB5B">
      <w:pPr>
        <w:spacing w:before="32" w:line="184" w:lineRule="auto"/>
        <w:ind w:left="475"/>
        <w:rPr>
          <w:rFonts w:ascii="PingFang SC" w:hAnsi="PingFang SC" w:eastAsia="PingFang SC" w:cs="PingFang SC"/>
          <w:sz w:val="21"/>
          <w:szCs w:val="21"/>
        </w:rPr>
      </w:pPr>
      <w:r>
        <w:rPr>
          <w:rFonts w:ascii="PingFang SC" w:hAnsi="PingFang SC" w:eastAsia="PingFang SC" w:cs="PingFang SC"/>
          <w:spacing w:val="-3"/>
          <w:sz w:val="21"/>
          <w:szCs w:val="21"/>
        </w:rPr>
        <w:t>1，导管出口周围皮肤消毒；</w:t>
      </w:r>
    </w:p>
    <w:p w14:paraId="2ABD2540">
      <w:pPr>
        <w:spacing w:before="13" w:line="3397" w:lineRule="exact"/>
        <w:ind w:firstLine="756"/>
      </w:pPr>
      <w:r>
        <w:rPr>
          <w:position w:val="-67"/>
        </w:rPr>
        <w:drawing>
          <wp:inline distT="0" distB="0" distL="0" distR="0">
            <wp:extent cx="3032125" cy="2157095"/>
            <wp:effectExtent l="0" t="0" r="0" b="0"/>
            <wp:docPr id="234" name="IM 234"/>
            <wp:cNvGraphicFramePr/>
            <a:graphic xmlns:a="http://schemas.openxmlformats.org/drawingml/2006/main">
              <a:graphicData uri="http://schemas.openxmlformats.org/drawingml/2006/picture">
                <pic:pic xmlns:pic="http://schemas.openxmlformats.org/drawingml/2006/picture">
                  <pic:nvPicPr>
                    <pic:cNvPr id="234" name="IM 234"/>
                    <pic:cNvPicPr/>
                  </pic:nvPicPr>
                  <pic:blipFill>
                    <a:blip r:embed="rId248"/>
                    <a:stretch>
                      <a:fillRect/>
                    </a:stretch>
                  </pic:blipFill>
                  <pic:spPr>
                    <a:xfrm>
                      <a:off x="0" y="0"/>
                      <a:ext cx="3032125" cy="2157476"/>
                    </a:xfrm>
                    <a:prstGeom prst="rect">
                      <a:avLst/>
                    </a:prstGeom>
                  </pic:spPr>
                </pic:pic>
              </a:graphicData>
            </a:graphic>
          </wp:inline>
        </w:drawing>
      </w:r>
    </w:p>
    <w:p w14:paraId="62AB1A75">
      <w:pPr>
        <w:pStyle w:val="2"/>
        <w:spacing w:line="327" w:lineRule="auto"/>
      </w:pPr>
    </w:p>
    <w:p w14:paraId="7F43BF2B">
      <w:pPr>
        <w:spacing w:before="95" w:line="182" w:lineRule="auto"/>
        <w:ind w:left="38" w:right="24" w:firstLine="423"/>
        <w:rPr>
          <w:rFonts w:ascii="PingFang SC" w:hAnsi="PingFang SC" w:eastAsia="PingFang SC" w:cs="PingFang SC"/>
          <w:sz w:val="21"/>
          <w:szCs w:val="21"/>
        </w:rPr>
      </w:pPr>
      <w:r>
        <w:rPr>
          <w:rFonts w:ascii="PingFang SC" w:hAnsi="PingFang SC" w:eastAsia="PingFang SC" w:cs="PingFang SC"/>
          <w:spacing w:val="-1"/>
          <w:sz w:val="21"/>
          <w:szCs w:val="21"/>
        </w:rPr>
        <w:t>2，取合适大小的有边薄型美皮康，中间剪开，</w:t>
      </w:r>
      <w:r>
        <w:rPr>
          <w:rFonts w:ascii="PingFang SC" w:hAnsi="PingFang SC" w:eastAsia="PingFang SC" w:cs="PingFang SC"/>
          <w:spacing w:val="-35"/>
          <w:sz w:val="21"/>
          <w:szCs w:val="21"/>
        </w:rPr>
        <w:t xml:space="preserve"> </w:t>
      </w:r>
      <w:r>
        <w:rPr>
          <w:rFonts w:ascii="PingFang SC" w:hAnsi="PingFang SC" w:eastAsia="PingFang SC" w:cs="PingFang SC"/>
          <w:spacing w:val="-1"/>
          <w:sz w:val="21"/>
          <w:szCs w:val="21"/>
        </w:rPr>
        <w:t>套在导管上，然</w:t>
      </w:r>
      <w:r>
        <w:rPr>
          <w:rFonts w:ascii="PingFang SC" w:hAnsi="PingFang SC" w:eastAsia="PingFang SC" w:cs="PingFang SC"/>
          <w:sz w:val="21"/>
          <w:szCs w:val="21"/>
        </w:rPr>
        <w:t xml:space="preserve"> </w:t>
      </w:r>
      <w:r>
        <w:rPr>
          <w:rFonts w:ascii="PingFang SC" w:hAnsi="PingFang SC" w:eastAsia="PingFang SC" w:cs="PingFang SC"/>
          <w:spacing w:val="-5"/>
          <w:sz w:val="21"/>
          <w:szCs w:val="21"/>
        </w:rPr>
        <w:t>后贴在皮肤上；</w:t>
      </w:r>
    </w:p>
    <w:p w14:paraId="58D34CE3">
      <w:pPr>
        <w:spacing w:before="1" w:line="3492" w:lineRule="exact"/>
        <w:ind w:firstLine="812"/>
      </w:pPr>
      <w:r>
        <w:rPr>
          <w:position w:val="-69"/>
        </w:rPr>
        <w:drawing>
          <wp:inline distT="0" distB="0" distL="0" distR="0">
            <wp:extent cx="2959735" cy="2217420"/>
            <wp:effectExtent l="0" t="0" r="0" b="0"/>
            <wp:docPr id="236" name="IM 236"/>
            <wp:cNvGraphicFramePr/>
            <a:graphic xmlns:a="http://schemas.openxmlformats.org/drawingml/2006/main">
              <a:graphicData uri="http://schemas.openxmlformats.org/drawingml/2006/picture">
                <pic:pic xmlns:pic="http://schemas.openxmlformats.org/drawingml/2006/picture">
                  <pic:nvPicPr>
                    <pic:cNvPr id="236" name="IM 236"/>
                    <pic:cNvPicPr/>
                  </pic:nvPicPr>
                  <pic:blipFill>
                    <a:blip r:embed="rId249"/>
                    <a:stretch>
                      <a:fillRect/>
                    </a:stretch>
                  </pic:blipFill>
                  <pic:spPr>
                    <a:xfrm>
                      <a:off x="0" y="0"/>
                      <a:ext cx="2960116" cy="2217547"/>
                    </a:xfrm>
                    <a:prstGeom prst="rect">
                      <a:avLst/>
                    </a:prstGeom>
                  </pic:spPr>
                </pic:pic>
              </a:graphicData>
            </a:graphic>
          </wp:inline>
        </w:drawing>
      </w:r>
    </w:p>
    <w:p w14:paraId="25BE14A6">
      <w:pPr>
        <w:pStyle w:val="2"/>
        <w:spacing w:line="329" w:lineRule="auto"/>
      </w:pPr>
    </w:p>
    <w:p w14:paraId="7FC46605">
      <w:pPr>
        <w:spacing w:before="97" w:line="184" w:lineRule="auto"/>
        <w:ind w:left="464"/>
        <w:rPr>
          <w:rFonts w:ascii="PingFang SC" w:hAnsi="PingFang SC" w:eastAsia="PingFang SC" w:cs="PingFang SC"/>
          <w:sz w:val="21"/>
          <w:szCs w:val="21"/>
        </w:rPr>
      </w:pPr>
      <w:r>
        <w:rPr>
          <w:rFonts w:ascii="PingFang SC" w:hAnsi="PingFang SC" w:eastAsia="PingFang SC" w:cs="PingFang SC"/>
          <w:spacing w:val="-4"/>
          <w:sz w:val="21"/>
          <w:szCs w:val="21"/>
        </w:rPr>
        <w:t>3，美皮康外面再贴胶带。</w:t>
      </w:r>
    </w:p>
    <w:p w14:paraId="5191888C">
      <w:pPr>
        <w:spacing w:line="184" w:lineRule="auto"/>
        <w:rPr>
          <w:rFonts w:ascii="PingFang SC" w:hAnsi="PingFang SC" w:eastAsia="PingFang SC" w:cs="PingFang SC"/>
          <w:sz w:val="21"/>
          <w:szCs w:val="21"/>
        </w:rPr>
        <w:sectPr>
          <w:footerReference r:id="rId118" w:type="default"/>
          <w:pgSz w:w="8391" w:h="11909"/>
          <w:pgMar w:top="883" w:right="1047" w:bottom="937" w:left="1051" w:header="869" w:footer="716" w:gutter="0"/>
          <w:cols w:space="720" w:num="1"/>
        </w:sectPr>
      </w:pPr>
    </w:p>
    <w:p w14:paraId="78CB3027">
      <w:pPr>
        <w:pStyle w:val="2"/>
        <w:spacing w:line="390" w:lineRule="auto"/>
      </w:pPr>
    </w:p>
    <w:p w14:paraId="699AAD8C">
      <w:pPr>
        <w:spacing w:line="7420" w:lineRule="exact"/>
        <w:ind w:firstLine="622"/>
      </w:pPr>
      <w:r>
        <w:rPr>
          <w:position w:val="-148"/>
        </w:rPr>
        <w:drawing>
          <wp:inline distT="0" distB="0" distL="0" distR="0">
            <wp:extent cx="3202305" cy="4711065"/>
            <wp:effectExtent l="0" t="0" r="0" b="0"/>
            <wp:docPr id="238" name="IM 238"/>
            <wp:cNvGraphicFramePr/>
            <a:graphic xmlns:a="http://schemas.openxmlformats.org/drawingml/2006/main">
              <a:graphicData uri="http://schemas.openxmlformats.org/drawingml/2006/picture">
                <pic:pic xmlns:pic="http://schemas.openxmlformats.org/drawingml/2006/picture">
                  <pic:nvPicPr>
                    <pic:cNvPr id="238" name="IM 238"/>
                    <pic:cNvPicPr/>
                  </pic:nvPicPr>
                  <pic:blipFill>
                    <a:blip r:embed="rId250"/>
                    <a:stretch>
                      <a:fillRect/>
                    </a:stretch>
                  </pic:blipFill>
                  <pic:spPr>
                    <a:xfrm>
                      <a:off x="0" y="0"/>
                      <a:ext cx="3202305" cy="4711699"/>
                    </a:xfrm>
                    <a:prstGeom prst="rect">
                      <a:avLst/>
                    </a:prstGeom>
                  </pic:spPr>
                </pic:pic>
              </a:graphicData>
            </a:graphic>
          </wp:inline>
        </w:drawing>
      </w:r>
    </w:p>
    <w:p w14:paraId="42F5DB74">
      <w:pPr>
        <w:spacing w:before="91" w:line="178" w:lineRule="auto"/>
        <w:ind w:left="39" w:right="24" w:firstLine="421"/>
        <w:rPr>
          <w:rFonts w:ascii="PingFang SC" w:hAnsi="PingFang SC" w:eastAsia="PingFang SC" w:cs="PingFang SC"/>
          <w:sz w:val="21"/>
          <w:szCs w:val="21"/>
        </w:rPr>
      </w:pPr>
      <w:r>
        <w:rPr>
          <w:rFonts w:ascii="PingFang SC" w:hAnsi="PingFang SC" w:eastAsia="PingFang SC" w:cs="PingFang SC"/>
          <w:spacing w:val="-3"/>
          <w:sz w:val="21"/>
          <w:szCs w:val="21"/>
        </w:rPr>
        <w:t>这种方法可以用于固定</w:t>
      </w:r>
      <w:r>
        <w:rPr>
          <w:rFonts w:ascii="PingFang SC" w:hAnsi="PingFang SC" w:eastAsia="PingFang SC" w:cs="PingFang SC"/>
          <w:spacing w:val="46"/>
          <w:sz w:val="21"/>
          <w:szCs w:val="21"/>
        </w:rPr>
        <w:t xml:space="preserve"> </w:t>
      </w:r>
      <w:r>
        <w:rPr>
          <w:rFonts w:ascii="PingFang SC" w:hAnsi="PingFang SC" w:eastAsia="PingFang SC" w:cs="PingFang SC"/>
          <w:spacing w:val="-3"/>
          <w:sz w:val="21"/>
          <w:szCs w:val="21"/>
        </w:rPr>
        <w:t>PICC，但不适合固定一般的留置针，</w:t>
      </w:r>
      <w:r>
        <w:rPr>
          <w:rFonts w:ascii="PingFang SC" w:hAnsi="PingFang SC" w:eastAsia="PingFang SC" w:cs="PingFang SC"/>
          <w:spacing w:val="-34"/>
          <w:sz w:val="21"/>
          <w:szCs w:val="21"/>
        </w:rPr>
        <w:t xml:space="preserve"> </w:t>
      </w:r>
      <w:r>
        <w:rPr>
          <w:rFonts w:ascii="PingFang SC" w:hAnsi="PingFang SC" w:eastAsia="PingFang SC" w:cs="PingFang SC"/>
          <w:spacing w:val="-3"/>
          <w:sz w:val="21"/>
          <w:szCs w:val="21"/>
        </w:rPr>
        <w:t>因</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为美皮康不透明，看不到留置针是否有渗液。</w:t>
      </w:r>
    </w:p>
    <w:p w14:paraId="764E275C">
      <w:pPr>
        <w:spacing w:before="151" w:line="191" w:lineRule="auto"/>
        <w:ind w:left="49"/>
        <w:outlineLvl w:val="1"/>
        <w:rPr>
          <w:rFonts w:ascii="PingFang SC" w:hAnsi="PingFang SC" w:eastAsia="PingFang SC" w:cs="PingFang SC"/>
          <w:sz w:val="32"/>
          <w:szCs w:val="32"/>
        </w:rPr>
      </w:pPr>
      <w:bookmarkStart w:id="157" w:name="bookmark87"/>
      <w:bookmarkEnd w:id="157"/>
      <w:bookmarkStart w:id="158" w:name="_Toc243931174"/>
      <w:r>
        <w:rPr>
          <w:rFonts w:ascii="PingFang SC" w:hAnsi="PingFang SC" w:eastAsia="PingFang SC" w:cs="PingFang SC"/>
          <w:b/>
          <w:bCs/>
          <w:spacing w:val="-3"/>
          <w:sz w:val="32"/>
          <w:szCs w:val="32"/>
        </w:rPr>
        <w:t>7.8</w:t>
      </w:r>
      <w:r>
        <w:rPr>
          <w:rFonts w:ascii="PingFang SC" w:hAnsi="PingFang SC" w:eastAsia="PingFang SC" w:cs="PingFang SC"/>
          <w:spacing w:val="-3"/>
          <w:sz w:val="32"/>
          <w:szCs w:val="32"/>
        </w:rPr>
        <w:t xml:space="preserve"> </w:t>
      </w:r>
      <w:r>
        <w:rPr>
          <w:rFonts w:ascii="PingFang SC" w:hAnsi="PingFang SC" w:eastAsia="PingFang SC" w:cs="PingFang SC"/>
          <w:b/>
          <w:bCs/>
          <w:spacing w:val="-3"/>
          <w:sz w:val="32"/>
          <w:szCs w:val="32"/>
        </w:rPr>
        <w:t>固定仪表头的方法</w:t>
      </w:r>
      <w:bookmarkEnd w:id="158"/>
    </w:p>
    <w:p w14:paraId="7D85AF68">
      <w:pPr>
        <w:spacing w:before="2" w:line="179" w:lineRule="auto"/>
        <w:ind w:left="54" w:right="27" w:firstLine="404"/>
        <w:rPr>
          <w:rFonts w:ascii="PingFang SC" w:hAnsi="PingFang SC" w:eastAsia="PingFang SC" w:cs="PingFang SC"/>
          <w:sz w:val="21"/>
          <w:szCs w:val="21"/>
        </w:rPr>
      </w:pPr>
      <w:r>
        <w:rPr>
          <w:rFonts w:ascii="PingFang SC" w:hAnsi="PingFang SC" w:eastAsia="PingFang SC" w:cs="PingFang SC"/>
          <w:spacing w:val="5"/>
          <w:sz w:val="21"/>
          <w:szCs w:val="21"/>
        </w:rPr>
        <w:t>在医院里需要监控心电图和血氧浓度的时候可以采取下面图片</w:t>
      </w:r>
      <w:r>
        <w:rPr>
          <w:rFonts w:ascii="PingFang SC" w:hAnsi="PingFang SC" w:eastAsia="PingFang SC" w:cs="PingFang SC"/>
          <w:sz w:val="21"/>
          <w:szCs w:val="21"/>
        </w:rPr>
        <w:t xml:space="preserve"> </w:t>
      </w:r>
      <w:r>
        <w:rPr>
          <w:rFonts w:ascii="PingFang SC" w:hAnsi="PingFang SC" w:eastAsia="PingFang SC" w:cs="PingFang SC"/>
          <w:spacing w:val="-10"/>
          <w:sz w:val="21"/>
          <w:szCs w:val="21"/>
        </w:rPr>
        <w:t>的方法。</w:t>
      </w:r>
    </w:p>
    <w:p w14:paraId="79AD5772">
      <w:pPr>
        <w:spacing w:line="179" w:lineRule="auto"/>
        <w:rPr>
          <w:rFonts w:ascii="PingFang SC" w:hAnsi="PingFang SC" w:eastAsia="PingFang SC" w:cs="PingFang SC"/>
          <w:sz w:val="21"/>
          <w:szCs w:val="21"/>
        </w:rPr>
        <w:sectPr>
          <w:footerReference r:id="rId119" w:type="default"/>
          <w:pgSz w:w="8391" w:h="11909"/>
          <w:pgMar w:top="883" w:right="1047" w:bottom="937" w:left="1051" w:header="869" w:footer="716" w:gutter="0"/>
          <w:cols w:space="720" w:num="1"/>
        </w:sectPr>
      </w:pPr>
    </w:p>
    <w:p w14:paraId="00D051FD">
      <w:pPr>
        <w:pStyle w:val="2"/>
        <w:spacing w:line="390" w:lineRule="auto"/>
      </w:pPr>
    </w:p>
    <w:p w14:paraId="5E8DB94B">
      <w:pPr>
        <w:spacing w:line="3115" w:lineRule="exact"/>
        <w:ind w:firstLine="277"/>
      </w:pPr>
      <w:r>
        <w:rPr>
          <w:position w:val="-62"/>
        </w:rPr>
        <w:drawing>
          <wp:inline distT="0" distB="0" distL="0" distR="0">
            <wp:extent cx="3639820" cy="1978025"/>
            <wp:effectExtent l="0" t="0" r="0" b="0"/>
            <wp:docPr id="240" name="IM 240"/>
            <wp:cNvGraphicFramePr/>
            <a:graphic xmlns:a="http://schemas.openxmlformats.org/drawingml/2006/main">
              <a:graphicData uri="http://schemas.openxmlformats.org/drawingml/2006/picture">
                <pic:pic xmlns:pic="http://schemas.openxmlformats.org/drawingml/2006/picture">
                  <pic:nvPicPr>
                    <pic:cNvPr id="240" name="IM 240"/>
                    <pic:cNvPicPr/>
                  </pic:nvPicPr>
                  <pic:blipFill>
                    <a:blip r:embed="rId251"/>
                    <a:stretch>
                      <a:fillRect/>
                    </a:stretch>
                  </pic:blipFill>
                  <pic:spPr>
                    <a:xfrm>
                      <a:off x="0" y="0"/>
                      <a:ext cx="3640074" cy="1978151"/>
                    </a:xfrm>
                    <a:prstGeom prst="rect">
                      <a:avLst/>
                    </a:prstGeom>
                  </pic:spPr>
                </pic:pic>
              </a:graphicData>
            </a:graphic>
          </wp:inline>
        </w:drawing>
      </w:r>
    </w:p>
    <w:p w14:paraId="2A94E158">
      <w:pPr>
        <w:spacing w:before="90" w:line="181" w:lineRule="auto"/>
        <w:ind w:left="42" w:right="52" w:firstLine="416"/>
        <w:rPr>
          <w:rFonts w:ascii="PingFang SC" w:hAnsi="PingFang SC" w:eastAsia="PingFang SC" w:cs="PingFang SC"/>
          <w:sz w:val="21"/>
          <w:szCs w:val="21"/>
        </w:rPr>
      </w:pPr>
      <w:r>
        <w:rPr>
          <w:rFonts w:ascii="PingFang SC" w:hAnsi="PingFang SC" w:eastAsia="PingFang SC" w:cs="PingFang SC"/>
          <w:spacing w:val="-3"/>
          <w:sz w:val="21"/>
          <w:szCs w:val="21"/>
        </w:rPr>
        <w:t>普通的血氧仪探头夹手指。这种头可以夹在手掌上，再用胶带固</w:t>
      </w:r>
      <w:r>
        <w:rPr>
          <w:rFonts w:ascii="PingFang SC" w:hAnsi="PingFang SC" w:eastAsia="PingFang SC" w:cs="PingFang SC"/>
          <w:spacing w:val="12"/>
          <w:sz w:val="21"/>
          <w:szCs w:val="21"/>
        </w:rPr>
        <w:t xml:space="preserve"> </w:t>
      </w:r>
      <w:r>
        <w:rPr>
          <w:rFonts w:ascii="PingFang SC" w:hAnsi="PingFang SC" w:eastAsia="PingFang SC" w:cs="PingFang SC"/>
          <w:spacing w:val="-11"/>
          <w:sz w:val="21"/>
          <w:szCs w:val="21"/>
        </w:rPr>
        <w:t>定。</w:t>
      </w:r>
    </w:p>
    <w:p w14:paraId="2D992594">
      <w:pPr>
        <w:spacing w:before="1" w:line="4686" w:lineRule="exact"/>
        <w:ind w:firstLine="584"/>
      </w:pPr>
      <w:r>
        <w:rPr>
          <w:position w:val="-93"/>
        </w:rPr>
        <w:drawing>
          <wp:inline distT="0" distB="0" distL="0" distR="0">
            <wp:extent cx="3249930" cy="2975610"/>
            <wp:effectExtent l="0" t="0" r="0" b="0"/>
            <wp:docPr id="242" name="IM 242"/>
            <wp:cNvGraphicFramePr/>
            <a:graphic xmlns:a="http://schemas.openxmlformats.org/drawingml/2006/main">
              <a:graphicData uri="http://schemas.openxmlformats.org/drawingml/2006/picture">
                <pic:pic xmlns:pic="http://schemas.openxmlformats.org/drawingml/2006/picture">
                  <pic:nvPicPr>
                    <pic:cNvPr id="242" name="IM 242"/>
                    <pic:cNvPicPr/>
                  </pic:nvPicPr>
                  <pic:blipFill>
                    <a:blip r:embed="rId252"/>
                    <a:stretch>
                      <a:fillRect/>
                    </a:stretch>
                  </pic:blipFill>
                  <pic:spPr>
                    <a:xfrm>
                      <a:off x="0" y="0"/>
                      <a:ext cx="3250437" cy="2975610"/>
                    </a:xfrm>
                    <a:prstGeom prst="rect">
                      <a:avLst/>
                    </a:prstGeom>
                  </pic:spPr>
                </pic:pic>
              </a:graphicData>
            </a:graphic>
          </wp:inline>
        </w:drawing>
      </w:r>
    </w:p>
    <w:p w14:paraId="7D0D08AF">
      <w:pPr>
        <w:spacing w:before="93" w:line="180" w:lineRule="auto"/>
        <w:ind w:left="38" w:firstLine="424"/>
        <w:rPr>
          <w:rFonts w:ascii="PingFang SC" w:hAnsi="PingFang SC" w:eastAsia="PingFang SC" w:cs="PingFang SC"/>
          <w:sz w:val="21"/>
          <w:szCs w:val="21"/>
        </w:rPr>
      </w:pPr>
      <w:r>
        <w:rPr>
          <w:rFonts w:ascii="PingFang SC" w:hAnsi="PingFang SC" w:eastAsia="PingFang SC" w:cs="PingFang SC"/>
          <w:spacing w:val="-1"/>
          <w:sz w:val="21"/>
          <w:szCs w:val="21"/>
        </w:rPr>
        <w:t>心电图电极去掉吸盘和粘性头，皮肤上垫生理盐水浸湿的纱布，</w:t>
      </w:r>
      <w:r>
        <w:rPr>
          <w:rFonts w:ascii="PingFang SC" w:hAnsi="PingFang SC" w:eastAsia="PingFang SC" w:cs="PingFang SC"/>
          <w:spacing w:val="4"/>
          <w:sz w:val="21"/>
          <w:szCs w:val="21"/>
        </w:rPr>
        <w:t xml:space="preserve"> </w:t>
      </w:r>
      <w:r>
        <w:rPr>
          <w:rFonts w:ascii="PingFang SC" w:hAnsi="PingFang SC" w:eastAsia="PingFang SC" w:cs="PingFang SC"/>
          <w:spacing w:val="-1"/>
          <w:sz w:val="21"/>
          <w:szCs w:val="21"/>
        </w:rPr>
        <w:t>再放置电极。</w:t>
      </w:r>
    </w:p>
    <w:p w14:paraId="372DA7ED">
      <w:pPr>
        <w:spacing w:line="180" w:lineRule="auto"/>
        <w:rPr>
          <w:rFonts w:ascii="PingFang SC" w:hAnsi="PingFang SC" w:eastAsia="PingFang SC" w:cs="PingFang SC"/>
          <w:sz w:val="21"/>
          <w:szCs w:val="21"/>
        </w:rPr>
        <w:sectPr>
          <w:headerReference r:id="rId120" w:type="default"/>
          <w:footerReference r:id="rId121" w:type="default"/>
          <w:pgSz w:w="8391" w:h="11909"/>
          <w:pgMar w:top="883" w:right="1017" w:bottom="937" w:left="1051" w:header="869" w:footer="716" w:gutter="0"/>
          <w:cols w:space="720" w:num="1"/>
        </w:sectPr>
      </w:pPr>
    </w:p>
    <w:p w14:paraId="73913D08">
      <w:pPr>
        <w:pStyle w:val="2"/>
        <w:spacing w:line="390" w:lineRule="auto"/>
      </w:pPr>
    </w:p>
    <w:p w14:paraId="69C8E9BD">
      <w:pPr>
        <w:spacing w:line="4501" w:lineRule="exact"/>
        <w:ind w:firstLine="396"/>
      </w:pPr>
      <w:r>
        <w:rPr>
          <w:position w:val="-90"/>
        </w:rPr>
        <w:drawing>
          <wp:inline distT="0" distB="0" distL="0" distR="0">
            <wp:extent cx="3488690" cy="2858135"/>
            <wp:effectExtent l="0" t="0" r="0" b="0"/>
            <wp:docPr id="244" name="IM 244"/>
            <wp:cNvGraphicFramePr/>
            <a:graphic xmlns:a="http://schemas.openxmlformats.org/drawingml/2006/main">
              <a:graphicData uri="http://schemas.openxmlformats.org/drawingml/2006/picture">
                <pic:pic xmlns:pic="http://schemas.openxmlformats.org/drawingml/2006/picture">
                  <pic:nvPicPr>
                    <pic:cNvPr id="244" name="IM 244"/>
                    <pic:cNvPicPr/>
                  </pic:nvPicPr>
                  <pic:blipFill>
                    <a:blip r:embed="rId253"/>
                    <a:stretch>
                      <a:fillRect/>
                    </a:stretch>
                  </pic:blipFill>
                  <pic:spPr>
                    <a:xfrm>
                      <a:off x="0" y="0"/>
                      <a:ext cx="3489071" cy="2858261"/>
                    </a:xfrm>
                    <a:prstGeom prst="rect">
                      <a:avLst/>
                    </a:prstGeom>
                  </pic:spPr>
                </pic:pic>
              </a:graphicData>
            </a:graphic>
          </wp:inline>
        </w:drawing>
      </w:r>
    </w:p>
    <w:p w14:paraId="53FF7034">
      <w:pPr>
        <w:spacing w:before="90" w:line="184" w:lineRule="auto"/>
        <w:ind w:left="484"/>
        <w:rPr>
          <w:rFonts w:ascii="PingFang SC" w:hAnsi="PingFang SC" w:eastAsia="PingFang SC" w:cs="PingFang SC"/>
          <w:sz w:val="21"/>
          <w:szCs w:val="21"/>
        </w:rPr>
      </w:pPr>
      <w:r>
        <w:rPr>
          <w:rFonts w:ascii="PingFang SC" w:hAnsi="PingFang SC" w:eastAsia="PingFang SC" w:cs="PingFang SC"/>
          <w:spacing w:val="-2"/>
          <w:sz w:val="21"/>
          <w:szCs w:val="21"/>
        </w:rPr>
        <w:t>电极片的胶带下垫美皮贴，在电极处剪一个洞</w:t>
      </w:r>
    </w:p>
    <w:p w14:paraId="2155FCC4">
      <w:pPr>
        <w:spacing w:before="151" w:line="191" w:lineRule="auto"/>
        <w:ind w:left="49"/>
        <w:outlineLvl w:val="1"/>
        <w:rPr>
          <w:rFonts w:ascii="PingFang SC" w:hAnsi="PingFang SC" w:eastAsia="PingFang SC" w:cs="PingFang SC"/>
          <w:sz w:val="32"/>
          <w:szCs w:val="32"/>
        </w:rPr>
      </w:pPr>
      <w:bookmarkStart w:id="159" w:name="bookmark89"/>
      <w:bookmarkEnd w:id="159"/>
      <w:bookmarkStart w:id="160" w:name="_Toc204959295"/>
      <w:r>
        <w:rPr>
          <w:rFonts w:ascii="PingFang SC" w:hAnsi="PingFang SC" w:eastAsia="PingFang SC" w:cs="PingFang SC"/>
          <w:b/>
          <w:bCs/>
          <w:spacing w:val="-2"/>
          <w:sz w:val="32"/>
          <w:szCs w:val="32"/>
        </w:rPr>
        <w:t>7.9</w:t>
      </w:r>
      <w:r>
        <w:rPr>
          <w:rFonts w:ascii="PingFang SC" w:hAnsi="PingFang SC" w:eastAsia="PingFang SC" w:cs="PingFang SC"/>
          <w:spacing w:val="-2"/>
          <w:sz w:val="32"/>
          <w:szCs w:val="32"/>
        </w:rPr>
        <w:t xml:space="preserve"> </w:t>
      </w:r>
      <w:r>
        <w:rPr>
          <w:rFonts w:ascii="PingFang SC" w:hAnsi="PingFang SC" w:eastAsia="PingFang SC" w:cs="PingFang SC"/>
          <w:b/>
          <w:bCs/>
          <w:spacing w:val="-2"/>
          <w:sz w:val="32"/>
          <w:szCs w:val="32"/>
        </w:rPr>
        <w:t>验血</w:t>
      </w:r>
      <w:bookmarkEnd w:id="160"/>
    </w:p>
    <w:p w14:paraId="142E9FA3">
      <w:pPr>
        <w:spacing w:before="1" w:line="176" w:lineRule="auto"/>
        <w:ind w:left="38" w:right="99" w:firstLine="423"/>
        <w:rPr>
          <w:rFonts w:ascii="PingFang SC" w:hAnsi="PingFang SC" w:eastAsia="PingFang SC" w:cs="PingFang SC"/>
          <w:sz w:val="21"/>
          <w:szCs w:val="21"/>
        </w:rPr>
      </w:pPr>
      <w:r>
        <w:rPr>
          <w:rFonts w:ascii="PingFang SC" w:hAnsi="PingFang SC" w:eastAsia="PingFang SC" w:cs="PingFang SC"/>
          <w:spacing w:val="-3"/>
          <w:sz w:val="21"/>
          <w:szCs w:val="21"/>
        </w:rPr>
        <w:t>查血常规的时候经常从手指尖采血。严重的 EB</w:t>
      </w:r>
      <w:r>
        <w:rPr>
          <w:rFonts w:ascii="PingFang SC" w:hAnsi="PingFang SC" w:eastAsia="PingFang SC" w:cs="PingFang SC"/>
          <w:spacing w:val="19"/>
          <w:sz w:val="21"/>
          <w:szCs w:val="21"/>
        </w:rPr>
        <w:t xml:space="preserve"> </w:t>
      </w:r>
      <w:r>
        <w:rPr>
          <w:rFonts w:ascii="PingFang SC" w:hAnsi="PingFang SC" w:eastAsia="PingFang SC" w:cs="PingFang SC"/>
          <w:spacing w:val="-3"/>
          <w:sz w:val="21"/>
          <w:szCs w:val="21"/>
        </w:rPr>
        <w:t>患者刺破手指尖</w:t>
      </w:r>
      <w:r>
        <w:rPr>
          <w:rFonts w:ascii="PingFang SC" w:hAnsi="PingFang SC" w:eastAsia="PingFang SC" w:cs="PingFang SC"/>
          <w:sz w:val="21"/>
          <w:szCs w:val="21"/>
        </w:rPr>
        <w:t xml:space="preserve">  后血会淤在皮下，护士如果用手挤会造成水疱。耳垂</w:t>
      </w:r>
      <w:r>
        <w:rPr>
          <w:rFonts w:ascii="PingFang SC" w:hAnsi="PingFang SC" w:eastAsia="PingFang SC" w:cs="PingFang SC"/>
          <w:spacing w:val="-1"/>
          <w:sz w:val="21"/>
          <w:szCs w:val="21"/>
        </w:rPr>
        <w:t>采血会好一些。</w:t>
      </w:r>
    </w:p>
    <w:p w14:paraId="78771E84">
      <w:pPr>
        <w:spacing w:before="41" w:line="177" w:lineRule="auto"/>
        <w:ind w:left="37" w:right="166" w:firstLine="424"/>
        <w:rPr>
          <w:rFonts w:ascii="PingFang SC" w:hAnsi="PingFang SC" w:eastAsia="PingFang SC" w:cs="PingFang SC"/>
          <w:sz w:val="21"/>
          <w:szCs w:val="21"/>
        </w:rPr>
      </w:pPr>
      <w:r>
        <w:rPr>
          <w:rFonts w:ascii="PingFang SC" w:hAnsi="PingFang SC" w:eastAsia="PingFang SC" w:cs="PingFang SC"/>
          <w:spacing w:val="-4"/>
          <w:sz w:val="21"/>
          <w:szCs w:val="21"/>
        </w:rPr>
        <w:t>用采血针刺破耳垂，然后可以用手挤压耳垂。</w:t>
      </w:r>
      <w:r>
        <w:rPr>
          <w:rFonts w:ascii="PingFang SC" w:hAnsi="PingFang SC" w:eastAsia="PingFang SC" w:cs="PingFang SC"/>
          <w:b/>
          <w:bCs/>
          <w:spacing w:val="-4"/>
          <w:sz w:val="21"/>
          <w:szCs w:val="21"/>
        </w:rPr>
        <w:t>切记可以垂直用力</w:t>
      </w:r>
      <w:r>
        <w:rPr>
          <w:rFonts w:ascii="PingFang SC" w:hAnsi="PingFang SC" w:eastAsia="PingFang SC" w:cs="PingFang SC"/>
          <w:spacing w:val="18"/>
          <w:sz w:val="21"/>
          <w:szCs w:val="21"/>
        </w:rPr>
        <w:t xml:space="preserve"> </w:t>
      </w:r>
      <w:r>
        <w:rPr>
          <w:rFonts w:ascii="PingFang SC" w:hAnsi="PingFang SC" w:eastAsia="PingFang SC" w:cs="PingFang SC"/>
          <w:b/>
          <w:bCs/>
          <w:spacing w:val="-3"/>
          <w:sz w:val="21"/>
          <w:szCs w:val="21"/>
        </w:rPr>
        <w:t>挤，不能搓</w:t>
      </w:r>
      <w:r>
        <w:rPr>
          <w:rFonts w:ascii="PingFang SC" w:hAnsi="PingFang SC" w:eastAsia="PingFang SC" w:cs="PingFang SC"/>
          <w:spacing w:val="-3"/>
          <w:sz w:val="21"/>
          <w:szCs w:val="21"/>
        </w:rPr>
        <w:t>。</w:t>
      </w:r>
    </w:p>
    <w:p w14:paraId="75529F30">
      <w:pPr>
        <w:spacing w:before="44" w:line="181" w:lineRule="auto"/>
        <w:ind w:left="37" w:firstLine="422"/>
        <w:rPr>
          <w:rFonts w:ascii="PingFang SC" w:hAnsi="PingFang SC" w:eastAsia="PingFang SC" w:cs="PingFang SC"/>
          <w:sz w:val="21"/>
          <w:szCs w:val="21"/>
        </w:rPr>
      </w:pPr>
      <w:r>
        <w:rPr>
          <w:rFonts w:ascii="PingFang SC" w:hAnsi="PingFang SC" w:eastAsia="PingFang SC" w:cs="PingFang SC"/>
          <w:spacing w:val="-5"/>
          <w:sz w:val="21"/>
          <w:szCs w:val="21"/>
        </w:rPr>
        <w:t>采静脉血的时候需要扎止血带。</w:t>
      </w:r>
      <w:r>
        <w:rPr>
          <w:rFonts w:ascii="PingFang SC" w:hAnsi="PingFang SC" w:eastAsia="PingFang SC" w:cs="PingFang SC"/>
          <w:b/>
          <w:bCs/>
          <w:spacing w:val="-5"/>
          <w:sz w:val="21"/>
          <w:szCs w:val="21"/>
        </w:rPr>
        <w:t>切记止血带不能直接扎在</w:t>
      </w:r>
      <w:r>
        <w:rPr>
          <w:rFonts w:ascii="PingFang SC" w:hAnsi="PingFang SC" w:eastAsia="PingFang SC" w:cs="PingFang SC"/>
          <w:b/>
          <w:bCs/>
          <w:spacing w:val="-6"/>
          <w:sz w:val="21"/>
          <w:szCs w:val="21"/>
        </w:rPr>
        <w:t>皮肤上</w:t>
      </w:r>
      <w:r>
        <w:rPr>
          <w:rFonts w:ascii="PingFang SC" w:hAnsi="PingFang SC" w:eastAsia="PingFang SC" w:cs="PingFang SC"/>
          <w:spacing w:val="-6"/>
          <w:sz w:val="21"/>
          <w:szCs w:val="21"/>
        </w:rPr>
        <w:t>，</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应该在止血带下垫衣服或纱布等材料。</w:t>
      </w:r>
    </w:p>
    <w:p w14:paraId="593FF177">
      <w:pPr>
        <w:spacing w:before="32" w:line="180" w:lineRule="auto"/>
        <w:ind w:left="38" w:right="163" w:firstLine="424"/>
        <w:rPr>
          <w:rFonts w:ascii="PingFang SC" w:hAnsi="PingFang SC" w:eastAsia="PingFang SC" w:cs="PingFang SC"/>
          <w:sz w:val="21"/>
          <w:szCs w:val="21"/>
        </w:rPr>
      </w:pPr>
      <w:r>
        <w:rPr>
          <w:rFonts w:ascii="PingFang SC" w:hAnsi="PingFang SC" w:eastAsia="PingFang SC" w:cs="PingFang SC"/>
          <w:spacing w:val="-3"/>
          <w:sz w:val="21"/>
          <w:szCs w:val="21"/>
        </w:rPr>
        <w:t>如果有留置针，可以从留置针中采静脉血，这样采集的血也可以</w:t>
      </w:r>
      <w:r>
        <w:rPr>
          <w:rFonts w:ascii="PingFang SC" w:hAnsi="PingFang SC" w:eastAsia="PingFang SC" w:cs="PingFang SC"/>
          <w:spacing w:val="8"/>
          <w:sz w:val="21"/>
          <w:szCs w:val="21"/>
        </w:rPr>
        <w:t xml:space="preserve"> </w:t>
      </w:r>
      <w:r>
        <w:rPr>
          <w:rFonts w:ascii="PingFang SC" w:hAnsi="PingFang SC" w:eastAsia="PingFang SC" w:cs="PingFang SC"/>
          <w:spacing w:val="-1"/>
          <w:sz w:val="21"/>
          <w:szCs w:val="21"/>
        </w:rPr>
        <w:t>用于血常规。</w:t>
      </w:r>
    </w:p>
    <w:p w14:paraId="46D511DA">
      <w:pPr>
        <w:spacing w:before="32" w:line="184" w:lineRule="auto"/>
        <w:ind w:left="464"/>
        <w:rPr>
          <w:rFonts w:ascii="PingFang SC" w:hAnsi="PingFang SC" w:eastAsia="PingFang SC" w:cs="PingFang SC"/>
          <w:sz w:val="21"/>
          <w:szCs w:val="21"/>
        </w:rPr>
      </w:pPr>
      <w:r>
        <w:rPr>
          <w:rFonts w:ascii="PingFang SC" w:hAnsi="PingFang SC" w:eastAsia="PingFang SC" w:cs="PingFang SC"/>
          <w:b/>
          <w:bCs/>
          <w:spacing w:val="-2"/>
          <w:sz w:val="21"/>
          <w:szCs w:val="21"/>
        </w:rPr>
        <w:t>消毒的时候可以用棉签擦，但不要太用力</w:t>
      </w:r>
      <w:r>
        <w:rPr>
          <w:rFonts w:ascii="PingFang SC" w:hAnsi="PingFang SC" w:eastAsia="PingFang SC" w:cs="PingFang SC"/>
          <w:spacing w:val="-2"/>
          <w:sz w:val="21"/>
          <w:szCs w:val="21"/>
        </w:rPr>
        <w:t>。</w:t>
      </w:r>
    </w:p>
    <w:p w14:paraId="1A907B5D">
      <w:pPr>
        <w:spacing w:before="154" w:line="190" w:lineRule="auto"/>
        <w:ind w:left="49"/>
        <w:outlineLvl w:val="1"/>
        <w:rPr>
          <w:del w:id="1476" w:author="零 [2]" w:date="2025-11-12T12:27:52Z"/>
          <w:rFonts w:ascii="PingFang SC" w:hAnsi="PingFang SC" w:eastAsia="PingFang SC" w:cs="PingFang SC"/>
          <w:sz w:val="32"/>
          <w:szCs w:val="32"/>
        </w:rPr>
      </w:pPr>
      <w:del w:id="1477" w:author="零 [2]" w:date="2025-11-12T12:27:52Z">
        <w:bookmarkStart w:id="161" w:name="bookmark91"/>
        <w:bookmarkEnd w:id="161"/>
        <w:bookmarkStart w:id="162" w:name="_Toc187101277"/>
        <w:r>
          <w:rPr>
            <w:rFonts w:ascii="PingFang SC" w:hAnsi="PingFang SC" w:eastAsia="PingFang SC" w:cs="PingFang SC"/>
            <w:b/>
            <w:bCs/>
            <w:spacing w:val="-9"/>
            <w:sz w:val="32"/>
            <w:szCs w:val="32"/>
          </w:rPr>
          <w:delText>7.10</w:delText>
        </w:r>
      </w:del>
      <w:del w:id="1478" w:author="零 [2]" w:date="2025-11-12T12:27:52Z">
        <w:r>
          <w:rPr>
            <w:rFonts w:ascii="PingFang SC" w:hAnsi="PingFang SC" w:eastAsia="PingFang SC" w:cs="PingFang SC"/>
            <w:spacing w:val="102"/>
            <w:sz w:val="32"/>
            <w:szCs w:val="32"/>
          </w:rPr>
          <w:delText xml:space="preserve"> </w:delText>
        </w:r>
      </w:del>
      <w:del w:id="1479" w:author="零 [2]" w:date="2025-11-12T12:27:52Z">
        <w:r>
          <w:rPr>
            <w:rFonts w:ascii="PingFang SC" w:hAnsi="PingFang SC" w:eastAsia="PingFang SC" w:cs="PingFang SC"/>
            <w:b/>
            <w:bCs/>
            <w:spacing w:val="-9"/>
            <w:sz w:val="32"/>
            <w:szCs w:val="32"/>
          </w:rPr>
          <w:delText>EB</w:delText>
        </w:r>
      </w:del>
      <w:del w:id="1480" w:author="零 [2]" w:date="2025-11-12T12:27:52Z">
        <w:r>
          <w:rPr>
            <w:rFonts w:ascii="PingFang SC" w:hAnsi="PingFang SC" w:eastAsia="PingFang SC" w:cs="PingFang SC"/>
            <w:spacing w:val="-9"/>
            <w:sz w:val="32"/>
            <w:szCs w:val="32"/>
          </w:rPr>
          <w:delText xml:space="preserve"> </w:delText>
        </w:r>
      </w:del>
      <w:del w:id="1481" w:author="零 [2]" w:date="2025-11-12T12:27:52Z">
        <w:r>
          <w:rPr>
            <w:rFonts w:ascii="PingFang SC" w:hAnsi="PingFang SC" w:eastAsia="PingFang SC" w:cs="PingFang SC"/>
            <w:b/>
            <w:bCs/>
            <w:spacing w:val="-9"/>
            <w:sz w:val="32"/>
            <w:szCs w:val="32"/>
          </w:rPr>
          <w:delText>患者怀孕及分娩</w:delText>
        </w:r>
        <w:bookmarkEnd w:id="162"/>
      </w:del>
    </w:p>
    <w:p w14:paraId="18ADC9C9">
      <w:pPr>
        <w:spacing w:before="2" w:line="183" w:lineRule="auto"/>
        <w:ind w:left="460"/>
        <w:rPr>
          <w:del w:id="1482" w:author="零 [2]" w:date="2025-11-12T12:27:52Z"/>
          <w:rFonts w:ascii="PingFang SC" w:hAnsi="PingFang SC" w:eastAsia="PingFang SC" w:cs="PingFang SC"/>
          <w:sz w:val="21"/>
          <w:szCs w:val="21"/>
        </w:rPr>
      </w:pPr>
      <w:del w:id="1483" w:author="零 [2]" w:date="2025-11-12T12:27:52Z">
        <w:r>
          <w:rPr>
            <w:rFonts w:ascii="PingFang SC" w:hAnsi="PingFang SC" w:eastAsia="PingFang SC" w:cs="PingFang SC"/>
            <w:spacing w:val="-4"/>
            <w:sz w:val="21"/>
            <w:szCs w:val="21"/>
          </w:rPr>
          <w:delText>有些 EB 的并发症和怀孕时可能出现的反应一样，包</w:delText>
        </w:r>
      </w:del>
      <w:del w:id="1484" w:author="零 [2]" w:date="2025-11-12T12:27:52Z">
        <w:r>
          <w:rPr>
            <w:rFonts w:ascii="PingFang SC" w:hAnsi="PingFang SC" w:eastAsia="PingFang SC" w:cs="PingFang SC"/>
            <w:spacing w:val="-5"/>
            <w:sz w:val="21"/>
            <w:szCs w:val="21"/>
          </w:rPr>
          <w:delText>括：</w:delText>
        </w:r>
      </w:del>
    </w:p>
    <w:p w14:paraId="132918BC">
      <w:pPr>
        <w:spacing w:line="183" w:lineRule="auto"/>
        <w:rPr>
          <w:del w:id="1485" w:author="零 [2]" w:date="2025-11-12T12:27:52Z"/>
          <w:rFonts w:ascii="PingFang SC" w:hAnsi="PingFang SC" w:eastAsia="PingFang SC" w:cs="PingFang SC"/>
          <w:sz w:val="21"/>
          <w:szCs w:val="21"/>
        </w:rPr>
        <w:sectPr>
          <w:headerReference r:id="rId122" w:type="default"/>
          <w:footerReference r:id="rId123" w:type="default"/>
          <w:pgSz w:w="8391" w:h="11909"/>
          <w:pgMar w:top="883" w:right="906" w:bottom="937" w:left="1051" w:header="869" w:footer="716" w:gutter="0"/>
          <w:cols w:space="720" w:num="1"/>
        </w:sectPr>
      </w:pPr>
    </w:p>
    <w:p w14:paraId="77456F43">
      <w:pPr>
        <w:pStyle w:val="2"/>
        <w:spacing w:line="320" w:lineRule="auto"/>
        <w:rPr>
          <w:del w:id="1486" w:author="零 [2]" w:date="2025-11-12T12:27:52Z"/>
        </w:rPr>
      </w:pPr>
    </w:p>
    <w:p w14:paraId="37DA1711">
      <w:pPr>
        <w:spacing w:before="96" w:line="202" w:lineRule="auto"/>
        <w:ind w:left="462"/>
        <w:rPr>
          <w:del w:id="1487" w:author="零 [2]" w:date="2025-11-12T12:27:52Z"/>
          <w:rFonts w:ascii="PingFang SC" w:hAnsi="PingFang SC" w:eastAsia="PingFang SC" w:cs="PingFang SC"/>
          <w:sz w:val="21"/>
          <w:szCs w:val="21"/>
        </w:rPr>
      </w:pPr>
      <w:del w:id="1488" w:author="零 [2]" w:date="2025-11-12T12:27:52Z">
        <w:r>
          <w:rPr>
            <w:rFonts w:ascii="PingFang SC" w:hAnsi="PingFang SC" w:eastAsia="PingFang SC" w:cs="PingFang SC"/>
            <w:spacing w:val="-24"/>
            <w:w w:val="91"/>
            <w:sz w:val="21"/>
            <w:szCs w:val="21"/>
          </w:rPr>
          <w:delText>●</w:delText>
        </w:r>
      </w:del>
      <w:del w:id="1489" w:author="零 [2]" w:date="2025-11-12T12:27:52Z">
        <w:r>
          <w:rPr>
            <w:rFonts w:ascii="PingFang SC" w:hAnsi="PingFang SC" w:eastAsia="PingFang SC" w:cs="PingFang SC"/>
            <w:spacing w:val="12"/>
            <w:sz w:val="21"/>
            <w:szCs w:val="21"/>
          </w:rPr>
          <w:delText xml:space="preserve">    </w:delText>
        </w:r>
      </w:del>
      <w:del w:id="1490" w:author="零 [2]" w:date="2025-11-12T12:27:52Z">
        <w:r>
          <w:rPr>
            <w:rFonts w:ascii="PingFang SC" w:hAnsi="PingFang SC" w:eastAsia="PingFang SC" w:cs="PingFang SC"/>
            <w:spacing w:val="-24"/>
            <w:w w:val="91"/>
            <w:sz w:val="21"/>
            <w:szCs w:val="21"/>
          </w:rPr>
          <w:delText>便秘</w:delText>
        </w:r>
      </w:del>
    </w:p>
    <w:p w14:paraId="5F798819">
      <w:pPr>
        <w:spacing w:before="15" w:line="201" w:lineRule="auto"/>
        <w:ind w:left="462"/>
        <w:rPr>
          <w:del w:id="1491" w:author="零 [2]" w:date="2025-11-12T12:27:52Z"/>
          <w:rFonts w:ascii="PingFang SC" w:hAnsi="PingFang SC" w:eastAsia="PingFang SC" w:cs="PingFang SC"/>
          <w:sz w:val="21"/>
          <w:szCs w:val="21"/>
        </w:rPr>
      </w:pPr>
      <w:del w:id="1492" w:author="零 [2]" w:date="2025-11-12T12:27:52Z">
        <w:r>
          <w:rPr>
            <w:rFonts w:ascii="PingFang SC" w:hAnsi="PingFang SC" w:eastAsia="PingFang SC" w:cs="PingFang SC"/>
            <w:spacing w:val="-14"/>
            <w:sz w:val="21"/>
            <w:szCs w:val="21"/>
          </w:rPr>
          <w:delText>●     缺铁性贫血</w:delText>
        </w:r>
      </w:del>
    </w:p>
    <w:p w14:paraId="786892EC">
      <w:pPr>
        <w:spacing w:before="10" w:line="201" w:lineRule="auto"/>
        <w:ind w:left="462"/>
        <w:rPr>
          <w:del w:id="1493" w:author="零 [2]" w:date="2025-11-12T12:27:52Z"/>
          <w:rFonts w:ascii="PingFang SC" w:hAnsi="PingFang SC" w:eastAsia="PingFang SC" w:cs="PingFang SC"/>
          <w:sz w:val="21"/>
          <w:szCs w:val="21"/>
        </w:rPr>
      </w:pPr>
      <w:del w:id="1494" w:author="零 [2]" w:date="2025-11-12T12:27:52Z">
        <w:r>
          <w:rPr>
            <w:rFonts w:ascii="PingFang SC" w:hAnsi="PingFang SC" w:eastAsia="PingFang SC" w:cs="PingFang SC"/>
            <w:spacing w:val="-26"/>
            <w:sz w:val="21"/>
            <w:szCs w:val="21"/>
          </w:rPr>
          <w:delText>●</w:delText>
        </w:r>
      </w:del>
      <w:del w:id="1495" w:author="零 [2]" w:date="2025-11-12T12:27:52Z">
        <w:r>
          <w:rPr>
            <w:rFonts w:ascii="PingFang SC" w:hAnsi="PingFang SC" w:eastAsia="PingFang SC" w:cs="PingFang SC"/>
            <w:spacing w:val="2"/>
            <w:sz w:val="21"/>
            <w:szCs w:val="21"/>
          </w:rPr>
          <w:delText xml:space="preserve">     </w:delText>
        </w:r>
      </w:del>
      <w:del w:id="1496" w:author="零 [2]" w:date="2025-11-12T12:27:52Z">
        <w:r>
          <w:rPr>
            <w:rFonts w:ascii="PingFang SC" w:hAnsi="PingFang SC" w:eastAsia="PingFang SC" w:cs="PingFang SC"/>
            <w:spacing w:val="-26"/>
            <w:sz w:val="21"/>
            <w:szCs w:val="21"/>
          </w:rPr>
          <w:delText>胃食道反流</w:delText>
        </w:r>
      </w:del>
    </w:p>
    <w:p w14:paraId="6368A941">
      <w:pPr>
        <w:spacing w:before="17" w:line="177" w:lineRule="auto"/>
        <w:ind w:left="39" w:firstLine="445"/>
        <w:jc w:val="both"/>
        <w:rPr>
          <w:del w:id="1497" w:author="零 [2]" w:date="2025-11-12T12:27:52Z"/>
          <w:rFonts w:ascii="PingFang SC" w:hAnsi="PingFang SC" w:eastAsia="PingFang SC" w:cs="PingFang SC"/>
          <w:sz w:val="21"/>
          <w:szCs w:val="21"/>
        </w:rPr>
      </w:pPr>
      <w:del w:id="1498" w:author="零 [2]" w:date="2025-11-12T12:27:52Z">
        <w:r>
          <w:rPr>
            <w:rFonts w:ascii="PingFang SC" w:hAnsi="PingFang SC" w:eastAsia="PingFang SC" w:cs="PingFang SC"/>
            <w:spacing w:val="-1"/>
            <w:sz w:val="21"/>
            <w:szCs w:val="21"/>
          </w:rPr>
          <w:delText>由于食道脆弱，孕妇晨吐和胃食道反流可能会造成食道的损</w:delText>
        </w:r>
      </w:del>
      <w:del w:id="1499" w:author="零 [2]" w:date="2025-11-12T12:27:52Z">
        <w:r>
          <w:rPr>
            <w:rFonts w:ascii="PingFang SC" w:hAnsi="PingFang SC" w:eastAsia="PingFang SC" w:cs="PingFang SC"/>
            <w:spacing w:val="-2"/>
            <w:sz w:val="21"/>
            <w:szCs w:val="21"/>
          </w:rPr>
          <w:delText>害。</w:delText>
        </w:r>
      </w:del>
      <w:del w:id="1500" w:author="零 [2]" w:date="2025-11-12T12:27:52Z">
        <w:r>
          <w:rPr>
            <w:rFonts w:ascii="PingFang SC" w:hAnsi="PingFang SC" w:eastAsia="PingFang SC" w:cs="PingFang SC"/>
            <w:sz w:val="21"/>
            <w:szCs w:val="21"/>
          </w:rPr>
          <w:delText xml:space="preserve"> </w:delText>
        </w:r>
      </w:del>
      <w:del w:id="1501" w:author="零 [2]" w:date="2025-11-12T12:27:52Z">
        <w:r>
          <w:rPr>
            <w:rFonts w:ascii="PingFang SC" w:hAnsi="PingFang SC" w:eastAsia="PingFang SC" w:cs="PingFang SC"/>
            <w:spacing w:val="-3"/>
            <w:sz w:val="21"/>
            <w:szCs w:val="21"/>
          </w:rPr>
          <w:delText>只能多想办法预防晨吐。平时可以用于控制胃酸的质子泵抑制剂在怀</w:delText>
        </w:r>
      </w:del>
      <w:del w:id="1502" w:author="零 [2]" w:date="2025-11-12T12:27:52Z">
        <w:r>
          <w:rPr>
            <w:rFonts w:ascii="PingFang SC" w:hAnsi="PingFang SC" w:eastAsia="PingFang SC" w:cs="PingFang SC"/>
            <w:spacing w:val="7"/>
            <w:sz w:val="21"/>
            <w:szCs w:val="21"/>
          </w:rPr>
          <w:delText xml:space="preserve">  </w:delText>
        </w:r>
      </w:del>
      <w:del w:id="1503" w:author="零 [2]" w:date="2025-11-12T12:27:52Z">
        <w:r>
          <w:rPr>
            <w:rFonts w:ascii="PingFang SC" w:hAnsi="PingFang SC" w:eastAsia="PingFang SC" w:cs="PingFang SC"/>
            <w:spacing w:val="-4"/>
            <w:sz w:val="21"/>
            <w:szCs w:val="21"/>
          </w:rPr>
          <w:delText>孕期间应避免。</w:delText>
        </w:r>
      </w:del>
    </w:p>
    <w:p w14:paraId="1804B104">
      <w:pPr>
        <w:spacing w:before="33" w:line="181" w:lineRule="auto"/>
        <w:ind w:left="43" w:right="68" w:firstLine="417"/>
        <w:rPr>
          <w:del w:id="1504" w:author="零 [2]" w:date="2025-11-12T12:27:52Z"/>
          <w:rFonts w:ascii="PingFang SC" w:hAnsi="PingFang SC" w:eastAsia="PingFang SC" w:cs="PingFang SC"/>
          <w:sz w:val="21"/>
          <w:szCs w:val="21"/>
        </w:rPr>
      </w:pPr>
      <w:del w:id="1505" w:author="零 [2]" w:date="2025-11-12T12:27:52Z">
        <w:r>
          <w:rPr>
            <w:rFonts w:ascii="PingFang SC" w:hAnsi="PingFang SC" w:eastAsia="PingFang SC" w:cs="PingFang SC"/>
            <w:spacing w:val="-3"/>
            <w:sz w:val="21"/>
            <w:szCs w:val="21"/>
          </w:rPr>
          <w:delText>严重的 EB</w:delText>
        </w:r>
      </w:del>
      <w:del w:id="1506" w:author="零 [2]" w:date="2025-11-12T12:27:52Z">
        <w:r>
          <w:rPr>
            <w:rFonts w:ascii="PingFang SC" w:hAnsi="PingFang SC" w:eastAsia="PingFang SC" w:cs="PingFang SC"/>
            <w:spacing w:val="18"/>
            <w:w w:val="101"/>
            <w:sz w:val="21"/>
            <w:szCs w:val="21"/>
          </w:rPr>
          <w:delText xml:space="preserve"> </w:delText>
        </w:r>
      </w:del>
      <w:del w:id="1507" w:author="零 [2]" w:date="2025-11-12T12:27:52Z">
        <w:r>
          <w:rPr>
            <w:rFonts w:ascii="PingFang SC" w:hAnsi="PingFang SC" w:eastAsia="PingFang SC" w:cs="PingFang SC"/>
            <w:spacing w:val="-3"/>
            <w:sz w:val="21"/>
            <w:szCs w:val="21"/>
          </w:rPr>
          <w:delText>患者即使在怀孕期间也可能体重不足，此时应该咨询</w:delText>
        </w:r>
      </w:del>
      <w:del w:id="1508" w:author="零 [2]" w:date="2025-11-12T12:27:52Z">
        <w:r>
          <w:rPr>
            <w:rFonts w:ascii="PingFang SC" w:hAnsi="PingFang SC" w:eastAsia="PingFang SC" w:cs="PingFang SC"/>
            <w:sz w:val="21"/>
            <w:szCs w:val="21"/>
          </w:rPr>
          <w:delText xml:space="preserve"> </w:delText>
        </w:r>
      </w:del>
      <w:del w:id="1509" w:author="零 [2]" w:date="2025-11-12T12:27:52Z">
        <w:r>
          <w:rPr>
            <w:rFonts w:ascii="PingFang SC" w:hAnsi="PingFang SC" w:eastAsia="PingFang SC" w:cs="PingFang SC"/>
            <w:spacing w:val="-8"/>
            <w:sz w:val="21"/>
            <w:szCs w:val="21"/>
          </w:rPr>
          <w:delText>营养师。</w:delText>
        </w:r>
      </w:del>
    </w:p>
    <w:p w14:paraId="6990813B">
      <w:pPr>
        <w:spacing w:before="27" w:line="178" w:lineRule="auto"/>
        <w:ind w:left="37" w:right="65" w:firstLine="424"/>
        <w:rPr>
          <w:del w:id="1510" w:author="零 [2]" w:date="2025-11-12T12:27:52Z"/>
          <w:rFonts w:ascii="PingFang SC" w:hAnsi="PingFang SC" w:eastAsia="PingFang SC" w:cs="PingFang SC"/>
          <w:sz w:val="21"/>
          <w:szCs w:val="21"/>
        </w:rPr>
      </w:pPr>
      <w:del w:id="1511" w:author="零 [2]" w:date="2025-11-12T12:27:52Z">
        <w:r>
          <w:rPr>
            <w:rFonts w:ascii="PingFang SC" w:hAnsi="PingFang SC" w:eastAsia="PingFang SC" w:cs="PingFang SC"/>
            <w:spacing w:val="-3"/>
            <w:sz w:val="21"/>
            <w:szCs w:val="21"/>
          </w:rPr>
          <w:delText>孕妇会经常体检，注意量血压和抽血时不要弄破皮肤。通常孕妇</w:delText>
        </w:r>
      </w:del>
      <w:del w:id="1512" w:author="零 [2]" w:date="2025-11-12T12:27:52Z">
        <w:r>
          <w:rPr>
            <w:rFonts w:ascii="PingFang SC" w:hAnsi="PingFang SC" w:eastAsia="PingFang SC" w:cs="PingFang SC"/>
            <w:spacing w:val="12"/>
            <w:sz w:val="21"/>
            <w:szCs w:val="21"/>
          </w:rPr>
          <w:delText xml:space="preserve"> </w:delText>
        </w:r>
      </w:del>
      <w:del w:id="1513" w:author="零 [2]" w:date="2025-11-12T12:27:52Z">
        <w:r>
          <w:rPr>
            <w:rFonts w:ascii="PingFang SC" w:hAnsi="PingFang SC" w:eastAsia="PingFang SC" w:cs="PingFang SC"/>
            <w:spacing w:val="-1"/>
            <w:sz w:val="21"/>
            <w:szCs w:val="21"/>
          </w:rPr>
          <w:delText>本人已经很有经验了，需要负责的护士倾听患者的意见。</w:delText>
        </w:r>
      </w:del>
    </w:p>
    <w:p w14:paraId="7FA48C01">
      <w:pPr>
        <w:spacing w:before="42" w:line="175" w:lineRule="auto"/>
        <w:ind w:left="40" w:right="65" w:firstLine="420"/>
        <w:jc w:val="both"/>
        <w:rPr>
          <w:del w:id="1514" w:author="零 [2]" w:date="2025-11-12T12:27:52Z"/>
          <w:rFonts w:ascii="PingFang SC" w:hAnsi="PingFang SC" w:eastAsia="PingFang SC" w:cs="PingFang SC"/>
          <w:sz w:val="21"/>
          <w:szCs w:val="21"/>
        </w:rPr>
      </w:pPr>
      <w:del w:id="1515" w:author="零 [2]" w:date="2025-11-12T12:27:52Z">
        <w:r>
          <w:rPr>
            <w:rFonts w:ascii="PingFang SC" w:hAnsi="PingFang SC" w:eastAsia="PingFang SC" w:cs="PingFang SC"/>
            <w:spacing w:val="-2"/>
            <w:sz w:val="21"/>
            <w:szCs w:val="21"/>
          </w:rPr>
          <w:delText>有时 EB 患者尿中带血的原因可能是会阴部的开放</w:delText>
        </w:r>
      </w:del>
      <w:del w:id="1516" w:author="零 [2]" w:date="2025-11-12T12:27:52Z">
        <w:r>
          <w:rPr>
            <w:rFonts w:ascii="PingFang SC" w:hAnsi="PingFang SC" w:eastAsia="PingFang SC" w:cs="PingFang SC"/>
            <w:spacing w:val="-3"/>
            <w:sz w:val="21"/>
            <w:szCs w:val="21"/>
          </w:rPr>
          <w:delText>伤口，有些罕</w:delText>
        </w:r>
      </w:del>
      <w:del w:id="1517" w:author="零 [2]" w:date="2025-11-12T12:27:52Z">
        <w:r>
          <w:rPr>
            <w:rFonts w:ascii="PingFang SC" w:hAnsi="PingFang SC" w:eastAsia="PingFang SC" w:cs="PingFang SC"/>
            <w:sz w:val="21"/>
            <w:szCs w:val="21"/>
          </w:rPr>
          <w:delText xml:space="preserve"> </w:delText>
        </w:r>
      </w:del>
      <w:del w:id="1518" w:author="零 [2]" w:date="2025-11-12T12:27:52Z">
        <w:r>
          <w:rPr>
            <w:rFonts w:ascii="PingFang SC" w:hAnsi="PingFang SC" w:eastAsia="PingFang SC" w:cs="PingFang SC"/>
            <w:spacing w:val="-3"/>
            <w:sz w:val="21"/>
            <w:szCs w:val="21"/>
          </w:rPr>
          <w:delText>见的情况可能与肾功能受损有关。如果怀疑尿血不完全是妇产科的原</w:delText>
        </w:r>
      </w:del>
      <w:del w:id="1519" w:author="零 [2]" w:date="2025-11-12T12:27:52Z">
        <w:r>
          <w:rPr>
            <w:rFonts w:ascii="PingFang SC" w:hAnsi="PingFang SC" w:eastAsia="PingFang SC" w:cs="PingFang SC"/>
            <w:spacing w:val="14"/>
            <w:sz w:val="21"/>
            <w:szCs w:val="21"/>
          </w:rPr>
          <w:delText xml:space="preserve"> </w:delText>
        </w:r>
      </w:del>
      <w:del w:id="1520" w:author="零 [2]" w:date="2025-11-12T12:27:52Z">
        <w:r>
          <w:rPr>
            <w:rFonts w:ascii="PingFang SC" w:hAnsi="PingFang SC" w:eastAsia="PingFang SC" w:cs="PingFang SC"/>
            <w:spacing w:val="-3"/>
            <w:sz w:val="21"/>
            <w:szCs w:val="21"/>
          </w:rPr>
          <w:delText>因，应找皮肤科医生咨询。</w:delText>
        </w:r>
      </w:del>
    </w:p>
    <w:p w14:paraId="38C29C5A">
      <w:pPr>
        <w:spacing w:before="43" w:line="184" w:lineRule="auto"/>
        <w:ind w:left="460"/>
        <w:rPr>
          <w:del w:id="1521" w:author="零 [2]" w:date="2025-11-12T12:27:52Z"/>
          <w:rFonts w:ascii="PingFang SC" w:hAnsi="PingFang SC" w:eastAsia="PingFang SC" w:cs="PingFang SC"/>
          <w:sz w:val="21"/>
          <w:szCs w:val="21"/>
        </w:rPr>
      </w:pPr>
      <w:del w:id="1522" w:author="零 [2]" w:date="2025-11-12T12:27:52Z">
        <w:r>
          <w:rPr>
            <w:rFonts w:ascii="PingFang SC" w:hAnsi="PingFang SC" w:eastAsia="PingFang SC" w:cs="PingFang SC"/>
            <w:spacing w:val="-1"/>
            <w:sz w:val="21"/>
            <w:szCs w:val="21"/>
          </w:rPr>
          <w:delText>妇科检查中的手套要充分润滑，孕妇会阴处有伤时更要</w:delText>
        </w:r>
      </w:del>
      <w:del w:id="1523" w:author="零 [2]" w:date="2025-11-12T12:27:52Z">
        <w:r>
          <w:rPr>
            <w:rFonts w:ascii="PingFang SC" w:hAnsi="PingFang SC" w:eastAsia="PingFang SC" w:cs="PingFang SC"/>
            <w:spacing w:val="-2"/>
            <w:sz w:val="21"/>
            <w:szCs w:val="21"/>
          </w:rPr>
          <w:delText>注意。</w:delText>
        </w:r>
      </w:del>
    </w:p>
    <w:p w14:paraId="719D6229">
      <w:pPr>
        <w:spacing w:before="43" w:line="175" w:lineRule="auto"/>
        <w:ind w:left="37" w:right="73" w:firstLine="422"/>
        <w:rPr>
          <w:del w:id="1524" w:author="零 [2]" w:date="2025-11-12T12:27:52Z"/>
          <w:rFonts w:ascii="PingFang SC" w:hAnsi="PingFang SC" w:eastAsia="PingFang SC" w:cs="PingFang SC"/>
          <w:sz w:val="21"/>
          <w:szCs w:val="21"/>
        </w:rPr>
      </w:pPr>
      <w:del w:id="1525" w:author="零 [2]" w:date="2025-11-12T12:27:52Z">
        <w:r>
          <w:rPr>
            <w:rFonts w:ascii="PingFang SC" w:hAnsi="PingFang SC" w:eastAsia="PingFang SC" w:cs="PingFang SC"/>
            <w:spacing w:val="-3"/>
            <w:sz w:val="21"/>
            <w:szCs w:val="21"/>
          </w:rPr>
          <w:delText>腹部检查在确定宫高和分辨胎儿身体部分的时候需要加压力，对</w:delText>
        </w:r>
      </w:del>
      <w:del w:id="1526" w:author="零 [2]" w:date="2025-11-12T12:27:52Z">
        <w:r>
          <w:rPr>
            <w:rFonts w:ascii="PingFang SC" w:hAnsi="PingFang SC" w:eastAsia="PingFang SC" w:cs="PingFang SC"/>
            <w:spacing w:val="7"/>
            <w:sz w:val="21"/>
            <w:szCs w:val="21"/>
          </w:rPr>
          <w:delText xml:space="preserve"> </w:delText>
        </w:r>
      </w:del>
      <w:del w:id="1527" w:author="零 [2]" w:date="2025-11-12T12:27:52Z">
        <w:r>
          <w:rPr>
            <w:rFonts w:ascii="PingFang SC" w:hAnsi="PingFang SC" w:eastAsia="PingFang SC" w:cs="PingFang SC"/>
            <w:spacing w:val="-3"/>
            <w:sz w:val="21"/>
            <w:szCs w:val="21"/>
          </w:rPr>
          <w:delText>严重的 EB</w:delText>
        </w:r>
      </w:del>
      <w:del w:id="1528" w:author="零 [2]" w:date="2025-11-12T12:27:52Z">
        <w:r>
          <w:rPr>
            <w:rFonts w:ascii="PingFang SC" w:hAnsi="PingFang SC" w:eastAsia="PingFang SC" w:cs="PingFang SC"/>
            <w:spacing w:val="23"/>
            <w:sz w:val="21"/>
            <w:szCs w:val="21"/>
          </w:rPr>
          <w:delText xml:space="preserve"> </w:delText>
        </w:r>
      </w:del>
      <w:del w:id="1529" w:author="零 [2]" w:date="2025-11-12T12:27:52Z">
        <w:r>
          <w:rPr>
            <w:rFonts w:ascii="PingFang SC" w:hAnsi="PingFang SC" w:eastAsia="PingFang SC" w:cs="PingFang SC"/>
            <w:spacing w:val="-3"/>
            <w:sz w:val="21"/>
            <w:szCs w:val="21"/>
          </w:rPr>
          <w:delText>患者会造成皮肤损伤。如果医生带了手套或患者的皮肤潮</w:delText>
        </w:r>
      </w:del>
      <w:del w:id="1530" w:author="零 [2]" w:date="2025-11-12T12:27:52Z">
        <w:r>
          <w:rPr>
            <w:rFonts w:ascii="PingFang SC" w:hAnsi="PingFang SC" w:eastAsia="PingFang SC" w:cs="PingFang SC"/>
            <w:sz w:val="21"/>
            <w:szCs w:val="21"/>
          </w:rPr>
          <w:delText xml:space="preserve"> 湿，损伤会更严重。英国的经验是用（食用）玉米粉会有所</w:delText>
        </w:r>
      </w:del>
      <w:del w:id="1531" w:author="零 [2]" w:date="2025-11-12T12:27:52Z">
        <w:r>
          <w:rPr>
            <w:rFonts w:ascii="PingFang SC" w:hAnsi="PingFang SC" w:eastAsia="PingFang SC" w:cs="PingFang SC"/>
            <w:spacing w:val="-1"/>
            <w:sz w:val="21"/>
            <w:szCs w:val="21"/>
          </w:rPr>
          <w:delText>帮助。</w:delText>
        </w:r>
      </w:del>
    </w:p>
    <w:p w14:paraId="6F10B0CE">
      <w:pPr>
        <w:spacing w:before="44" w:line="176" w:lineRule="auto"/>
        <w:ind w:left="41" w:firstLine="419"/>
        <w:rPr>
          <w:del w:id="1532" w:author="零 [2]" w:date="2025-11-12T12:27:52Z"/>
          <w:rFonts w:ascii="PingFang SC" w:hAnsi="PingFang SC" w:eastAsia="PingFang SC" w:cs="PingFang SC"/>
          <w:sz w:val="21"/>
          <w:szCs w:val="21"/>
        </w:rPr>
      </w:pPr>
      <w:del w:id="1533" w:author="零 [2]" w:date="2025-11-12T12:27:52Z">
        <w:r>
          <w:rPr>
            <w:rFonts w:ascii="PingFang SC" w:hAnsi="PingFang SC" w:eastAsia="PingFang SC" w:cs="PingFang SC"/>
            <w:spacing w:val="-3"/>
            <w:sz w:val="21"/>
            <w:szCs w:val="21"/>
          </w:rPr>
          <w:delText>剖腹产时如果腹部有伤，或顺产时如果腹股沟处有伤，应该做细</w:delText>
        </w:r>
      </w:del>
      <w:del w:id="1534" w:author="零 [2]" w:date="2025-11-12T12:27:52Z">
        <w:r>
          <w:rPr>
            <w:rFonts w:ascii="PingFang SC" w:hAnsi="PingFang SC" w:eastAsia="PingFang SC" w:cs="PingFang SC"/>
            <w:spacing w:val="7"/>
            <w:sz w:val="21"/>
            <w:szCs w:val="21"/>
          </w:rPr>
          <w:delText xml:space="preserve">  </w:delText>
        </w:r>
      </w:del>
      <w:del w:id="1535" w:author="零 [2]" w:date="2025-11-12T12:27:52Z">
        <w:r>
          <w:rPr>
            <w:rFonts w:ascii="PingFang SC" w:hAnsi="PingFang SC" w:eastAsia="PingFang SC" w:cs="PingFang SC"/>
            <w:sz w:val="21"/>
            <w:szCs w:val="21"/>
          </w:rPr>
          <w:delText>菌培养并使用抗生素。医生的手如果被细菌感染，可能危</w:delText>
        </w:r>
      </w:del>
      <w:del w:id="1536" w:author="零 [2]" w:date="2025-11-12T12:27:52Z">
        <w:r>
          <w:rPr>
            <w:rFonts w:ascii="PingFang SC" w:hAnsi="PingFang SC" w:eastAsia="PingFang SC" w:cs="PingFang SC"/>
            <w:spacing w:val="-1"/>
            <w:sz w:val="21"/>
            <w:szCs w:val="21"/>
          </w:rPr>
          <w:delText>害新生儿。</w:delText>
        </w:r>
      </w:del>
    </w:p>
    <w:p w14:paraId="120D0C59">
      <w:pPr>
        <w:spacing w:before="45" w:line="178" w:lineRule="auto"/>
        <w:ind w:left="37" w:right="67" w:firstLine="422"/>
        <w:rPr>
          <w:del w:id="1537" w:author="零 [2]" w:date="2025-11-12T12:27:52Z"/>
          <w:rFonts w:ascii="PingFang SC" w:hAnsi="PingFang SC" w:eastAsia="PingFang SC" w:cs="PingFang SC"/>
          <w:sz w:val="21"/>
          <w:szCs w:val="21"/>
        </w:rPr>
      </w:pPr>
      <w:del w:id="1538" w:author="零 [2]" w:date="2025-11-12T12:27:52Z">
        <w:r>
          <w:rPr>
            <w:rFonts w:ascii="PingFang SC" w:hAnsi="PingFang SC" w:eastAsia="PingFang SC" w:cs="PingFang SC"/>
            <w:spacing w:val="-3"/>
            <w:sz w:val="21"/>
            <w:szCs w:val="21"/>
          </w:rPr>
          <w:delText>许多父母一方是严重 EB</w:delText>
        </w:r>
      </w:del>
      <w:del w:id="1539" w:author="零 [2]" w:date="2025-11-12T12:27:52Z">
        <w:r>
          <w:rPr>
            <w:rFonts w:ascii="PingFang SC" w:hAnsi="PingFang SC" w:eastAsia="PingFang SC" w:cs="PingFang SC"/>
            <w:spacing w:val="19"/>
            <w:sz w:val="21"/>
            <w:szCs w:val="21"/>
          </w:rPr>
          <w:delText xml:space="preserve"> </w:delText>
        </w:r>
      </w:del>
      <w:del w:id="1540" w:author="零 [2]" w:date="2025-11-12T12:27:52Z">
        <w:r>
          <w:rPr>
            <w:rFonts w:ascii="PingFang SC" w:hAnsi="PingFang SC" w:eastAsia="PingFang SC" w:cs="PingFang SC"/>
            <w:spacing w:val="-3"/>
            <w:sz w:val="21"/>
            <w:szCs w:val="21"/>
          </w:rPr>
          <w:delText>患者的家庭在婴儿出生后需要别人帮忙</w:delText>
        </w:r>
      </w:del>
      <w:del w:id="1541" w:author="零 [2]" w:date="2025-11-12T12:27:52Z">
        <w:r>
          <w:rPr>
            <w:rFonts w:ascii="PingFang SC" w:hAnsi="PingFang SC" w:eastAsia="PingFang SC" w:cs="PingFang SC"/>
            <w:sz w:val="21"/>
            <w:szCs w:val="21"/>
          </w:rPr>
          <w:delText xml:space="preserve"> </w:delText>
        </w:r>
      </w:del>
      <w:del w:id="1542" w:author="零 [2]" w:date="2025-11-12T12:27:52Z">
        <w:r>
          <w:rPr>
            <w:rFonts w:ascii="PingFang SC" w:hAnsi="PingFang SC" w:eastAsia="PingFang SC" w:cs="PingFang SC"/>
            <w:spacing w:val="-3"/>
            <w:sz w:val="21"/>
            <w:szCs w:val="21"/>
          </w:rPr>
          <w:delText>照顾，特别是当患者的手有挛缩，或一方需要护理身为患者的另一方</w:delText>
        </w:r>
      </w:del>
      <w:del w:id="1543" w:author="零 [2]" w:date="2025-11-12T12:27:52Z">
        <w:r>
          <w:rPr>
            <w:rFonts w:ascii="PingFang SC" w:hAnsi="PingFang SC" w:eastAsia="PingFang SC" w:cs="PingFang SC"/>
            <w:spacing w:val="17"/>
            <w:w w:val="101"/>
            <w:sz w:val="21"/>
            <w:szCs w:val="21"/>
          </w:rPr>
          <w:delText xml:space="preserve"> </w:delText>
        </w:r>
      </w:del>
      <w:del w:id="1544" w:author="零 [2]" w:date="2025-11-12T12:27:52Z">
        <w:r>
          <w:rPr>
            <w:rFonts w:ascii="PingFang SC" w:hAnsi="PingFang SC" w:eastAsia="PingFang SC" w:cs="PingFang SC"/>
            <w:spacing w:val="-10"/>
            <w:sz w:val="21"/>
            <w:szCs w:val="21"/>
          </w:rPr>
          <w:delText>时。</w:delText>
        </w:r>
      </w:del>
    </w:p>
    <w:p w14:paraId="60DBB958">
      <w:pPr>
        <w:spacing w:before="28" w:line="178" w:lineRule="auto"/>
        <w:ind w:left="37" w:right="65" w:firstLine="423"/>
        <w:jc w:val="both"/>
        <w:rPr>
          <w:del w:id="1545" w:author="零 [2]" w:date="2025-11-12T12:27:52Z"/>
          <w:rFonts w:ascii="PingFang SC" w:hAnsi="PingFang SC" w:eastAsia="PingFang SC" w:cs="PingFang SC"/>
          <w:sz w:val="21"/>
          <w:szCs w:val="21"/>
        </w:rPr>
      </w:pPr>
      <w:del w:id="1546" w:author="零 [2]" w:date="2025-11-12T12:27:52Z">
        <w:r>
          <w:rPr>
            <w:rFonts w:ascii="PingFang SC" w:hAnsi="PingFang SC" w:eastAsia="PingFang SC" w:cs="PingFang SC"/>
            <w:spacing w:val="-3"/>
            <w:sz w:val="21"/>
            <w:szCs w:val="21"/>
          </w:rPr>
          <w:delText>很多患较严重 EB</w:delText>
        </w:r>
      </w:del>
      <w:del w:id="1547" w:author="零 [2]" w:date="2025-11-12T12:27:52Z">
        <w:r>
          <w:rPr>
            <w:rFonts w:ascii="PingFang SC" w:hAnsi="PingFang SC" w:eastAsia="PingFang SC" w:cs="PingFang SC"/>
            <w:spacing w:val="23"/>
            <w:w w:val="101"/>
            <w:sz w:val="21"/>
            <w:szCs w:val="21"/>
          </w:rPr>
          <w:delText xml:space="preserve"> </w:delText>
        </w:r>
      </w:del>
      <w:del w:id="1548" w:author="零 [2]" w:date="2025-11-12T12:27:52Z">
        <w:r>
          <w:rPr>
            <w:rFonts w:ascii="PingFang SC" w:hAnsi="PingFang SC" w:eastAsia="PingFang SC" w:cs="PingFang SC"/>
            <w:spacing w:val="-3"/>
            <w:sz w:val="21"/>
            <w:szCs w:val="21"/>
          </w:rPr>
          <w:delText>的妇女可以自然分娩，并没有太大的问</w:delText>
        </w:r>
      </w:del>
      <w:del w:id="1549" w:author="零 [2]" w:date="2025-11-12T12:27:52Z">
        <w:r>
          <w:rPr>
            <w:rFonts w:ascii="PingFang SC" w:hAnsi="PingFang SC" w:eastAsia="PingFang SC" w:cs="PingFang SC"/>
            <w:spacing w:val="-4"/>
            <w:sz w:val="21"/>
            <w:szCs w:val="21"/>
          </w:rPr>
          <w:delText>题。但</w:delText>
        </w:r>
      </w:del>
      <w:del w:id="1550" w:author="零 [2]" w:date="2025-11-12T12:27:52Z">
        <w:r>
          <w:rPr>
            <w:rFonts w:ascii="PingFang SC" w:hAnsi="PingFang SC" w:eastAsia="PingFang SC" w:cs="PingFang SC"/>
            <w:sz w:val="21"/>
            <w:szCs w:val="21"/>
          </w:rPr>
          <w:delText xml:space="preserve"> </w:delText>
        </w:r>
      </w:del>
      <w:del w:id="1551" w:author="零 [2]" w:date="2025-11-12T12:27:52Z">
        <w:r>
          <w:rPr>
            <w:rFonts w:ascii="PingFang SC" w:hAnsi="PingFang SC" w:eastAsia="PingFang SC" w:cs="PingFang SC"/>
            <w:spacing w:val="-2"/>
            <w:sz w:val="21"/>
            <w:szCs w:val="21"/>
          </w:rPr>
          <w:delText>有很多人会选择剖腹产。患者本人，妇产科医生及 EB 专家</w:delText>
        </w:r>
      </w:del>
      <w:del w:id="1552" w:author="零 [2]" w:date="2025-11-12T12:27:52Z">
        <w:r>
          <w:rPr>
            <w:rFonts w:ascii="PingFang SC" w:hAnsi="PingFang SC" w:eastAsia="PingFang SC" w:cs="PingFang SC"/>
            <w:spacing w:val="-3"/>
            <w:sz w:val="21"/>
            <w:szCs w:val="21"/>
          </w:rPr>
          <w:delText>应该协商</w:delText>
        </w:r>
      </w:del>
      <w:del w:id="1553" w:author="零 [2]" w:date="2025-11-12T12:27:52Z">
        <w:r>
          <w:rPr>
            <w:rFonts w:ascii="PingFang SC" w:hAnsi="PingFang SC" w:eastAsia="PingFang SC" w:cs="PingFang SC"/>
            <w:sz w:val="21"/>
            <w:szCs w:val="21"/>
          </w:rPr>
          <w:delText xml:space="preserve"> </w:delText>
        </w:r>
      </w:del>
      <w:del w:id="1554" w:author="零 [2]" w:date="2025-11-12T12:27:52Z">
        <w:r>
          <w:rPr>
            <w:rFonts w:ascii="PingFang SC" w:hAnsi="PingFang SC" w:eastAsia="PingFang SC" w:cs="PingFang SC"/>
            <w:spacing w:val="-7"/>
            <w:sz w:val="21"/>
            <w:szCs w:val="21"/>
          </w:rPr>
          <w:delText>后决定。</w:delText>
        </w:r>
      </w:del>
    </w:p>
    <w:p w14:paraId="06386713">
      <w:pPr>
        <w:spacing w:before="28" w:line="181" w:lineRule="auto"/>
        <w:ind w:left="38" w:right="70" w:firstLine="423"/>
        <w:rPr>
          <w:del w:id="1555" w:author="零 [2]" w:date="2025-11-12T12:27:52Z"/>
          <w:rFonts w:ascii="PingFang SC" w:hAnsi="PingFang SC" w:eastAsia="PingFang SC" w:cs="PingFang SC"/>
          <w:sz w:val="21"/>
          <w:szCs w:val="21"/>
        </w:rPr>
      </w:pPr>
      <w:del w:id="1556" w:author="零 [2]" w:date="2025-11-12T12:27:52Z">
        <w:r>
          <w:rPr>
            <w:rFonts w:ascii="PingFang SC" w:hAnsi="PingFang SC" w:eastAsia="PingFang SC" w:cs="PingFang SC"/>
            <w:spacing w:val="-3"/>
            <w:sz w:val="21"/>
            <w:szCs w:val="21"/>
          </w:rPr>
          <w:delText>分娩过程中各种操作要避免损伤患者的皮肤，注意事项和 EB 患</w:delText>
        </w:r>
      </w:del>
      <w:del w:id="1557" w:author="零 [2]" w:date="2025-11-12T12:27:52Z">
        <w:r>
          <w:rPr>
            <w:rFonts w:ascii="PingFang SC" w:hAnsi="PingFang SC" w:eastAsia="PingFang SC" w:cs="PingFang SC"/>
            <w:spacing w:val="18"/>
            <w:sz w:val="21"/>
            <w:szCs w:val="21"/>
          </w:rPr>
          <w:delText xml:space="preserve"> </w:delText>
        </w:r>
      </w:del>
      <w:del w:id="1558" w:author="零 [2]" w:date="2025-11-12T12:27:52Z">
        <w:r>
          <w:rPr>
            <w:rFonts w:ascii="PingFang SC" w:hAnsi="PingFang SC" w:eastAsia="PingFang SC" w:cs="PingFang SC"/>
            <w:spacing w:val="-5"/>
            <w:sz w:val="21"/>
            <w:szCs w:val="21"/>
          </w:rPr>
          <w:delText>者的一般手术相同。EB 患者可以承受侧切。</w:delText>
        </w:r>
      </w:del>
    </w:p>
    <w:p w14:paraId="789320AD">
      <w:pPr>
        <w:spacing w:before="32" w:line="184" w:lineRule="auto"/>
        <w:ind w:left="460"/>
        <w:rPr>
          <w:del w:id="1559" w:author="零 [2]" w:date="2025-11-12T12:27:52Z"/>
          <w:rFonts w:ascii="PingFang SC" w:hAnsi="PingFang SC" w:eastAsia="PingFang SC" w:cs="PingFang SC"/>
          <w:sz w:val="21"/>
          <w:szCs w:val="21"/>
        </w:rPr>
      </w:pPr>
      <w:del w:id="1560" w:author="零 [2]" w:date="2025-11-12T12:27:52Z">
        <w:r>
          <w:rPr>
            <w:rFonts w:ascii="PingFang SC" w:hAnsi="PingFang SC" w:eastAsia="PingFang SC" w:cs="PingFang SC"/>
            <w:spacing w:val="-5"/>
            <w:sz w:val="21"/>
            <w:szCs w:val="21"/>
          </w:rPr>
          <w:delText>严重的 EB 患者很难母乳喂养婴儿，但也有成功的案例。</w:delText>
        </w:r>
      </w:del>
    </w:p>
    <w:p w14:paraId="2547CE78">
      <w:pPr>
        <w:spacing w:before="40" w:line="178" w:lineRule="auto"/>
        <w:ind w:left="37" w:right="72" w:firstLine="428"/>
        <w:rPr>
          <w:del w:id="1561" w:author="零 [2]" w:date="2025-11-12T12:27:52Z"/>
          <w:rFonts w:ascii="PingFang SC" w:hAnsi="PingFang SC" w:eastAsia="PingFang SC" w:cs="PingFang SC"/>
          <w:sz w:val="21"/>
          <w:szCs w:val="21"/>
        </w:rPr>
      </w:pPr>
      <w:del w:id="1562" w:author="零 [2]" w:date="2025-11-12T12:27:52Z">
        <w:r>
          <w:rPr>
            <w:rFonts w:ascii="PingFang SC" w:hAnsi="PingFang SC" w:eastAsia="PingFang SC" w:cs="PingFang SC"/>
            <w:spacing w:val="-8"/>
            <w:sz w:val="21"/>
            <w:szCs w:val="21"/>
          </w:rPr>
          <w:delText>（本节内容摘译自 Care of the woman with EB during pre</w:delText>
        </w:r>
      </w:del>
      <w:del w:id="1563" w:author="零 [2]" w:date="2025-11-12T12:27:52Z">
        <w:r>
          <w:rPr>
            <w:rFonts w:ascii="PingFang SC" w:hAnsi="PingFang SC" w:eastAsia="PingFang SC" w:cs="PingFang SC"/>
            <w:spacing w:val="-9"/>
            <w:sz w:val="21"/>
            <w:szCs w:val="21"/>
          </w:rPr>
          <w:delText>gnancy</w:delText>
        </w:r>
      </w:del>
      <w:del w:id="1564" w:author="零 [2]" w:date="2025-11-12T12:27:52Z">
        <w:r>
          <w:rPr>
            <w:rFonts w:ascii="PingFang SC" w:hAnsi="PingFang SC" w:eastAsia="PingFang SC" w:cs="PingFang SC"/>
            <w:sz w:val="21"/>
            <w:szCs w:val="21"/>
          </w:rPr>
          <w:delText xml:space="preserve"> </w:delText>
        </w:r>
      </w:del>
      <w:del w:id="1565" w:author="零 [2]" w:date="2025-11-12T12:27:52Z">
        <w:r>
          <w:rPr>
            <w:rFonts w:ascii="PingFang SC" w:hAnsi="PingFang SC" w:eastAsia="PingFang SC" w:cs="PingFang SC"/>
            <w:spacing w:val="3"/>
            <w:sz w:val="21"/>
            <w:szCs w:val="21"/>
          </w:rPr>
          <w:delText>and</w:delText>
        </w:r>
      </w:del>
      <w:del w:id="1566" w:author="零 [2]" w:date="2025-11-12T12:27:52Z">
        <w:r>
          <w:rPr>
            <w:rFonts w:ascii="PingFang SC" w:hAnsi="PingFang SC" w:eastAsia="PingFang SC" w:cs="PingFang SC"/>
            <w:spacing w:val="67"/>
            <w:w w:val="101"/>
            <w:sz w:val="21"/>
            <w:szCs w:val="21"/>
          </w:rPr>
          <w:delText xml:space="preserve"> </w:delText>
        </w:r>
      </w:del>
      <w:del w:id="1567" w:author="零 [2]" w:date="2025-11-12T12:27:52Z">
        <w:r>
          <w:rPr>
            <w:rFonts w:ascii="PingFang SC" w:hAnsi="PingFang SC" w:eastAsia="PingFang SC" w:cs="PingFang SC"/>
            <w:spacing w:val="3"/>
            <w:sz w:val="21"/>
            <w:szCs w:val="21"/>
          </w:rPr>
          <w:delText>childbirth,</w:delText>
        </w:r>
      </w:del>
      <w:del w:id="1568" w:author="零 [2]" w:date="2025-11-12T12:27:52Z">
        <w:r>
          <w:rPr>
            <w:rFonts w:ascii="PingFang SC" w:hAnsi="PingFang SC" w:eastAsia="PingFang SC" w:cs="PingFang SC"/>
            <w:spacing w:val="51"/>
            <w:w w:val="101"/>
            <w:sz w:val="21"/>
            <w:szCs w:val="21"/>
          </w:rPr>
          <w:delText xml:space="preserve"> </w:delText>
        </w:r>
      </w:del>
      <w:del w:id="1569" w:author="零 [2]" w:date="2025-11-12T12:27:52Z">
        <w:r>
          <w:rPr>
            <w:rFonts w:ascii="PingFang SC" w:hAnsi="PingFang SC" w:eastAsia="PingFang SC" w:cs="PingFang SC"/>
            <w:spacing w:val="3"/>
            <w:sz w:val="21"/>
            <w:szCs w:val="21"/>
          </w:rPr>
          <w:delText>Written</w:delText>
        </w:r>
      </w:del>
      <w:del w:id="1570" w:author="零 [2]" w:date="2025-11-12T12:27:52Z">
        <w:r>
          <w:rPr>
            <w:rFonts w:ascii="PingFang SC" w:hAnsi="PingFang SC" w:eastAsia="PingFang SC" w:cs="PingFang SC"/>
            <w:spacing w:val="59"/>
            <w:sz w:val="21"/>
            <w:szCs w:val="21"/>
          </w:rPr>
          <w:delText xml:space="preserve"> </w:delText>
        </w:r>
      </w:del>
      <w:del w:id="1571" w:author="零 [2]" w:date="2025-11-12T12:27:52Z">
        <w:r>
          <w:rPr>
            <w:rFonts w:ascii="PingFang SC" w:hAnsi="PingFang SC" w:eastAsia="PingFang SC" w:cs="PingFang SC"/>
            <w:spacing w:val="3"/>
            <w:sz w:val="21"/>
            <w:szCs w:val="21"/>
          </w:rPr>
          <w:delText>by</w:delText>
        </w:r>
      </w:del>
      <w:del w:id="1572" w:author="零 [2]" w:date="2025-11-12T12:27:52Z">
        <w:r>
          <w:rPr>
            <w:rFonts w:ascii="PingFang SC" w:hAnsi="PingFang SC" w:eastAsia="PingFang SC" w:cs="PingFang SC"/>
            <w:spacing w:val="56"/>
            <w:sz w:val="21"/>
            <w:szCs w:val="21"/>
          </w:rPr>
          <w:delText xml:space="preserve"> </w:delText>
        </w:r>
      </w:del>
      <w:del w:id="1573" w:author="零 [2]" w:date="2025-11-12T12:27:52Z">
        <w:r>
          <w:rPr>
            <w:rFonts w:ascii="PingFang SC" w:hAnsi="PingFang SC" w:eastAsia="PingFang SC" w:cs="PingFang SC"/>
            <w:spacing w:val="3"/>
            <w:sz w:val="21"/>
            <w:szCs w:val="21"/>
          </w:rPr>
          <w:delText>Elizabeth</w:delText>
        </w:r>
      </w:del>
      <w:del w:id="1574" w:author="零 [2]" w:date="2025-11-12T12:27:52Z">
        <w:r>
          <w:rPr>
            <w:rFonts w:ascii="PingFang SC" w:hAnsi="PingFang SC" w:eastAsia="PingFang SC" w:cs="PingFang SC"/>
            <w:spacing w:val="54"/>
            <w:w w:val="101"/>
            <w:sz w:val="21"/>
            <w:szCs w:val="21"/>
          </w:rPr>
          <w:delText xml:space="preserve"> </w:delText>
        </w:r>
      </w:del>
      <w:del w:id="1575" w:author="零 [2]" w:date="2025-11-12T12:27:52Z">
        <w:r>
          <w:rPr>
            <w:rFonts w:ascii="PingFang SC" w:hAnsi="PingFang SC" w:eastAsia="PingFang SC" w:cs="PingFang SC"/>
            <w:spacing w:val="3"/>
            <w:sz w:val="21"/>
            <w:szCs w:val="21"/>
          </w:rPr>
          <w:delText>Pillay,</w:delText>
        </w:r>
      </w:del>
      <w:del w:id="1576" w:author="零 [2]" w:date="2025-11-12T12:27:52Z">
        <w:r>
          <w:rPr>
            <w:rFonts w:ascii="PingFang SC" w:hAnsi="PingFang SC" w:eastAsia="PingFang SC" w:cs="PingFang SC"/>
            <w:spacing w:val="50"/>
            <w:w w:val="101"/>
            <w:sz w:val="21"/>
            <w:szCs w:val="21"/>
          </w:rPr>
          <w:delText xml:space="preserve"> </w:delText>
        </w:r>
      </w:del>
      <w:del w:id="1577" w:author="零 [2]" w:date="2025-11-12T12:27:52Z">
        <w:r>
          <w:rPr>
            <w:rFonts w:ascii="PingFang SC" w:hAnsi="PingFang SC" w:eastAsia="PingFang SC" w:cs="PingFang SC"/>
            <w:spacing w:val="3"/>
            <w:sz w:val="21"/>
            <w:szCs w:val="21"/>
          </w:rPr>
          <w:delText>EB</w:delText>
        </w:r>
      </w:del>
      <w:del w:id="1578" w:author="零 [2]" w:date="2025-11-12T12:27:52Z">
        <w:r>
          <w:rPr>
            <w:rFonts w:ascii="PingFang SC" w:hAnsi="PingFang SC" w:eastAsia="PingFang SC" w:cs="PingFang SC"/>
            <w:spacing w:val="56"/>
            <w:sz w:val="21"/>
            <w:szCs w:val="21"/>
          </w:rPr>
          <w:delText xml:space="preserve"> </w:delText>
        </w:r>
      </w:del>
      <w:del w:id="1579" w:author="零 [2]" w:date="2025-11-12T12:27:52Z">
        <w:r>
          <w:rPr>
            <w:rFonts w:ascii="PingFang SC" w:hAnsi="PingFang SC" w:eastAsia="PingFang SC" w:cs="PingFang SC"/>
            <w:spacing w:val="3"/>
            <w:sz w:val="21"/>
            <w:szCs w:val="21"/>
          </w:rPr>
          <w:delText>Nur</w:delText>
        </w:r>
      </w:del>
      <w:del w:id="1580" w:author="零 [2]" w:date="2025-11-12T12:27:52Z">
        <w:r>
          <w:rPr>
            <w:rFonts w:ascii="PingFang SC" w:hAnsi="PingFang SC" w:eastAsia="PingFang SC" w:cs="PingFang SC"/>
            <w:spacing w:val="2"/>
            <w:sz w:val="21"/>
            <w:szCs w:val="21"/>
          </w:rPr>
          <w:delText>se</w:delText>
        </w:r>
      </w:del>
      <w:del w:id="1581" w:author="零 [2]" w:date="2025-11-12T12:27:52Z">
        <w:r>
          <w:rPr>
            <w:rFonts w:ascii="PingFang SC" w:hAnsi="PingFang SC" w:eastAsia="PingFang SC" w:cs="PingFang SC"/>
            <w:spacing w:val="56"/>
            <w:w w:val="101"/>
            <w:sz w:val="21"/>
            <w:szCs w:val="21"/>
          </w:rPr>
          <w:delText xml:space="preserve"> </w:delText>
        </w:r>
      </w:del>
      <w:del w:id="1582" w:author="零 [2]" w:date="2025-11-12T12:27:52Z">
        <w:r>
          <w:rPr>
            <w:rFonts w:ascii="PingFang SC" w:hAnsi="PingFang SC" w:eastAsia="PingFang SC" w:cs="PingFang SC"/>
            <w:spacing w:val="2"/>
            <w:sz w:val="21"/>
            <w:szCs w:val="21"/>
          </w:rPr>
          <w:delText>Con-</w:delText>
        </w:r>
      </w:del>
      <w:del w:id="1583" w:author="零 [2]" w:date="2025-11-12T12:27:52Z">
        <w:r>
          <w:rPr>
            <w:rFonts w:ascii="PingFang SC" w:hAnsi="PingFang SC" w:eastAsia="PingFang SC" w:cs="PingFang SC"/>
            <w:sz w:val="21"/>
            <w:szCs w:val="21"/>
          </w:rPr>
          <w:delText xml:space="preserve"> </w:delText>
        </w:r>
      </w:del>
      <w:del w:id="1584" w:author="零 [2]" w:date="2025-11-12T12:27:52Z">
        <w:r>
          <w:rPr>
            <w:rFonts w:ascii="PingFang SC" w:hAnsi="PingFang SC" w:eastAsia="PingFang SC" w:cs="PingFang SC"/>
            <w:spacing w:val="-7"/>
            <w:sz w:val="21"/>
            <w:szCs w:val="21"/>
          </w:rPr>
          <w:delText>sultant</w:delText>
        </w:r>
      </w:del>
      <w:del w:id="1585" w:author="零 [2]" w:date="2025-11-12T12:27:52Z">
        <w:r>
          <w:rPr>
            <w:rFonts w:ascii="PingFang SC" w:hAnsi="PingFang SC" w:eastAsia="PingFang SC" w:cs="PingFang SC"/>
            <w:spacing w:val="46"/>
            <w:w w:val="101"/>
            <w:sz w:val="21"/>
            <w:szCs w:val="21"/>
          </w:rPr>
          <w:delText xml:space="preserve"> </w:delText>
        </w:r>
      </w:del>
      <w:del w:id="1586" w:author="零 [2]" w:date="2025-11-12T12:27:52Z">
        <w:r>
          <w:rPr>
            <w:rFonts w:ascii="PingFang SC" w:hAnsi="PingFang SC" w:eastAsia="PingFang SC" w:cs="PingFang SC"/>
            <w:spacing w:val="-7"/>
            <w:sz w:val="21"/>
            <w:szCs w:val="21"/>
          </w:rPr>
          <w:delText>March</w:delText>
        </w:r>
      </w:del>
      <w:del w:id="1587" w:author="零 [2]" w:date="2025-11-12T12:27:52Z">
        <w:r>
          <w:rPr>
            <w:rFonts w:ascii="PingFang SC" w:hAnsi="PingFang SC" w:eastAsia="PingFang SC" w:cs="PingFang SC"/>
            <w:spacing w:val="46"/>
            <w:sz w:val="21"/>
            <w:szCs w:val="21"/>
          </w:rPr>
          <w:delText xml:space="preserve"> </w:delText>
        </w:r>
      </w:del>
      <w:del w:id="1588" w:author="零 [2]" w:date="2025-11-12T12:27:52Z">
        <w:r>
          <w:rPr>
            <w:rFonts w:ascii="PingFang SC" w:hAnsi="PingFang SC" w:eastAsia="PingFang SC" w:cs="PingFang SC"/>
            <w:spacing w:val="-7"/>
            <w:sz w:val="21"/>
            <w:szCs w:val="21"/>
          </w:rPr>
          <w:delText>2006）</w:delText>
        </w:r>
      </w:del>
    </w:p>
    <w:p w14:paraId="615DC0E7">
      <w:pPr>
        <w:spacing w:line="178" w:lineRule="auto"/>
        <w:rPr>
          <w:del w:id="1589" w:author="零 [2]" w:date="2025-11-12T12:27:52Z"/>
          <w:rFonts w:ascii="PingFang SC" w:hAnsi="PingFang SC" w:eastAsia="PingFang SC" w:cs="PingFang SC"/>
          <w:sz w:val="21"/>
          <w:szCs w:val="21"/>
        </w:rPr>
        <w:sectPr>
          <w:headerReference r:id="rId124" w:type="default"/>
          <w:footerReference r:id="rId125" w:type="default"/>
          <w:pgSz w:w="8391" w:h="11909"/>
          <w:pgMar w:top="883" w:right="1000" w:bottom="937" w:left="1051" w:header="869" w:footer="716" w:gutter="0"/>
          <w:cols w:space="720" w:num="1"/>
        </w:sectPr>
      </w:pPr>
    </w:p>
    <w:p w14:paraId="229D8E2B">
      <w:pPr>
        <w:pStyle w:val="2"/>
        <w:spacing w:line="430" w:lineRule="auto"/>
        <w:rPr>
          <w:del w:id="1590" w:author="零 [2]" w:date="2025-11-12T12:27:52Z"/>
        </w:rPr>
      </w:pPr>
    </w:p>
    <w:p w14:paraId="1237FB3D">
      <w:pPr>
        <w:spacing w:before="164" w:line="191" w:lineRule="auto"/>
        <w:ind w:left="44"/>
        <w:outlineLvl w:val="2"/>
        <w:rPr>
          <w:del w:id="1591" w:author="零 [2]" w:date="2025-11-12T12:27:52Z"/>
          <w:rFonts w:ascii="PingFang SC" w:hAnsi="PingFang SC" w:eastAsia="PingFang SC" w:cs="PingFang SC"/>
          <w:sz w:val="36"/>
          <w:szCs w:val="36"/>
        </w:rPr>
      </w:pPr>
      <w:del w:id="1592" w:author="零 [2]" w:date="2025-11-12T12:27:52Z">
        <w:bookmarkStart w:id="163" w:name="bookmark93"/>
        <w:bookmarkEnd w:id="163"/>
        <w:bookmarkStart w:id="164" w:name="_Toc695103331"/>
        <w:r>
          <w:rPr>
            <w:rFonts w:ascii="PingFang SC" w:hAnsi="PingFang SC" w:eastAsia="PingFang SC" w:cs="PingFang SC"/>
            <w:b/>
            <w:bCs/>
            <w:spacing w:val="-6"/>
            <w:sz w:val="36"/>
            <w:szCs w:val="36"/>
          </w:rPr>
          <w:delText>8</w:delText>
        </w:r>
      </w:del>
      <w:del w:id="1593" w:author="零 [2]" w:date="2025-11-12T12:27:52Z">
        <w:r>
          <w:rPr>
            <w:rFonts w:ascii="PingFang SC" w:hAnsi="PingFang SC" w:eastAsia="PingFang SC" w:cs="PingFang SC"/>
            <w:spacing w:val="-6"/>
            <w:sz w:val="36"/>
            <w:szCs w:val="36"/>
          </w:rPr>
          <w:delText xml:space="preserve">  </w:delText>
        </w:r>
      </w:del>
      <w:del w:id="1594" w:author="零 [2]" w:date="2025-11-12T12:27:52Z">
        <w:r>
          <w:rPr>
            <w:rFonts w:ascii="PingFang SC" w:hAnsi="PingFang SC" w:eastAsia="PingFang SC" w:cs="PingFang SC"/>
            <w:b/>
            <w:bCs/>
            <w:spacing w:val="-6"/>
            <w:sz w:val="36"/>
            <w:szCs w:val="36"/>
          </w:rPr>
          <w:delText>产前诊断和研究进展</w:delText>
        </w:r>
        <w:bookmarkEnd w:id="164"/>
      </w:del>
    </w:p>
    <w:p w14:paraId="08128C60">
      <w:pPr>
        <w:spacing w:before="94" w:line="191" w:lineRule="auto"/>
        <w:ind w:left="42"/>
        <w:outlineLvl w:val="1"/>
        <w:rPr>
          <w:del w:id="1595" w:author="零 [2]" w:date="2025-11-12T12:27:52Z"/>
          <w:rFonts w:ascii="PingFang SC" w:hAnsi="PingFang SC" w:eastAsia="PingFang SC" w:cs="PingFang SC"/>
          <w:sz w:val="32"/>
          <w:szCs w:val="32"/>
        </w:rPr>
      </w:pPr>
      <w:del w:id="1596" w:author="零 [2]" w:date="2025-11-12T12:27:52Z">
        <w:bookmarkStart w:id="165" w:name="bookmark95"/>
        <w:bookmarkEnd w:id="165"/>
        <w:bookmarkStart w:id="166" w:name="_Toc290644437"/>
        <w:r>
          <w:rPr>
            <w:rFonts w:ascii="PingFang SC" w:hAnsi="PingFang SC" w:eastAsia="PingFang SC" w:cs="PingFang SC"/>
            <w:b/>
            <w:bCs/>
            <w:spacing w:val="4"/>
            <w:sz w:val="32"/>
            <w:szCs w:val="32"/>
          </w:rPr>
          <w:delText>8.1</w:delText>
        </w:r>
      </w:del>
      <w:del w:id="1597" w:author="零 [2]" w:date="2025-11-12T12:27:52Z">
        <w:r>
          <w:rPr>
            <w:rFonts w:ascii="PingFang SC" w:hAnsi="PingFang SC" w:eastAsia="PingFang SC" w:cs="PingFang SC"/>
            <w:spacing w:val="4"/>
            <w:sz w:val="32"/>
            <w:szCs w:val="32"/>
          </w:rPr>
          <w:delText xml:space="preserve"> </w:delText>
        </w:r>
      </w:del>
      <w:del w:id="1598" w:author="零 [2]" w:date="2025-11-12T12:27:52Z">
        <w:r>
          <w:rPr>
            <w:rFonts w:ascii="PingFang SC" w:hAnsi="PingFang SC" w:eastAsia="PingFang SC" w:cs="PingFang SC"/>
            <w:b/>
            <w:bCs/>
            <w:spacing w:val="4"/>
            <w:sz w:val="32"/>
            <w:szCs w:val="32"/>
          </w:rPr>
          <w:delText>产前诊断</w:delText>
        </w:r>
        <w:bookmarkEnd w:id="166"/>
      </w:del>
    </w:p>
    <w:p w14:paraId="0E60D8AB">
      <w:pPr>
        <w:spacing w:before="1" w:line="176" w:lineRule="auto"/>
        <w:ind w:left="35" w:right="168" w:firstLine="429"/>
        <w:rPr>
          <w:del w:id="1599" w:author="零 [2]" w:date="2025-11-12T12:27:52Z"/>
          <w:rFonts w:ascii="PingFang SC" w:hAnsi="PingFang SC" w:eastAsia="PingFang SC" w:cs="PingFang SC"/>
          <w:sz w:val="21"/>
          <w:szCs w:val="21"/>
        </w:rPr>
      </w:pPr>
      <w:del w:id="1600" w:author="零 [2]" w:date="2025-11-12T12:27:52Z">
        <w:r>
          <w:rPr>
            <w:rFonts w:ascii="PingFang SC" w:hAnsi="PingFang SC" w:eastAsia="PingFang SC" w:cs="PingFang SC"/>
            <w:spacing w:val="-3"/>
            <w:sz w:val="21"/>
            <w:szCs w:val="21"/>
          </w:rPr>
          <w:delText>显性遗传的患者本人通过产前诊断，能避免下一代患病。隐性遗</w:delText>
        </w:r>
      </w:del>
      <w:del w:id="1601" w:author="零 [2]" w:date="2025-11-12T12:27:52Z">
        <w:r>
          <w:rPr>
            <w:rFonts w:ascii="PingFang SC" w:hAnsi="PingFang SC" w:eastAsia="PingFang SC" w:cs="PingFang SC"/>
            <w:spacing w:val="1"/>
            <w:sz w:val="21"/>
            <w:szCs w:val="21"/>
          </w:rPr>
          <w:delText xml:space="preserve"> </w:delText>
        </w:r>
      </w:del>
      <w:del w:id="1602" w:author="零 [2]" w:date="2025-11-12T12:27:52Z">
        <w:r>
          <w:rPr>
            <w:rFonts w:ascii="PingFang SC" w:hAnsi="PingFang SC" w:eastAsia="PingFang SC" w:cs="PingFang SC"/>
            <w:sz w:val="21"/>
            <w:szCs w:val="21"/>
          </w:rPr>
          <w:delText>传患者的父母，通过产前诊断能再生一个健</w:delText>
        </w:r>
      </w:del>
      <w:del w:id="1603" w:author="零 [2]" w:date="2025-11-12T12:27:52Z">
        <w:r>
          <w:rPr>
            <w:rFonts w:ascii="PingFang SC" w:hAnsi="PingFang SC" w:eastAsia="PingFang SC" w:cs="PingFang SC"/>
            <w:spacing w:val="-1"/>
            <w:sz w:val="21"/>
            <w:szCs w:val="21"/>
          </w:rPr>
          <w:delText>康的宝宝。</w:delText>
        </w:r>
      </w:del>
    </w:p>
    <w:p w14:paraId="665AB03D">
      <w:pPr>
        <w:spacing w:before="40" w:line="174" w:lineRule="auto"/>
        <w:ind w:left="37" w:firstLine="422"/>
        <w:jc w:val="both"/>
        <w:rPr>
          <w:del w:id="1604" w:author="零 [2]" w:date="2025-11-12T12:27:52Z"/>
          <w:rFonts w:ascii="PingFang SC" w:hAnsi="PingFang SC" w:eastAsia="PingFang SC" w:cs="PingFang SC"/>
          <w:sz w:val="21"/>
          <w:szCs w:val="21"/>
        </w:rPr>
      </w:pPr>
      <w:del w:id="1605" w:author="零 [2]" w:date="2025-11-12T12:27:52Z">
        <w:r>
          <w:rPr>
            <w:rFonts w:ascii="PingFang SC" w:hAnsi="PingFang SC" w:eastAsia="PingFang SC" w:cs="PingFang SC"/>
            <w:spacing w:val="-4"/>
            <w:sz w:val="21"/>
            <w:szCs w:val="21"/>
          </w:rPr>
          <w:delText>产前诊断需要先检测患者的基因突变位点，这一步需要较长</w:delText>
        </w:r>
      </w:del>
      <w:del w:id="1606" w:author="零 [2]" w:date="2025-11-12T12:27:52Z">
        <w:r>
          <w:rPr>
            <w:rFonts w:ascii="PingFang SC" w:hAnsi="PingFang SC" w:eastAsia="PingFang SC" w:cs="PingFang SC"/>
            <w:spacing w:val="-5"/>
            <w:sz w:val="21"/>
            <w:szCs w:val="21"/>
          </w:rPr>
          <w:delText>时间，</w:delText>
        </w:r>
      </w:del>
      <w:del w:id="1607" w:author="零 [2]" w:date="2025-11-12T12:27:52Z">
        <w:r>
          <w:rPr>
            <w:rFonts w:ascii="PingFang SC" w:hAnsi="PingFang SC" w:eastAsia="PingFang SC" w:cs="PingFang SC"/>
            <w:sz w:val="21"/>
            <w:szCs w:val="21"/>
          </w:rPr>
          <w:delText xml:space="preserve"> </w:delText>
        </w:r>
      </w:del>
      <w:del w:id="1608" w:author="零 [2]" w:date="2025-11-12T12:27:52Z">
        <w:r>
          <w:rPr>
            <w:rFonts w:ascii="PingFang SC" w:hAnsi="PingFang SC" w:eastAsia="PingFang SC" w:cs="PingFang SC"/>
            <w:spacing w:val="-3"/>
            <w:sz w:val="21"/>
            <w:szCs w:val="21"/>
          </w:rPr>
          <w:delText>应在怀孕前完成。一般需要患者本人到医院，做皮肤活检，抽血（有</w:delText>
        </w:r>
      </w:del>
      <w:del w:id="1609" w:author="零 [2]" w:date="2025-11-12T12:27:52Z">
        <w:r>
          <w:rPr>
            <w:rFonts w:ascii="PingFang SC" w:hAnsi="PingFang SC" w:eastAsia="PingFang SC" w:cs="PingFang SC"/>
            <w:spacing w:val="2"/>
            <w:sz w:val="21"/>
            <w:szCs w:val="21"/>
          </w:rPr>
          <w:delText xml:space="preserve">   </w:delText>
        </w:r>
      </w:del>
      <w:del w:id="1610" w:author="零 [2]" w:date="2025-11-12T12:27:52Z">
        <w:r>
          <w:rPr>
            <w:rFonts w:ascii="PingFang SC" w:hAnsi="PingFang SC" w:eastAsia="PingFang SC" w:cs="PingFang SC"/>
            <w:spacing w:val="-6"/>
            <w:sz w:val="21"/>
            <w:szCs w:val="21"/>
          </w:rPr>
          <w:delText>经验的医生对某些患者可能省略活检步骤）。患者的父母也需要抽血</w:delText>
        </w:r>
      </w:del>
      <w:del w:id="1611" w:author="零 [2]" w:date="2025-11-12T12:27:52Z">
        <w:r>
          <w:rPr>
            <w:rFonts w:ascii="PingFang SC" w:hAnsi="PingFang SC" w:eastAsia="PingFang SC" w:cs="PingFang SC"/>
            <w:spacing w:val="-32"/>
            <w:sz w:val="21"/>
            <w:szCs w:val="21"/>
          </w:rPr>
          <w:delText xml:space="preserve"> </w:delText>
        </w:r>
      </w:del>
      <w:del w:id="1612" w:author="零 [2]" w:date="2025-11-12T12:27:52Z">
        <w:r>
          <w:rPr>
            <w:rFonts w:ascii="PingFang SC" w:hAnsi="PingFang SC" w:eastAsia="PingFang SC" w:cs="PingFang SC"/>
            <w:spacing w:val="-6"/>
            <w:sz w:val="21"/>
            <w:szCs w:val="21"/>
          </w:rPr>
          <w:delText>。</w:delText>
        </w:r>
      </w:del>
      <w:del w:id="1613" w:author="零 [2]" w:date="2025-11-12T12:27:52Z">
        <w:r>
          <w:rPr>
            <w:rFonts w:ascii="PingFang SC" w:hAnsi="PingFang SC" w:eastAsia="PingFang SC" w:cs="PingFang SC"/>
            <w:sz w:val="21"/>
            <w:szCs w:val="21"/>
          </w:rPr>
          <w:delText xml:space="preserve"> </w:delText>
        </w:r>
      </w:del>
      <w:del w:id="1614" w:author="零 [2]" w:date="2025-11-12T12:27:52Z">
        <w:r>
          <w:rPr>
            <w:rFonts w:ascii="PingFang SC" w:hAnsi="PingFang SC" w:eastAsia="PingFang SC" w:cs="PingFang SC"/>
            <w:spacing w:val="-3"/>
            <w:sz w:val="21"/>
            <w:szCs w:val="21"/>
          </w:rPr>
          <w:delText>医生确认的情况下可以在当地抽血快递到检测的医院。首次检测的时</w:delText>
        </w:r>
      </w:del>
      <w:del w:id="1615" w:author="零 [2]" w:date="2025-11-12T12:27:52Z">
        <w:r>
          <w:rPr>
            <w:rFonts w:ascii="PingFang SC" w:hAnsi="PingFang SC" w:eastAsia="PingFang SC" w:cs="PingFang SC"/>
            <w:spacing w:val="5"/>
            <w:sz w:val="21"/>
            <w:szCs w:val="21"/>
          </w:rPr>
          <w:delText xml:space="preserve">   </w:delText>
        </w:r>
      </w:del>
      <w:del w:id="1616" w:author="零 [2]" w:date="2025-11-12T12:27:52Z">
        <w:r>
          <w:rPr>
            <w:rFonts w:ascii="PingFang SC" w:hAnsi="PingFang SC" w:eastAsia="PingFang SC" w:cs="PingFang SC"/>
            <w:spacing w:val="-3"/>
            <w:sz w:val="21"/>
            <w:szCs w:val="21"/>
          </w:rPr>
          <w:delText>间从 2 个月到半年不等，少数患者会花更长的时间。</w:delText>
        </w:r>
      </w:del>
    </w:p>
    <w:p w14:paraId="2ACDE786">
      <w:pPr>
        <w:spacing w:before="42" w:line="180" w:lineRule="auto"/>
        <w:ind w:left="37" w:right="191" w:firstLine="423"/>
        <w:rPr>
          <w:del w:id="1617" w:author="零 [2]" w:date="2025-11-12T12:27:52Z"/>
          <w:rFonts w:ascii="PingFang SC" w:hAnsi="PingFang SC" w:eastAsia="PingFang SC" w:cs="PingFang SC"/>
          <w:sz w:val="21"/>
          <w:szCs w:val="21"/>
        </w:rPr>
      </w:pPr>
      <w:del w:id="1618" w:author="零 [2]" w:date="2025-11-12T12:27:52Z">
        <w:r>
          <w:rPr>
            <w:rFonts w:ascii="PingFang SC" w:hAnsi="PingFang SC" w:eastAsia="PingFang SC" w:cs="PingFang SC"/>
            <w:spacing w:val="-7"/>
            <w:sz w:val="21"/>
            <w:szCs w:val="21"/>
          </w:rPr>
          <w:delText>按</w:delText>
        </w:r>
      </w:del>
      <w:del w:id="1619" w:author="零 [2]" w:date="2025-11-12T12:27:52Z">
        <w:r>
          <w:rPr>
            <w:rFonts w:ascii="PingFang SC" w:hAnsi="PingFang SC" w:eastAsia="PingFang SC" w:cs="PingFang SC"/>
            <w:spacing w:val="22"/>
            <w:w w:val="101"/>
            <w:sz w:val="21"/>
            <w:szCs w:val="21"/>
          </w:rPr>
          <w:delText xml:space="preserve"> </w:delText>
        </w:r>
      </w:del>
      <w:del w:id="1620" w:author="零 [2]" w:date="2025-11-12T12:27:52Z">
        <w:r>
          <w:rPr>
            <w:rFonts w:ascii="PingFang SC" w:hAnsi="PingFang SC" w:eastAsia="PingFang SC" w:cs="PingFang SC"/>
            <w:spacing w:val="-7"/>
            <w:sz w:val="21"/>
            <w:szCs w:val="21"/>
          </w:rPr>
          <w:delText>2016</w:delText>
        </w:r>
      </w:del>
      <w:del w:id="1621" w:author="零 [2]" w:date="2025-11-12T12:27:52Z">
        <w:r>
          <w:rPr>
            <w:rFonts w:ascii="PingFang SC" w:hAnsi="PingFang SC" w:eastAsia="PingFang SC" w:cs="PingFang SC"/>
            <w:spacing w:val="21"/>
            <w:sz w:val="21"/>
            <w:szCs w:val="21"/>
          </w:rPr>
          <w:delText xml:space="preserve"> </w:delText>
        </w:r>
      </w:del>
      <w:del w:id="1622" w:author="零 [2]" w:date="2025-11-12T12:27:52Z">
        <w:r>
          <w:rPr>
            <w:rFonts w:ascii="PingFang SC" w:hAnsi="PingFang SC" w:eastAsia="PingFang SC" w:cs="PingFang SC"/>
            <w:spacing w:val="-7"/>
            <w:sz w:val="21"/>
            <w:szCs w:val="21"/>
          </w:rPr>
          <w:delText>年的医学水平，有大约</w:delText>
        </w:r>
      </w:del>
      <w:del w:id="1623" w:author="零 [2]" w:date="2025-11-12T12:27:52Z">
        <w:r>
          <w:rPr>
            <w:rFonts w:ascii="PingFang SC" w:hAnsi="PingFang SC" w:eastAsia="PingFang SC" w:cs="PingFang SC"/>
            <w:spacing w:val="36"/>
            <w:w w:val="101"/>
            <w:sz w:val="21"/>
            <w:szCs w:val="21"/>
          </w:rPr>
          <w:delText xml:space="preserve"> </w:delText>
        </w:r>
      </w:del>
      <w:del w:id="1624" w:author="零 [2]" w:date="2025-11-12T12:27:52Z">
        <w:r>
          <w:rPr>
            <w:rFonts w:ascii="PingFang SC" w:hAnsi="PingFang SC" w:eastAsia="PingFang SC" w:cs="PingFang SC"/>
            <w:spacing w:val="-7"/>
            <w:sz w:val="21"/>
            <w:szCs w:val="21"/>
          </w:rPr>
          <w:delText>10%的患者</w:delText>
        </w:r>
      </w:del>
      <w:del w:id="1625" w:author="零 [2]" w:date="2025-11-12T12:27:52Z">
        <w:r>
          <w:rPr>
            <w:rFonts w:ascii="PingFang SC" w:hAnsi="PingFang SC" w:eastAsia="PingFang SC" w:cs="PingFang SC"/>
            <w:spacing w:val="-8"/>
            <w:sz w:val="21"/>
            <w:szCs w:val="21"/>
          </w:rPr>
          <w:delText>检测不出突变位点。</w:delText>
        </w:r>
      </w:del>
      <w:del w:id="1626" w:author="零 [2]" w:date="2025-11-12T12:27:52Z">
        <w:r>
          <w:rPr>
            <w:rFonts w:ascii="PingFang SC" w:hAnsi="PingFang SC" w:eastAsia="PingFang SC" w:cs="PingFang SC"/>
            <w:sz w:val="21"/>
            <w:szCs w:val="21"/>
          </w:rPr>
          <w:delText xml:space="preserve"> </w:delText>
        </w:r>
      </w:del>
      <w:del w:id="1627" w:author="零 [2]" w:date="2025-11-12T12:27:52Z">
        <w:r>
          <w:rPr>
            <w:rFonts w:ascii="PingFang SC" w:hAnsi="PingFang SC" w:eastAsia="PingFang SC" w:cs="PingFang SC"/>
            <w:spacing w:val="-1"/>
            <w:sz w:val="21"/>
            <w:szCs w:val="21"/>
          </w:rPr>
          <w:delText>这种情况仍可以通过微卫星标记连锁分析等方法做产前诊断。</w:delText>
        </w:r>
      </w:del>
    </w:p>
    <w:p w14:paraId="0C59FE0D">
      <w:pPr>
        <w:spacing w:before="34" w:line="181" w:lineRule="auto"/>
        <w:ind w:left="37" w:right="2" w:firstLine="422"/>
        <w:rPr>
          <w:del w:id="1628" w:author="零 [2]" w:date="2025-11-12T12:27:52Z"/>
          <w:rFonts w:ascii="PingFang SC" w:hAnsi="PingFang SC" w:eastAsia="PingFang SC" w:cs="PingFang SC"/>
          <w:sz w:val="21"/>
          <w:szCs w:val="21"/>
        </w:rPr>
      </w:pPr>
      <w:del w:id="1629" w:author="零 [2]" w:date="2025-11-12T12:27:52Z">
        <w:r>
          <w:rPr>
            <w:rFonts w:ascii="PingFang SC" w:hAnsi="PingFang SC" w:eastAsia="PingFang SC" w:cs="PingFang SC"/>
            <w:spacing w:val="-4"/>
            <w:sz w:val="21"/>
            <w:szCs w:val="21"/>
          </w:rPr>
          <w:delText>有些患者做过基因检测之后，能判断出患者的后代</w:delText>
        </w:r>
      </w:del>
      <w:del w:id="1630" w:author="零 [2]" w:date="2025-11-12T12:27:52Z">
        <w:r>
          <w:rPr>
            <w:rFonts w:ascii="PingFang SC" w:hAnsi="PingFang SC" w:eastAsia="PingFang SC" w:cs="PingFang SC"/>
            <w:spacing w:val="-5"/>
            <w:sz w:val="21"/>
            <w:szCs w:val="21"/>
          </w:rPr>
          <w:delText>不会遗传此病，</w:delText>
        </w:r>
      </w:del>
      <w:del w:id="1631" w:author="零 [2]" w:date="2025-11-12T12:27:52Z">
        <w:r>
          <w:rPr>
            <w:rFonts w:ascii="PingFang SC" w:hAnsi="PingFang SC" w:eastAsia="PingFang SC" w:cs="PingFang SC"/>
            <w:sz w:val="21"/>
            <w:szCs w:val="21"/>
          </w:rPr>
          <w:delText xml:space="preserve"> </w:delText>
        </w:r>
      </w:del>
      <w:del w:id="1632" w:author="零 [2]" w:date="2025-11-12T12:27:52Z">
        <w:r>
          <w:rPr>
            <w:rFonts w:ascii="PingFang SC" w:hAnsi="PingFang SC" w:eastAsia="PingFang SC" w:cs="PingFang SC"/>
            <w:spacing w:val="-2"/>
            <w:sz w:val="21"/>
            <w:szCs w:val="21"/>
          </w:rPr>
          <w:delText>这些患者怀孕时不需要检测。</w:delText>
        </w:r>
      </w:del>
    </w:p>
    <w:p w14:paraId="398D4D68">
      <w:pPr>
        <w:spacing w:before="27" w:line="176" w:lineRule="auto"/>
        <w:ind w:left="35" w:right="160" w:firstLine="425"/>
        <w:jc w:val="both"/>
        <w:rPr>
          <w:del w:id="1633" w:author="零 [2]" w:date="2025-11-12T12:27:52Z"/>
          <w:rFonts w:ascii="PingFang SC" w:hAnsi="PingFang SC" w:eastAsia="PingFang SC" w:cs="PingFang SC"/>
          <w:sz w:val="21"/>
          <w:szCs w:val="21"/>
        </w:rPr>
      </w:pPr>
      <w:del w:id="1634" w:author="零 [2]" w:date="2025-11-12T12:27:52Z">
        <w:r>
          <w:rPr>
            <w:rFonts w:ascii="PingFang SC" w:hAnsi="PingFang SC" w:eastAsia="PingFang SC" w:cs="PingFang SC"/>
            <w:sz w:val="21"/>
            <w:szCs w:val="21"/>
          </w:rPr>
          <w:delText>有了基因检测的结果后，通常在怀孕 9-11 周行绒毛膜穿</w:delText>
        </w:r>
      </w:del>
      <w:del w:id="1635" w:author="零 [2]" w:date="2025-11-12T12:27:52Z">
        <w:r>
          <w:rPr>
            <w:rFonts w:ascii="PingFang SC" w:hAnsi="PingFang SC" w:eastAsia="PingFang SC" w:cs="PingFang SC"/>
            <w:spacing w:val="-1"/>
            <w:sz w:val="21"/>
            <w:szCs w:val="21"/>
          </w:rPr>
          <w:delText>刺或者</w:delText>
        </w:r>
      </w:del>
      <w:del w:id="1636" w:author="零 [2]" w:date="2025-11-12T12:27:52Z">
        <w:r>
          <w:rPr>
            <w:rFonts w:ascii="PingFang SC" w:hAnsi="PingFang SC" w:eastAsia="PingFang SC" w:cs="PingFang SC"/>
            <w:sz w:val="21"/>
            <w:szCs w:val="21"/>
          </w:rPr>
          <w:delText xml:space="preserve"> </w:delText>
        </w:r>
      </w:del>
      <w:del w:id="1637" w:author="零 [2]" w:date="2025-11-12T12:27:52Z">
        <w:r>
          <w:rPr>
            <w:rFonts w:ascii="PingFang SC" w:hAnsi="PingFang SC" w:eastAsia="PingFang SC" w:cs="PingFang SC"/>
            <w:spacing w:val="-5"/>
            <w:sz w:val="21"/>
            <w:szCs w:val="21"/>
          </w:rPr>
          <w:delText>怀孕 16-20 周左右进行羊水穿刺并抽取孕妇外周血做对照。如果</w:delText>
        </w:r>
      </w:del>
      <w:del w:id="1638" w:author="零 [2]" w:date="2025-11-12T12:27:52Z">
        <w:r>
          <w:rPr>
            <w:rFonts w:ascii="PingFang SC" w:hAnsi="PingFang SC" w:eastAsia="PingFang SC" w:cs="PingFang SC"/>
            <w:spacing w:val="-6"/>
            <w:sz w:val="21"/>
            <w:szCs w:val="21"/>
          </w:rPr>
          <w:delText>在北</w:delText>
        </w:r>
      </w:del>
      <w:del w:id="1639" w:author="零 [2]" w:date="2025-11-12T12:27:52Z">
        <w:r>
          <w:rPr>
            <w:rFonts w:ascii="PingFang SC" w:hAnsi="PingFang SC" w:eastAsia="PingFang SC" w:cs="PingFang SC"/>
            <w:sz w:val="21"/>
            <w:szCs w:val="21"/>
          </w:rPr>
          <w:delText xml:space="preserve"> </w:delText>
        </w:r>
      </w:del>
      <w:del w:id="1640" w:author="零 [2]" w:date="2025-11-12T12:27:52Z">
        <w:r>
          <w:rPr>
            <w:rFonts w:ascii="PingFang SC" w:hAnsi="PingFang SC" w:eastAsia="PingFang SC" w:cs="PingFang SC"/>
            <w:spacing w:val="-4"/>
            <w:sz w:val="21"/>
            <w:szCs w:val="21"/>
          </w:rPr>
          <w:delText>京大学第一医院，约 2 周左右出产前诊断报告。</w:delText>
        </w:r>
      </w:del>
    </w:p>
    <w:p w14:paraId="29DE724B">
      <w:pPr>
        <w:spacing w:before="39" w:line="178" w:lineRule="auto"/>
        <w:ind w:left="40" w:right="168" w:firstLine="422"/>
        <w:rPr>
          <w:del w:id="1641" w:author="零 [2]" w:date="2025-11-12T12:27:52Z"/>
          <w:rFonts w:ascii="PingFang SC" w:hAnsi="PingFang SC" w:eastAsia="PingFang SC" w:cs="PingFang SC"/>
          <w:sz w:val="21"/>
          <w:szCs w:val="21"/>
        </w:rPr>
      </w:pPr>
      <w:del w:id="1642" w:author="零 [2]" w:date="2025-11-12T12:27:52Z">
        <w:r>
          <w:rPr>
            <w:rFonts w:ascii="PingFang SC" w:hAnsi="PingFang SC" w:eastAsia="PingFang SC" w:cs="PingFang SC"/>
            <w:spacing w:val="-3"/>
            <w:sz w:val="21"/>
            <w:szCs w:val="21"/>
          </w:rPr>
          <w:delText>如果怀孕时检测出胎儿患病，孕妇和家人可以选择终止妊娠。对</w:delText>
        </w:r>
      </w:del>
      <w:del w:id="1643" w:author="零 [2]" w:date="2025-11-12T12:27:52Z">
        <w:r>
          <w:rPr>
            <w:rFonts w:ascii="PingFang SC" w:hAnsi="PingFang SC" w:eastAsia="PingFang SC" w:cs="PingFang SC"/>
            <w:spacing w:val="2"/>
            <w:sz w:val="21"/>
            <w:szCs w:val="21"/>
          </w:rPr>
          <w:delText xml:space="preserve"> </w:delText>
        </w:r>
      </w:del>
      <w:del w:id="1644" w:author="零 [2]" w:date="2025-11-12T12:27:52Z">
        <w:r>
          <w:rPr>
            <w:rFonts w:ascii="PingFang SC" w:hAnsi="PingFang SC" w:eastAsia="PingFang SC" w:cs="PingFang SC"/>
            <w:spacing w:val="-2"/>
            <w:sz w:val="21"/>
            <w:szCs w:val="21"/>
          </w:rPr>
          <w:delText>一些本身症状比较轻的 EB 患者，医生可能</w:delText>
        </w:r>
      </w:del>
      <w:del w:id="1645" w:author="零 [2]" w:date="2025-11-12T12:27:52Z">
        <w:r>
          <w:rPr>
            <w:rFonts w:ascii="PingFang SC" w:hAnsi="PingFang SC" w:eastAsia="PingFang SC" w:cs="PingFang SC"/>
            <w:spacing w:val="-3"/>
            <w:sz w:val="21"/>
            <w:szCs w:val="21"/>
          </w:rPr>
          <w:delText>会基于伦理方面的标准，</w:delText>
        </w:r>
      </w:del>
      <w:del w:id="1646" w:author="零 [2]" w:date="2025-11-12T12:27:52Z">
        <w:r>
          <w:rPr>
            <w:rFonts w:ascii="PingFang SC" w:hAnsi="PingFang SC" w:eastAsia="PingFang SC" w:cs="PingFang SC"/>
            <w:sz w:val="21"/>
            <w:szCs w:val="21"/>
          </w:rPr>
          <w:delText xml:space="preserve"> </w:delText>
        </w:r>
      </w:del>
      <w:del w:id="1647" w:author="零 [2]" w:date="2025-11-12T12:27:52Z">
        <w:r>
          <w:rPr>
            <w:rFonts w:ascii="PingFang SC" w:hAnsi="PingFang SC" w:eastAsia="PingFang SC" w:cs="PingFang SC"/>
            <w:spacing w:val="-4"/>
            <w:sz w:val="21"/>
            <w:szCs w:val="21"/>
          </w:rPr>
          <w:delText>不同意做产前诊断。</w:delText>
        </w:r>
      </w:del>
    </w:p>
    <w:p w14:paraId="1D027AE2">
      <w:pPr>
        <w:spacing w:before="32" w:line="180" w:lineRule="auto"/>
        <w:ind w:left="38" w:right="160" w:firstLine="421"/>
        <w:rPr>
          <w:del w:id="1648" w:author="零 [2]" w:date="2025-11-12T12:27:52Z"/>
          <w:rFonts w:ascii="PingFang SC" w:hAnsi="PingFang SC" w:eastAsia="PingFang SC" w:cs="PingFang SC"/>
          <w:sz w:val="21"/>
          <w:szCs w:val="21"/>
        </w:rPr>
      </w:pPr>
      <w:del w:id="1649" w:author="零 [2]" w:date="2025-11-12T12:27:52Z">
        <w:r>
          <w:rPr>
            <w:rFonts w:ascii="PingFang SC" w:hAnsi="PingFang SC" w:eastAsia="PingFang SC" w:cs="PingFang SC"/>
            <w:spacing w:val="-3"/>
            <w:sz w:val="21"/>
            <w:szCs w:val="21"/>
          </w:rPr>
          <w:delText>产前诊断的咨询和预约，请访问蝴蝶宝贝关爱中心主页中关于患</w:delText>
        </w:r>
      </w:del>
      <w:del w:id="1650" w:author="零 [2]" w:date="2025-11-12T12:27:52Z">
        <w:r>
          <w:rPr>
            <w:rFonts w:ascii="PingFang SC" w:hAnsi="PingFang SC" w:eastAsia="PingFang SC" w:cs="PingFang SC"/>
            <w:spacing w:val="14"/>
            <w:sz w:val="21"/>
            <w:szCs w:val="21"/>
          </w:rPr>
          <w:delText xml:space="preserve"> </w:delText>
        </w:r>
      </w:del>
      <w:del w:id="1651" w:author="零 [2]" w:date="2025-11-12T12:27:52Z">
        <w:r>
          <w:rPr>
            <w:rFonts w:ascii="PingFang SC" w:hAnsi="PingFang SC" w:eastAsia="PingFang SC" w:cs="PingFang SC"/>
            <w:spacing w:val="-2"/>
            <w:sz w:val="21"/>
            <w:szCs w:val="21"/>
          </w:rPr>
          <w:delText>者支持的内容。</w:delText>
        </w:r>
      </w:del>
    </w:p>
    <w:p w14:paraId="38A42155">
      <w:pPr>
        <w:spacing w:before="145" w:line="189" w:lineRule="auto"/>
        <w:ind w:left="42"/>
        <w:outlineLvl w:val="1"/>
        <w:rPr>
          <w:rFonts w:ascii="PingFang SC" w:hAnsi="PingFang SC" w:eastAsia="PingFang SC" w:cs="PingFang SC"/>
          <w:sz w:val="32"/>
          <w:szCs w:val="32"/>
        </w:rPr>
      </w:pPr>
      <w:bookmarkStart w:id="167" w:name="bookmark97"/>
      <w:bookmarkEnd w:id="167"/>
      <w:bookmarkStart w:id="168" w:name="_Toc1483239381"/>
      <w:r>
        <w:rPr>
          <w:rFonts w:ascii="PingFang SC" w:hAnsi="PingFang SC" w:eastAsia="PingFang SC" w:cs="PingFang SC"/>
          <w:b/>
          <w:bCs/>
          <w:spacing w:val="-4"/>
          <w:sz w:val="32"/>
          <w:szCs w:val="32"/>
        </w:rPr>
        <w:t>8.2</w:t>
      </w:r>
      <w:r>
        <w:rPr>
          <w:rFonts w:ascii="PingFang SC" w:hAnsi="PingFang SC" w:eastAsia="PingFang SC" w:cs="PingFang SC"/>
          <w:spacing w:val="-4"/>
          <w:sz w:val="32"/>
          <w:szCs w:val="32"/>
        </w:rPr>
        <w:t xml:space="preserve"> </w:t>
      </w:r>
      <w:r>
        <w:rPr>
          <w:rFonts w:ascii="PingFang SC" w:hAnsi="PingFang SC" w:eastAsia="PingFang SC" w:cs="PingFang SC"/>
          <w:b/>
          <w:bCs/>
          <w:spacing w:val="-4"/>
          <w:sz w:val="32"/>
          <w:szCs w:val="32"/>
        </w:rPr>
        <w:t>治疗方面的研究</w:t>
      </w:r>
      <w:bookmarkEnd w:id="168"/>
    </w:p>
    <w:p w14:paraId="3D65660B">
      <w:pPr>
        <w:spacing w:before="1" w:line="183" w:lineRule="auto"/>
        <w:ind w:left="473"/>
        <w:rPr>
          <w:rFonts w:ascii="PingFang SC" w:hAnsi="PingFang SC" w:eastAsia="PingFang SC" w:cs="PingFang SC"/>
          <w:sz w:val="21"/>
          <w:szCs w:val="21"/>
        </w:rPr>
      </w:pPr>
      <w:r>
        <w:rPr>
          <w:rFonts w:ascii="PingFang SC" w:hAnsi="PingFang SC" w:eastAsia="PingFang SC" w:cs="PingFang SC"/>
          <w:spacing w:val="-5"/>
          <w:sz w:val="21"/>
          <w:szCs w:val="21"/>
        </w:rPr>
        <w:t>当前彻底治愈 EB 的方法还不成熟，但国际上有一些研究方向：</w:t>
      </w:r>
    </w:p>
    <w:p w14:paraId="606E0730">
      <w:pPr>
        <w:spacing w:before="44" w:line="173" w:lineRule="auto"/>
        <w:ind w:left="877" w:right="164" w:hanging="408"/>
        <w:rPr>
          <w:rFonts w:ascii="PingFang SC" w:hAnsi="PingFang SC" w:eastAsia="PingFang SC" w:cs="PingFang SC"/>
          <w:sz w:val="21"/>
          <w:szCs w:val="21"/>
        </w:rPr>
      </w:pPr>
      <w:r>
        <w:rPr>
          <w:rFonts w:ascii="PingFang SC" w:hAnsi="PingFang SC" w:eastAsia="PingFang SC" w:cs="PingFang SC"/>
          <w:position w:val="1"/>
          <w:sz w:val="21"/>
          <w:szCs w:val="21"/>
        </w:rPr>
        <w:drawing>
          <wp:inline distT="0" distB="0" distL="0" distR="0">
            <wp:extent cx="88900" cy="78740"/>
            <wp:effectExtent l="0" t="0" r="0" b="0"/>
            <wp:docPr id="246" name="IM 246"/>
            <wp:cNvGraphicFramePr/>
            <a:graphic xmlns:a="http://schemas.openxmlformats.org/drawingml/2006/main">
              <a:graphicData uri="http://schemas.openxmlformats.org/drawingml/2006/picture">
                <pic:pic xmlns:pic="http://schemas.openxmlformats.org/drawingml/2006/picture">
                  <pic:nvPicPr>
                    <pic:cNvPr id="246" name="IM 246"/>
                    <pic:cNvPicPr/>
                  </pic:nvPicPr>
                  <pic:blipFill>
                    <a:blip r:embed="rId215"/>
                    <a:stretch>
                      <a:fillRect/>
                    </a:stretch>
                  </pic:blipFill>
                  <pic:spPr>
                    <a:xfrm>
                      <a:off x="0" y="0"/>
                      <a:ext cx="88916" cy="78857"/>
                    </a:xfrm>
                    <a:prstGeom prst="rect">
                      <a:avLst/>
                    </a:prstGeom>
                  </pic:spPr>
                </pic:pic>
              </a:graphicData>
            </a:graphic>
          </wp:inline>
        </w:drawing>
      </w:r>
      <w:r>
        <w:rPr>
          <w:rFonts w:ascii="PingFang SC" w:hAnsi="PingFang SC" w:eastAsia="PingFang SC" w:cs="PingFang SC"/>
          <w:spacing w:val="19"/>
          <w:sz w:val="21"/>
          <w:szCs w:val="21"/>
        </w:rPr>
        <w:t xml:space="preserve">   </w:t>
      </w:r>
      <w:r>
        <w:rPr>
          <w:rFonts w:ascii="PingFang SC" w:hAnsi="PingFang SC" w:eastAsia="PingFang SC" w:cs="PingFang SC"/>
          <w:spacing w:val="-9"/>
          <w:sz w:val="21"/>
          <w:szCs w:val="21"/>
        </w:rPr>
        <w:t>通过骨髓移植治疗</w:t>
      </w:r>
      <w:r>
        <w:rPr>
          <w:rFonts w:ascii="PingFang SC" w:hAnsi="PingFang SC" w:eastAsia="PingFang SC" w:cs="PingFang SC"/>
          <w:spacing w:val="-28"/>
          <w:sz w:val="21"/>
          <w:szCs w:val="21"/>
        </w:rPr>
        <w:t xml:space="preserve"> </w:t>
      </w:r>
      <w:r>
        <w:rPr>
          <w:rFonts w:ascii="PingFang SC" w:hAnsi="PingFang SC" w:eastAsia="PingFang SC" w:cs="PingFang SC"/>
          <w:spacing w:val="-9"/>
          <w:sz w:val="21"/>
          <w:szCs w:val="21"/>
        </w:rPr>
        <w:t>RDEB。美国做过这种手术</w:t>
      </w:r>
      <w:r>
        <w:rPr>
          <w:rFonts w:ascii="PingFang SC" w:hAnsi="PingFang SC" w:eastAsia="PingFang SC" w:cs="PingFang SC"/>
          <w:spacing w:val="-10"/>
          <w:sz w:val="21"/>
          <w:szCs w:val="21"/>
        </w:rPr>
        <w:t>的患者比较多，</w:t>
      </w:r>
      <w:r>
        <w:rPr>
          <w:rFonts w:ascii="PingFang SC" w:hAnsi="PingFang SC" w:eastAsia="PingFang SC" w:cs="PingFang SC"/>
          <w:sz w:val="21"/>
          <w:szCs w:val="21"/>
        </w:rPr>
        <w:t xml:space="preserve"> </w:t>
      </w:r>
      <w:r>
        <w:rPr>
          <w:rFonts w:ascii="PingFang SC" w:hAnsi="PingFang SC" w:eastAsia="PingFang SC" w:cs="PingFang SC"/>
          <w:spacing w:val="-5"/>
          <w:sz w:val="21"/>
          <w:szCs w:val="21"/>
        </w:rPr>
        <w:t>其它国家也有。从</w:t>
      </w:r>
      <w:r>
        <w:rPr>
          <w:rFonts w:ascii="PingFang SC" w:hAnsi="PingFang SC" w:eastAsia="PingFang SC" w:cs="PingFang SC"/>
          <w:spacing w:val="47"/>
          <w:sz w:val="21"/>
          <w:szCs w:val="21"/>
        </w:rPr>
        <w:t xml:space="preserve"> </w:t>
      </w:r>
      <w:r>
        <w:rPr>
          <w:rFonts w:ascii="PingFang SC" w:hAnsi="PingFang SC" w:eastAsia="PingFang SC" w:cs="PingFang SC"/>
          <w:spacing w:val="-5"/>
          <w:sz w:val="21"/>
          <w:szCs w:val="21"/>
        </w:rPr>
        <w:t>2010</w:t>
      </w:r>
      <w:r>
        <w:rPr>
          <w:rFonts w:ascii="PingFang SC" w:hAnsi="PingFang SC" w:eastAsia="PingFang SC" w:cs="PingFang SC"/>
          <w:spacing w:val="45"/>
          <w:sz w:val="21"/>
          <w:szCs w:val="21"/>
        </w:rPr>
        <w:t xml:space="preserve"> </w:t>
      </w:r>
      <w:r>
        <w:rPr>
          <w:rFonts w:ascii="PingFang SC" w:hAnsi="PingFang SC" w:eastAsia="PingFang SC" w:cs="PingFang SC"/>
          <w:spacing w:val="-5"/>
          <w:sz w:val="21"/>
          <w:szCs w:val="21"/>
        </w:rPr>
        <w:t>年起，美国已经采用异体骨</w:t>
      </w:r>
      <w:r>
        <w:rPr>
          <w:rFonts w:ascii="PingFang SC" w:hAnsi="PingFang SC" w:eastAsia="PingFang SC" w:cs="PingFang SC"/>
          <w:spacing w:val="-6"/>
          <w:sz w:val="21"/>
          <w:szCs w:val="21"/>
        </w:rPr>
        <w:t>髓移植</w:t>
      </w:r>
      <w:r>
        <w:rPr>
          <w:rFonts w:ascii="PingFang SC" w:hAnsi="PingFang SC" w:eastAsia="PingFang SC" w:cs="PingFang SC"/>
          <w:sz w:val="21"/>
          <w:szCs w:val="21"/>
        </w:rPr>
        <w:t xml:space="preserve"> </w:t>
      </w:r>
      <w:r>
        <w:rPr>
          <w:rFonts w:ascii="PingFang SC" w:hAnsi="PingFang SC" w:eastAsia="PingFang SC" w:cs="PingFang SC"/>
          <w:spacing w:val="-10"/>
          <w:sz w:val="21"/>
          <w:szCs w:val="21"/>
        </w:rPr>
        <w:t>治疗了 20 名 EB 患者,最长观察 5 年（统计到 2014 年）。</w:t>
      </w:r>
      <w:r>
        <w:rPr>
          <w:rFonts w:ascii="PingFang SC" w:hAnsi="PingFang SC" w:eastAsia="PingFang SC" w:cs="PingFang SC"/>
          <w:spacing w:val="-34"/>
          <w:sz w:val="21"/>
          <w:szCs w:val="21"/>
        </w:rPr>
        <w:t xml:space="preserve"> </w:t>
      </w:r>
      <w:r>
        <w:rPr>
          <w:rFonts w:ascii="PingFang SC" w:hAnsi="PingFang SC" w:eastAsia="PingFang SC" w:cs="PingFang SC"/>
          <w:spacing w:val="-10"/>
          <w:sz w:val="21"/>
          <w:szCs w:val="21"/>
        </w:rPr>
        <w:t>结</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果显示，5</w:t>
      </w:r>
      <w:r>
        <w:rPr>
          <w:rFonts w:ascii="PingFang SC" w:hAnsi="PingFang SC" w:eastAsia="PingFang SC" w:cs="PingFang SC"/>
          <w:spacing w:val="44"/>
          <w:sz w:val="21"/>
          <w:szCs w:val="21"/>
        </w:rPr>
        <w:t xml:space="preserve"> </w:t>
      </w:r>
      <w:r>
        <w:rPr>
          <w:rFonts w:ascii="PingFang SC" w:hAnsi="PingFang SC" w:eastAsia="PingFang SC" w:cs="PingFang SC"/>
          <w:spacing w:val="2"/>
          <w:sz w:val="21"/>
          <w:szCs w:val="21"/>
        </w:rPr>
        <w:t>例患者在手术前后死亡,其他患者</w:t>
      </w:r>
      <w:r>
        <w:rPr>
          <w:rFonts w:ascii="PingFang SC" w:hAnsi="PingFang SC" w:eastAsia="PingFang SC" w:cs="PingFang SC"/>
          <w:spacing w:val="1"/>
          <w:sz w:val="21"/>
          <w:szCs w:val="21"/>
        </w:rPr>
        <w:t>均有不同程度</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改善，</w:t>
      </w:r>
      <w:r>
        <w:rPr>
          <w:rFonts w:ascii="PingFang SC" w:hAnsi="PingFang SC" w:eastAsia="PingFang SC" w:cs="PingFang SC"/>
          <w:spacing w:val="-49"/>
          <w:sz w:val="21"/>
          <w:szCs w:val="21"/>
        </w:rPr>
        <w:t xml:space="preserve"> </w:t>
      </w:r>
      <w:r>
        <w:rPr>
          <w:rFonts w:ascii="PingFang SC" w:hAnsi="PingFang SC" w:eastAsia="PingFang SC" w:cs="PingFang SC"/>
          <w:spacing w:val="-3"/>
          <w:sz w:val="21"/>
          <w:szCs w:val="21"/>
        </w:rPr>
        <w:t>1/3 接近痊愈，</w:t>
      </w:r>
      <w:r>
        <w:rPr>
          <w:rFonts w:ascii="PingFang SC" w:hAnsi="PingFang SC" w:eastAsia="PingFang SC" w:cs="PingFang SC"/>
          <w:spacing w:val="-49"/>
          <w:sz w:val="21"/>
          <w:szCs w:val="21"/>
        </w:rPr>
        <w:t xml:space="preserve"> </w:t>
      </w:r>
      <w:r>
        <w:rPr>
          <w:rFonts w:ascii="PingFang SC" w:hAnsi="PingFang SC" w:eastAsia="PingFang SC" w:cs="PingFang SC"/>
          <w:spacing w:val="-3"/>
          <w:sz w:val="21"/>
          <w:szCs w:val="21"/>
        </w:rPr>
        <w:t>1/3 患者明显改善，</w:t>
      </w:r>
      <w:r>
        <w:rPr>
          <w:rFonts w:ascii="PingFang SC" w:hAnsi="PingFang SC" w:eastAsia="PingFang SC" w:cs="PingFang SC"/>
          <w:spacing w:val="-47"/>
          <w:sz w:val="21"/>
          <w:szCs w:val="21"/>
        </w:rPr>
        <w:t xml:space="preserve"> </w:t>
      </w:r>
      <w:r>
        <w:rPr>
          <w:rFonts w:ascii="PingFang SC" w:hAnsi="PingFang SC" w:eastAsia="PingFang SC" w:cs="PingFang SC"/>
          <w:spacing w:val="-3"/>
          <w:sz w:val="21"/>
          <w:szCs w:val="21"/>
        </w:rPr>
        <w:t>1/3  患</w:t>
      </w:r>
      <w:r>
        <w:rPr>
          <w:rFonts w:ascii="PingFang SC" w:hAnsi="PingFang SC" w:eastAsia="PingFang SC" w:cs="PingFang SC"/>
          <w:spacing w:val="-4"/>
          <w:sz w:val="21"/>
          <w:szCs w:val="21"/>
        </w:rPr>
        <w:t>者轻度好</w:t>
      </w:r>
    </w:p>
    <w:p w14:paraId="08CE9E9A">
      <w:pPr>
        <w:spacing w:line="173" w:lineRule="auto"/>
        <w:rPr>
          <w:rFonts w:ascii="PingFang SC" w:hAnsi="PingFang SC" w:eastAsia="PingFang SC" w:cs="PingFang SC"/>
          <w:sz w:val="21"/>
          <w:szCs w:val="21"/>
        </w:rPr>
        <w:sectPr>
          <w:headerReference r:id="rId126" w:type="default"/>
          <w:footerReference r:id="rId127" w:type="default"/>
          <w:pgSz w:w="8391" w:h="11909"/>
          <w:pgMar w:top="883" w:right="906" w:bottom="937" w:left="1051" w:header="869" w:footer="716" w:gutter="0"/>
          <w:cols w:space="720" w:num="1"/>
        </w:sectPr>
      </w:pPr>
    </w:p>
    <w:p w14:paraId="7F19436D">
      <w:pPr>
        <w:pStyle w:val="2"/>
        <w:spacing w:line="320" w:lineRule="auto"/>
      </w:pPr>
    </w:p>
    <w:p w14:paraId="47AF0C04">
      <w:pPr>
        <w:spacing w:before="96" w:line="191" w:lineRule="auto"/>
        <w:ind w:left="878"/>
        <w:rPr>
          <w:rFonts w:ascii="PingFang SC" w:hAnsi="PingFang SC" w:eastAsia="PingFang SC" w:cs="PingFang SC"/>
          <w:sz w:val="21"/>
          <w:szCs w:val="21"/>
        </w:rPr>
      </w:pPr>
      <w:r>
        <w:rPr>
          <w:rFonts w:ascii="PingFang SC" w:hAnsi="PingFang SC" w:eastAsia="PingFang SC" w:cs="PingFang SC"/>
          <w:spacing w:val="-4"/>
          <w:sz w:val="21"/>
          <w:szCs w:val="21"/>
        </w:rPr>
        <w:t>转。</w:t>
      </w:r>
    </w:p>
    <w:p w14:paraId="29F0EF9E">
      <w:pPr>
        <w:spacing w:before="33" w:line="177" w:lineRule="auto"/>
        <w:ind w:left="877" w:right="110" w:hanging="408"/>
        <w:rPr>
          <w:rFonts w:ascii="PingFang SC" w:hAnsi="PingFang SC" w:eastAsia="PingFang SC" w:cs="PingFang SC"/>
          <w:sz w:val="21"/>
          <w:szCs w:val="21"/>
        </w:rPr>
      </w:pPr>
      <w:r>
        <w:rPr>
          <w:rFonts w:ascii="PingFang SC" w:hAnsi="PingFang SC" w:eastAsia="PingFang SC" w:cs="PingFang SC"/>
          <w:position w:val="1"/>
          <w:sz w:val="21"/>
          <w:szCs w:val="21"/>
        </w:rPr>
        <w:drawing>
          <wp:inline distT="0" distB="0" distL="0" distR="0">
            <wp:extent cx="88900" cy="78740"/>
            <wp:effectExtent l="0" t="0" r="0" b="0"/>
            <wp:docPr id="248" name="IM 248"/>
            <wp:cNvGraphicFramePr/>
            <a:graphic xmlns:a="http://schemas.openxmlformats.org/drawingml/2006/main">
              <a:graphicData uri="http://schemas.openxmlformats.org/drawingml/2006/picture">
                <pic:pic xmlns:pic="http://schemas.openxmlformats.org/drawingml/2006/picture">
                  <pic:nvPicPr>
                    <pic:cNvPr id="248" name="IM 248"/>
                    <pic:cNvPicPr/>
                  </pic:nvPicPr>
                  <pic:blipFill>
                    <a:blip r:embed="rId190"/>
                    <a:stretch>
                      <a:fillRect/>
                    </a:stretch>
                  </pic:blipFill>
                  <pic:spPr>
                    <a:xfrm>
                      <a:off x="0" y="0"/>
                      <a:ext cx="88916" cy="78857"/>
                    </a:xfrm>
                    <a:prstGeom prst="rect">
                      <a:avLst/>
                    </a:prstGeom>
                  </pic:spPr>
                </pic:pic>
              </a:graphicData>
            </a:graphic>
          </wp:inline>
        </w:drawing>
      </w:r>
      <w:r>
        <w:rPr>
          <w:rFonts w:ascii="PingFang SC" w:hAnsi="PingFang SC" w:eastAsia="PingFang SC" w:cs="PingFang SC"/>
          <w:spacing w:val="19"/>
          <w:sz w:val="21"/>
          <w:szCs w:val="21"/>
        </w:rPr>
        <w:t xml:space="preserve">   </w:t>
      </w:r>
      <w:r>
        <w:rPr>
          <w:rFonts w:ascii="PingFang SC" w:hAnsi="PingFang SC" w:eastAsia="PingFang SC" w:cs="PingFang SC"/>
          <w:sz w:val="21"/>
          <w:szCs w:val="21"/>
        </w:rPr>
        <w:t>体外合成缺失或缺陷的蛋白质，然后皮下注射或静</w:t>
      </w:r>
      <w:r>
        <w:rPr>
          <w:rFonts w:ascii="PingFang SC" w:hAnsi="PingFang SC" w:eastAsia="PingFang SC" w:cs="PingFang SC"/>
          <w:spacing w:val="-1"/>
          <w:sz w:val="21"/>
          <w:szCs w:val="21"/>
        </w:rPr>
        <w:t>脉注射。</w:t>
      </w:r>
      <w:r>
        <w:rPr>
          <w:rFonts w:ascii="PingFang SC" w:hAnsi="PingFang SC" w:eastAsia="PingFang SC" w:cs="PingFang SC"/>
          <w:spacing w:val="1"/>
          <w:sz w:val="21"/>
          <w:szCs w:val="21"/>
        </w:rPr>
        <w:t xml:space="preserve"> </w:t>
      </w:r>
      <w:r>
        <w:rPr>
          <w:rFonts w:ascii="PingFang SC" w:hAnsi="PingFang SC" w:eastAsia="PingFang SC" w:cs="PingFang SC"/>
          <w:spacing w:val="-3"/>
          <w:sz w:val="21"/>
          <w:szCs w:val="21"/>
        </w:rPr>
        <w:t>这种方法有效，但是维持时间不长，且价格昂贵，难以用于</w:t>
      </w:r>
      <w:r>
        <w:rPr>
          <w:rFonts w:ascii="PingFang SC" w:hAnsi="PingFang SC" w:eastAsia="PingFang SC" w:cs="PingFang SC"/>
          <w:spacing w:val="1"/>
          <w:sz w:val="21"/>
          <w:szCs w:val="21"/>
        </w:rPr>
        <w:t xml:space="preserve">  </w:t>
      </w:r>
      <w:r>
        <w:rPr>
          <w:rFonts w:ascii="PingFang SC" w:hAnsi="PingFang SC" w:eastAsia="PingFang SC" w:cs="PingFang SC"/>
          <w:spacing w:val="2"/>
          <w:sz w:val="21"/>
          <w:szCs w:val="21"/>
        </w:rPr>
        <w:t>长期治疗。有一家美国公司在致力于量产</w:t>
      </w:r>
      <w:r>
        <w:rPr>
          <w:rFonts w:ascii="PingFang SC" w:hAnsi="PingFang SC" w:eastAsia="PingFang SC" w:cs="PingFang SC"/>
          <w:spacing w:val="-4"/>
          <w:sz w:val="21"/>
          <w:szCs w:val="21"/>
        </w:rPr>
        <w:t xml:space="preserve"> </w:t>
      </w:r>
      <w:r>
        <w:rPr>
          <w:rFonts w:ascii="PingFang SC" w:hAnsi="PingFang SC" w:eastAsia="PingFang SC" w:cs="PingFang SC"/>
          <w:sz w:val="21"/>
          <w:szCs w:val="21"/>
        </w:rPr>
        <w:t>VII</w:t>
      </w:r>
      <w:r>
        <w:rPr>
          <w:rFonts w:ascii="PingFang SC" w:hAnsi="PingFang SC" w:eastAsia="PingFang SC" w:cs="PingFang SC"/>
          <w:spacing w:val="2"/>
          <w:sz w:val="21"/>
          <w:szCs w:val="21"/>
        </w:rPr>
        <w:t xml:space="preserve"> 型胶原。</w:t>
      </w:r>
    </w:p>
    <w:p w14:paraId="707AED7E">
      <w:pPr>
        <w:spacing w:before="31" w:line="176" w:lineRule="auto"/>
        <w:ind w:left="876" w:right="178" w:hanging="407"/>
        <w:rPr>
          <w:rFonts w:ascii="PingFang SC" w:hAnsi="PingFang SC" w:eastAsia="PingFang SC" w:cs="PingFang SC"/>
          <w:sz w:val="21"/>
          <w:szCs w:val="21"/>
        </w:rPr>
      </w:pPr>
      <w:r>
        <w:rPr>
          <w:rFonts w:ascii="PingFang SC" w:hAnsi="PingFang SC" w:eastAsia="PingFang SC" w:cs="PingFang SC"/>
          <w:position w:val="1"/>
          <w:sz w:val="21"/>
          <w:szCs w:val="21"/>
        </w:rPr>
        <w:drawing>
          <wp:inline distT="0" distB="0" distL="0" distR="0">
            <wp:extent cx="88900" cy="78740"/>
            <wp:effectExtent l="0" t="0" r="0" b="0"/>
            <wp:docPr id="250" name="IM 250"/>
            <wp:cNvGraphicFramePr/>
            <a:graphic xmlns:a="http://schemas.openxmlformats.org/drawingml/2006/main">
              <a:graphicData uri="http://schemas.openxmlformats.org/drawingml/2006/picture">
                <pic:pic xmlns:pic="http://schemas.openxmlformats.org/drawingml/2006/picture">
                  <pic:nvPicPr>
                    <pic:cNvPr id="250" name="IM 250"/>
                    <pic:cNvPicPr/>
                  </pic:nvPicPr>
                  <pic:blipFill>
                    <a:blip r:embed="rId215"/>
                    <a:stretch>
                      <a:fillRect/>
                    </a:stretch>
                  </pic:blipFill>
                  <pic:spPr>
                    <a:xfrm>
                      <a:off x="0" y="0"/>
                      <a:ext cx="88916" cy="78857"/>
                    </a:xfrm>
                    <a:prstGeom prst="rect">
                      <a:avLst/>
                    </a:prstGeom>
                  </pic:spPr>
                </pic:pic>
              </a:graphicData>
            </a:graphic>
          </wp:inline>
        </w:drawing>
      </w:r>
      <w:r>
        <w:rPr>
          <w:rFonts w:ascii="PingFang SC" w:hAnsi="PingFang SC" w:eastAsia="PingFang SC" w:cs="PingFang SC"/>
          <w:spacing w:val="20"/>
          <w:sz w:val="21"/>
          <w:szCs w:val="21"/>
        </w:rPr>
        <w:t xml:space="preserve">   </w:t>
      </w:r>
      <w:r>
        <w:rPr>
          <w:rFonts w:ascii="PingFang SC" w:hAnsi="PingFang SC" w:eastAsia="PingFang SC" w:cs="PingFang SC"/>
          <w:spacing w:val="-3"/>
          <w:sz w:val="21"/>
          <w:szCs w:val="21"/>
        </w:rPr>
        <w:t>取患者的干细胞，体外纠正缺陷的基因，然后培养成皮片移</w:t>
      </w:r>
      <w:r>
        <w:rPr>
          <w:rFonts w:ascii="PingFang SC" w:hAnsi="PingFang SC" w:eastAsia="PingFang SC" w:cs="PingFang SC"/>
          <w:spacing w:val="1"/>
          <w:sz w:val="21"/>
          <w:szCs w:val="21"/>
        </w:rPr>
        <w:t xml:space="preserve"> </w:t>
      </w:r>
      <w:r>
        <w:rPr>
          <w:rFonts w:ascii="PingFang SC" w:hAnsi="PingFang SC" w:eastAsia="PingFang SC" w:cs="PingFang SC"/>
          <w:spacing w:val="-3"/>
          <w:sz w:val="21"/>
          <w:szCs w:val="21"/>
        </w:rPr>
        <w:t>植到患者身上。技术上仍不成熟，培养皮片实验室条件要求</w:t>
      </w:r>
      <w:r>
        <w:rPr>
          <w:rFonts w:ascii="PingFang SC" w:hAnsi="PingFang SC" w:eastAsia="PingFang SC" w:cs="PingFang SC"/>
          <w:spacing w:val="6"/>
          <w:sz w:val="21"/>
          <w:szCs w:val="21"/>
        </w:rPr>
        <w:t xml:space="preserve"> </w:t>
      </w:r>
      <w:r>
        <w:rPr>
          <w:rFonts w:ascii="PingFang SC" w:hAnsi="PingFang SC" w:eastAsia="PingFang SC" w:cs="PingFang SC"/>
          <w:spacing w:val="-3"/>
          <w:sz w:val="21"/>
          <w:szCs w:val="21"/>
        </w:rPr>
        <w:t>很高，而且皮片成活率很低。另外还不能排除这种方法诱导</w:t>
      </w:r>
      <w:r>
        <w:rPr>
          <w:rFonts w:ascii="PingFang SC" w:hAnsi="PingFang SC" w:eastAsia="PingFang SC" w:cs="PingFang SC"/>
          <w:spacing w:val="6"/>
          <w:sz w:val="21"/>
          <w:szCs w:val="21"/>
        </w:rPr>
        <w:t xml:space="preserve"> </w:t>
      </w:r>
      <w:r>
        <w:rPr>
          <w:rFonts w:ascii="PingFang SC" w:hAnsi="PingFang SC" w:eastAsia="PingFang SC" w:cs="PingFang SC"/>
          <w:spacing w:val="-3"/>
          <w:sz w:val="21"/>
          <w:szCs w:val="21"/>
        </w:rPr>
        <w:t>癌症的可能性。</w:t>
      </w:r>
    </w:p>
    <w:p w14:paraId="1B726E0A">
      <w:pPr>
        <w:spacing w:before="31" w:line="180" w:lineRule="auto"/>
        <w:ind w:left="877" w:right="200" w:hanging="408"/>
        <w:rPr>
          <w:rFonts w:ascii="PingFang SC" w:hAnsi="PingFang SC" w:eastAsia="PingFang SC" w:cs="PingFang SC"/>
          <w:sz w:val="21"/>
          <w:szCs w:val="21"/>
        </w:rPr>
      </w:pPr>
      <w:r>
        <w:rPr>
          <w:rFonts w:ascii="PingFang SC" w:hAnsi="PingFang SC" w:eastAsia="PingFang SC" w:cs="PingFang SC"/>
          <w:position w:val="1"/>
          <w:sz w:val="21"/>
          <w:szCs w:val="21"/>
        </w:rPr>
        <w:drawing>
          <wp:inline distT="0" distB="0" distL="0" distR="0">
            <wp:extent cx="88900" cy="78740"/>
            <wp:effectExtent l="0" t="0" r="0" b="0"/>
            <wp:docPr id="252" name="IM 252"/>
            <wp:cNvGraphicFramePr/>
            <a:graphic xmlns:a="http://schemas.openxmlformats.org/drawingml/2006/main">
              <a:graphicData uri="http://schemas.openxmlformats.org/drawingml/2006/picture">
                <pic:pic xmlns:pic="http://schemas.openxmlformats.org/drawingml/2006/picture">
                  <pic:nvPicPr>
                    <pic:cNvPr id="252" name="IM 252"/>
                    <pic:cNvPicPr/>
                  </pic:nvPicPr>
                  <pic:blipFill>
                    <a:blip r:embed="rId215"/>
                    <a:stretch>
                      <a:fillRect/>
                    </a:stretch>
                  </pic:blipFill>
                  <pic:spPr>
                    <a:xfrm>
                      <a:off x="0" y="0"/>
                      <a:ext cx="88916" cy="78857"/>
                    </a:xfrm>
                    <a:prstGeom prst="rect">
                      <a:avLst/>
                    </a:prstGeom>
                  </pic:spPr>
                </pic:pic>
              </a:graphicData>
            </a:graphic>
          </wp:inline>
        </w:drawing>
      </w:r>
      <w:r>
        <w:rPr>
          <w:rFonts w:ascii="PingFang SC" w:hAnsi="PingFang SC" w:eastAsia="PingFang SC" w:cs="PingFang SC"/>
          <w:spacing w:val="19"/>
          <w:sz w:val="21"/>
          <w:szCs w:val="21"/>
        </w:rPr>
        <w:t xml:space="preserve">   </w:t>
      </w:r>
      <w:r>
        <w:rPr>
          <w:rFonts w:ascii="PingFang SC" w:hAnsi="PingFang SC" w:eastAsia="PingFang SC" w:cs="PingFang SC"/>
          <w:spacing w:val="-2"/>
          <w:sz w:val="21"/>
          <w:szCs w:val="21"/>
        </w:rPr>
        <w:t>对显性遗传的患者，可以设计</w:t>
      </w:r>
      <w:r>
        <w:rPr>
          <w:rFonts w:ascii="PingFang SC" w:hAnsi="PingFang SC" w:eastAsia="PingFang SC" w:cs="PingFang SC"/>
          <w:spacing w:val="45"/>
          <w:sz w:val="21"/>
          <w:szCs w:val="21"/>
        </w:rPr>
        <w:t xml:space="preserve"> </w:t>
      </w:r>
      <w:r>
        <w:rPr>
          <w:rFonts w:ascii="PingFang SC" w:hAnsi="PingFang SC" w:eastAsia="PingFang SC" w:cs="PingFang SC"/>
          <w:spacing w:val="-2"/>
          <w:sz w:val="21"/>
          <w:szCs w:val="21"/>
        </w:rPr>
        <w:t>RNAi，消</w:t>
      </w:r>
      <w:r>
        <w:rPr>
          <w:rFonts w:ascii="PingFang SC" w:hAnsi="PingFang SC" w:eastAsia="PingFang SC" w:cs="PingFang SC"/>
          <w:spacing w:val="-3"/>
          <w:sz w:val="21"/>
          <w:szCs w:val="21"/>
        </w:rPr>
        <w:t>除显性致病基因的</w:t>
      </w:r>
      <w:r>
        <w:rPr>
          <w:rFonts w:ascii="PingFang SC" w:hAnsi="PingFang SC" w:eastAsia="PingFang SC" w:cs="PingFang SC"/>
          <w:sz w:val="21"/>
          <w:szCs w:val="21"/>
        </w:rPr>
        <w:t xml:space="preserve"> </w:t>
      </w:r>
      <w:r>
        <w:rPr>
          <w:rFonts w:ascii="PingFang SC" w:hAnsi="PingFang SC" w:eastAsia="PingFang SC" w:cs="PingFang SC"/>
          <w:spacing w:val="-1"/>
          <w:sz w:val="21"/>
          <w:szCs w:val="21"/>
        </w:rPr>
        <w:t>作用。这种方法也存在时效短、价格昂贵的问题。</w:t>
      </w:r>
    </w:p>
    <w:p w14:paraId="2F67695E">
      <w:pPr>
        <w:spacing w:before="32" w:line="178" w:lineRule="auto"/>
        <w:ind w:left="878" w:hanging="409"/>
        <w:rPr>
          <w:rFonts w:ascii="PingFang SC" w:hAnsi="PingFang SC" w:eastAsia="PingFang SC" w:cs="PingFang SC"/>
          <w:sz w:val="21"/>
          <w:szCs w:val="21"/>
        </w:rPr>
      </w:pPr>
      <w:r>
        <w:rPr>
          <w:rFonts w:ascii="PingFang SC" w:hAnsi="PingFang SC" w:eastAsia="PingFang SC" w:cs="PingFang SC"/>
          <w:position w:val="1"/>
          <w:sz w:val="21"/>
          <w:szCs w:val="21"/>
        </w:rPr>
        <w:drawing>
          <wp:inline distT="0" distB="0" distL="0" distR="0">
            <wp:extent cx="88900" cy="78740"/>
            <wp:effectExtent l="0" t="0" r="0" b="0"/>
            <wp:docPr id="254" name="IM 254"/>
            <wp:cNvGraphicFramePr/>
            <a:graphic xmlns:a="http://schemas.openxmlformats.org/drawingml/2006/main">
              <a:graphicData uri="http://schemas.openxmlformats.org/drawingml/2006/picture">
                <pic:pic xmlns:pic="http://schemas.openxmlformats.org/drawingml/2006/picture">
                  <pic:nvPicPr>
                    <pic:cNvPr id="254" name="IM 254"/>
                    <pic:cNvPicPr/>
                  </pic:nvPicPr>
                  <pic:blipFill>
                    <a:blip r:embed="rId254"/>
                    <a:stretch>
                      <a:fillRect/>
                    </a:stretch>
                  </pic:blipFill>
                  <pic:spPr>
                    <a:xfrm>
                      <a:off x="0" y="0"/>
                      <a:ext cx="88916" cy="78857"/>
                    </a:xfrm>
                    <a:prstGeom prst="rect">
                      <a:avLst/>
                    </a:prstGeom>
                  </pic:spPr>
                </pic:pic>
              </a:graphicData>
            </a:graphic>
          </wp:inline>
        </w:drawing>
      </w:r>
      <w:r>
        <w:rPr>
          <w:rFonts w:ascii="PingFang SC" w:hAnsi="PingFang SC" w:eastAsia="PingFang SC" w:cs="PingFang SC"/>
          <w:spacing w:val="20"/>
          <w:w w:val="101"/>
          <w:sz w:val="21"/>
          <w:szCs w:val="21"/>
        </w:rPr>
        <w:t xml:space="preserve">   </w:t>
      </w:r>
      <w:r>
        <w:rPr>
          <w:rFonts w:ascii="PingFang SC" w:hAnsi="PingFang SC" w:eastAsia="PingFang SC" w:cs="PingFang SC"/>
          <w:spacing w:val="-4"/>
          <w:sz w:val="21"/>
          <w:szCs w:val="21"/>
        </w:rPr>
        <w:t>有些较严重的患者身上有回复突变，局部的皮肤自然修复了。</w:t>
      </w:r>
      <w:r>
        <w:rPr>
          <w:rFonts w:ascii="PingFang SC" w:hAnsi="PingFang SC" w:eastAsia="PingFang SC" w:cs="PingFang SC"/>
          <w:sz w:val="21"/>
          <w:szCs w:val="21"/>
        </w:rPr>
        <w:t xml:space="preserve"> </w:t>
      </w:r>
      <w:r>
        <w:rPr>
          <w:rFonts w:ascii="PingFang SC" w:hAnsi="PingFang SC" w:eastAsia="PingFang SC" w:cs="PingFang SC"/>
          <w:spacing w:val="-4"/>
          <w:sz w:val="21"/>
          <w:szCs w:val="21"/>
        </w:rPr>
        <w:t>可以从回复突变的位置取皮片，培养扩增后移植回患者身上。</w:t>
      </w:r>
    </w:p>
    <w:p w14:paraId="5C561268">
      <w:pPr>
        <w:spacing w:before="37" w:line="178" w:lineRule="auto"/>
        <w:ind w:left="37" w:right="173" w:firstLine="427"/>
        <w:rPr>
          <w:rFonts w:ascii="PingFang SC" w:hAnsi="PingFang SC" w:eastAsia="PingFang SC" w:cs="PingFang SC"/>
          <w:sz w:val="21"/>
          <w:szCs w:val="21"/>
        </w:rPr>
      </w:pPr>
      <w:r>
        <w:rPr>
          <w:rFonts w:ascii="PingFang SC" w:hAnsi="PingFang SC" w:eastAsia="PingFang SC" w:cs="PingFang SC"/>
          <w:spacing w:val="-3"/>
          <w:sz w:val="21"/>
          <w:szCs w:val="21"/>
        </w:rPr>
        <w:t>另外有一些研究项目的目标是减轻患者的痛苦，比如怎样快速愈</w:t>
      </w:r>
      <w:r>
        <w:rPr>
          <w:rFonts w:ascii="PingFang SC" w:hAnsi="PingFang SC" w:eastAsia="PingFang SC" w:cs="PingFang SC"/>
          <w:spacing w:val="9"/>
          <w:sz w:val="21"/>
          <w:szCs w:val="21"/>
        </w:rPr>
        <w:t xml:space="preserve"> </w:t>
      </w:r>
      <w:r>
        <w:rPr>
          <w:rFonts w:ascii="PingFang SC" w:hAnsi="PingFang SC" w:eastAsia="PingFang SC" w:cs="PingFang SC"/>
          <w:spacing w:val="-2"/>
          <w:sz w:val="21"/>
          <w:szCs w:val="21"/>
        </w:rPr>
        <w:t>合伤口，怎样止疼，怎样止痒，减少水疱等。</w:t>
      </w:r>
    </w:p>
    <w:p w14:paraId="50870C33">
      <w:pPr>
        <w:spacing w:before="156" w:line="189" w:lineRule="auto"/>
        <w:ind w:left="42"/>
        <w:outlineLvl w:val="1"/>
        <w:rPr>
          <w:rFonts w:ascii="PingFang SC" w:hAnsi="PingFang SC" w:eastAsia="PingFang SC" w:cs="PingFang SC"/>
          <w:sz w:val="32"/>
          <w:szCs w:val="32"/>
        </w:rPr>
      </w:pPr>
      <w:bookmarkStart w:id="169" w:name="bookmark99"/>
      <w:bookmarkEnd w:id="169"/>
      <w:bookmarkStart w:id="170" w:name="_Toc814102091"/>
      <w:r>
        <w:rPr>
          <w:rFonts w:ascii="PingFang SC" w:hAnsi="PingFang SC" w:eastAsia="PingFang SC" w:cs="PingFang SC"/>
          <w:b/>
          <w:bCs/>
          <w:spacing w:val="-6"/>
          <w:sz w:val="32"/>
          <w:szCs w:val="32"/>
        </w:rPr>
        <w:t>8.3</w:t>
      </w:r>
      <w:r>
        <w:rPr>
          <w:rFonts w:ascii="PingFang SC" w:hAnsi="PingFang SC" w:eastAsia="PingFang SC" w:cs="PingFang SC"/>
          <w:spacing w:val="28"/>
          <w:sz w:val="32"/>
          <w:szCs w:val="32"/>
        </w:rPr>
        <w:t xml:space="preserve"> </w:t>
      </w:r>
      <w:r>
        <w:rPr>
          <w:rFonts w:ascii="PingFang SC" w:hAnsi="PingFang SC" w:eastAsia="PingFang SC" w:cs="PingFang SC"/>
          <w:b/>
          <w:bCs/>
          <w:spacing w:val="-6"/>
          <w:sz w:val="32"/>
          <w:szCs w:val="32"/>
        </w:rPr>
        <w:t>国内的医疗资源</w:t>
      </w:r>
      <w:bookmarkEnd w:id="170"/>
    </w:p>
    <w:p w14:paraId="2CBE7E95">
      <w:pPr>
        <w:spacing w:before="6" w:line="175" w:lineRule="auto"/>
        <w:ind w:left="37" w:right="109" w:firstLine="443"/>
        <w:jc w:val="both"/>
        <w:rPr>
          <w:rFonts w:ascii="PingFang SC" w:hAnsi="PingFang SC" w:eastAsia="PingFang SC" w:cs="PingFang SC"/>
          <w:sz w:val="21"/>
          <w:szCs w:val="21"/>
        </w:rPr>
      </w:pPr>
      <w:r>
        <w:drawing>
          <wp:anchor distT="0" distB="0" distL="0" distR="0" simplePos="0" relativeHeight="251720704" behindDoc="0" locked="0" layoutInCell="1" allowOverlap="1">
            <wp:simplePos x="0" y="0"/>
            <wp:positionH relativeFrom="column">
              <wp:posOffset>3079115</wp:posOffset>
            </wp:positionH>
            <wp:positionV relativeFrom="paragraph">
              <wp:posOffset>775335</wp:posOffset>
            </wp:positionV>
            <wp:extent cx="894715" cy="885190"/>
            <wp:effectExtent l="0" t="0" r="0" b="0"/>
            <wp:wrapNone/>
            <wp:docPr id="256" name="IM 256"/>
            <wp:cNvGraphicFramePr/>
            <a:graphic xmlns:a="http://schemas.openxmlformats.org/drawingml/2006/main">
              <a:graphicData uri="http://schemas.openxmlformats.org/drawingml/2006/picture">
                <pic:pic xmlns:pic="http://schemas.openxmlformats.org/drawingml/2006/picture">
                  <pic:nvPicPr>
                    <pic:cNvPr id="256" name="IM 256"/>
                    <pic:cNvPicPr/>
                  </pic:nvPicPr>
                  <pic:blipFill>
                    <a:blip r:embed="rId255"/>
                    <a:stretch>
                      <a:fillRect/>
                    </a:stretch>
                  </pic:blipFill>
                  <pic:spPr>
                    <a:xfrm>
                      <a:off x="0" y="0"/>
                      <a:ext cx="894702" cy="885189"/>
                    </a:xfrm>
                    <a:prstGeom prst="rect">
                      <a:avLst/>
                    </a:prstGeom>
                  </pic:spPr>
                </pic:pic>
              </a:graphicData>
            </a:graphic>
          </wp:anchor>
        </w:drawing>
      </w:r>
      <w:r>
        <w:rPr>
          <w:rFonts w:ascii="PingFang SC" w:hAnsi="PingFang SC" w:eastAsia="PingFang SC" w:cs="PingFang SC"/>
          <w:spacing w:val="-3"/>
          <w:sz w:val="21"/>
          <w:szCs w:val="21"/>
        </w:rPr>
        <w:t>国内很多医院的皮肤科能诊断出</w:t>
      </w:r>
      <w:r>
        <w:rPr>
          <w:rFonts w:ascii="PingFang SC" w:hAnsi="PingFang SC" w:eastAsia="PingFang SC" w:cs="PingFang SC"/>
          <w:spacing w:val="53"/>
          <w:w w:val="101"/>
          <w:sz w:val="21"/>
          <w:szCs w:val="21"/>
        </w:rPr>
        <w:t xml:space="preserve"> </w:t>
      </w:r>
      <w:r>
        <w:rPr>
          <w:rFonts w:ascii="PingFang SC" w:hAnsi="PingFang SC" w:eastAsia="PingFang SC" w:cs="PingFang SC"/>
          <w:spacing w:val="-3"/>
          <w:sz w:val="21"/>
          <w:szCs w:val="21"/>
        </w:rPr>
        <w:t>EB，初步诊断目测就可以。准</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确地诊断 EB</w:t>
      </w:r>
      <w:r>
        <w:rPr>
          <w:rFonts w:ascii="PingFang SC" w:hAnsi="PingFang SC" w:eastAsia="PingFang SC" w:cs="PingFang SC"/>
          <w:spacing w:val="23"/>
          <w:w w:val="101"/>
          <w:sz w:val="21"/>
          <w:szCs w:val="21"/>
        </w:rPr>
        <w:t xml:space="preserve"> </w:t>
      </w:r>
      <w:r>
        <w:rPr>
          <w:rFonts w:ascii="PingFang SC" w:hAnsi="PingFang SC" w:eastAsia="PingFang SC" w:cs="PingFang SC"/>
          <w:spacing w:val="-3"/>
          <w:sz w:val="21"/>
          <w:szCs w:val="21"/>
        </w:rPr>
        <w:t>需要活检做电镜观察。仅通过目测给出的诊断有误诊的</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可能性。一部分 EB</w:t>
      </w:r>
      <w:r>
        <w:rPr>
          <w:rFonts w:ascii="PingFang SC" w:hAnsi="PingFang SC" w:eastAsia="PingFang SC" w:cs="PingFang SC"/>
          <w:spacing w:val="26"/>
          <w:sz w:val="21"/>
          <w:szCs w:val="21"/>
        </w:rPr>
        <w:t xml:space="preserve"> </w:t>
      </w:r>
      <w:r>
        <w:rPr>
          <w:rFonts w:ascii="PingFang SC" w:hAnsi="PingFang SC" w:eastAsia="PingFang SC" w:cs="PingFang SC"/>
          <w:spacing w:val="-3"/>
          <w:sz w:val="21"/>
          <w:szCs w:val="21"/>
        </w:rPr>
        <w:t>患者最初被医生诊断为天疱疮。很多患者辗转多</w:t>
      </w:r>
      <w:r>
        <w:rPr>
          <w:rFonts w:ascii="PingFang SC" w:hAnsi="PingFang SC" w:eastAsia="PingFang SC" w:cs="PingFang SC"/>
          <w:sz w:val="21"/>
          <w:szCs w:val="21"/>
        </w:rPr>
        <w:t xml:space="preserve">  家医院才得到正确诊断。但这些误诊的情况近些年开始越来</w:t>
      </w:r>
      <w:r>
        <w:rPr>
          <w:rFonts w:ascii="PingFang SC" w:hAnsi="PingFang SC" w:eastAsia="PingFang SC" w:cs="PingFang SC"/>
          <w:spacing w:val="-1"/>
          <w:sz w:val="21"/>
          <w:szCs w:val="21"/>
        </w:rPr>
        <w:t>越少了。</w:t>
      </w:r>
    </w:p>
    <w:p w14:paraId="5409CEC1">
      <w:pPr>
        <w:spacing w:before="124" w:line="175" w:lineRule="auto"/>
        <w:ind w:left="36" w:right="1741" w:firstLine="422"/>
        <w:jc w:val="both"/>
        <w:rPr>
          <w:rFonts w:ascii="PingFang SC" w:hAnsi="PingFang SC" w:eastAsia="PingFang SC" w:cs="PingFang SC"/>
          <w:sz w:val="21"/>
          <w:szCs w:val="21"/>
        </w:rPr>
      </w:pPr>
      <w:r>
        <w:rPr>
          <w:rFonts w:ascii="PingFang SC" w:hAnsi="PingFang SC" w:eastAsia="PingFang SC" w:cs="PingFang SC"/>
          <w:spacing w:val="-7"/>
          <w:sz w:val="21"/>
          <w:szCs w:val="21"/>
        </w:rPr>
        <w:t>在国内目前能对 EB 做出准确诊断，分出亚</w:t>
      </w:r>
      <w:r>
        <w:rPr>
          <w:rFonts w:ascii="PingFang SC" w:hAnsi="PingFang SC" w:eastAsia="PingFang SC" w:cs="PingFang SC"/>
          <w:spacing w:val="-8"/>
          <w:sz w:val="21"/>
          <w:szCs w:val="21"/>
        </w:rPr>
        <w:t>型，</w:t>
      </w:r>
      <w:r>
        <w:rPr>
          <w:rFonts w:ascii="PingFang SC" w:hAnsi="PingFang SC" w:eastAsia="PingFang SC" w:cs="PingFang SC"/>
          <w:sz w:val="21"/>
          <w:szCs w:val="21"/>
        </w:rPr>
        <w:t xml:space="preserve"> </w:t>
      </w:r>
      <w:r>
        <w:rPr>
          <w:rFonts w:ascii="PingFang SC" w:hAnsi="PingFang SC" w:eastAsia="PingFang SC" w:cs="PingFang SC"/>
          <w:spacing w:val="-1"/>
          <w:sz w:val="21"/>
          <w:szCs w:val="21"/>
        </w:rPr>
        <w:t>并最终做产前诊断的机构中，北京大学第一医院皮</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肤科遗传组经验最丰富</w:t>
      </w:r>
      <w:r>
        <w:rPr>
          <w:rFonts w:ascii="PingFang SC" w:hAnsi="PingFang SC" w:eastAsia="PingFang SC" w:cs="PingFang SC"/>
          <w:spacing w:val="-23"/>
          <w:sz w:val="21"/>
          <w:szCs w:val="21"/>
        </w:rPr>
        <w:t xml:space="preserve"> </w:t>
      </w:r>
      <w:r>
        <w:rPr>
          <w:rFonts w:ascii="PingFang SC" w:hAnsi="PingFang SC" w:eastAsia="PingFang SC" w:cs="PingFang SC"/>
          <w:spacing w:val="-3"/>
          <w:sz w:val="21"/>
          <w:szCs w:val="21"/>
        </w:rPr>
        <w:t>。详细的医院信息请访问蝴</w:t>
      </w:r>
      <w:r>
        <w:rPr>
          <w:rFonts w:ascii="PingFang SC" w:hAnsi="PingFang SC" w:eastAsia="PingFang SC" w:cs="PingFang SC"/>
          <w:sz w:val="21"/>
          <w:szCs w:val="21"/>
        </w:rPr>
        <w:t xml:space="preserve">  </w:t>
      </w:r>
      <w:r>
        <w:rPr>
          <w:rFonts w:ascii="PingFang SC" w:hAnsi="PingFang SC" w:eastAsia="PingFang SC" w:cs="PingFang SC"/>
          <w:spacing w:val="-1"/>
          <w:sz w:val="21"/>
          <w:szCs w:val="21"/>
        </w:rPr>
        <w:t>蝶宝贝关爱中心主页上的就医指南（扫描右侧二维</w:t>
      </w:r>
      <w:r>
        <w:rPr>
          <w:rFonts w:ascii="PingFang SC" w:hAnsi="PingFang SC" w:eastAsia="PingFang SC" w:cs="PingFang SC"/>
          <w:sz w:val="21"/>
          <w:szCs w:val="21"/>
        </w:rPr>
        <w:t xml:space="preserve">  </w:t>
      </w:r>
      <w:r>
        <w:rPr>
          <w:rFonts w:ascii="PingFang SC" w:hAnsi="PingFang SC" w:eastAsia="PingFang SC" w:cs="PingFang SC"/>
          <w:spacing w:val="-31"/>
          <w:w w:val="94"/>
          <w:sz w:val="21"/>
          <w:szCs w:val="21"/>
        </w:rPr>
        <w:t>码）。</w:t>
      </w:r>
    </w:p>
    <w:p w14:paraId="28DC8D0F">
      <w:pPr>
        <w:spacing w:before="65" w:line="176" w:lineRule="auto"/>
        <w:ind w:left="36" w:right="173" w:firstLine="422"/>
        <w:jc w:val="both"/>
        <w:rPr>
          <w:rFonts w:ascii="PingFang SC" w:hAnsi="PingFang SC" w:eastAsia="PingFang SC" w:cs="PingFang SC"/>
          <w:sz w:val="21"/>
          <w:szCs w:val="21"/>
        </w:rPr>
      </w:pPr>
      <w:r>
        <w:rPr>
          <w:rFonts w:ascii="PingFang SC" w:hAnsi="PingFang SC" w:eastAsia="PingFang SC" w:cs="PingFang SC"/>
          <w:spacing w:val="-3"/>
          <w:sz w:val="21"/>
          <w:szCs w:val="21"/>
        </w:rPr>
        <w:t>在此要特别提醒广大患者不要盲信任何中医，对一些中草药和中</w:t>
      </w:r>
      <w:r>
        <w:rPr>
          <w:rFonts w:ascii="PingFang SC" w:hAnsi="PingFang SC" w:eastAsia="PingFang SC" w:cs="PingFang SC"/>
          <w:spacing w:val="14"/>
          <w:sz w:val="21"/>
          <w:szCs w:val="21"/>
        </w:rPr>
        <w:t xml:space="preserve"> </w:t>
      </w:r>
      <w:r>
        <w:rPr>
          <w:rFonts w:ascii="PingFang SC" w:hAnsi="PingFang SC" w:eastAsia="PingFang SC" w:cs="PingFang SC"/>
          <w:spacing w:val="-2"/>
          <w:sz w:val="21"/>
          <w:szCs w:val="21"/>
        </w:rPr>
        <w:t>成药不要盲目尝试，没有效果并且增加患者</w:t>
      </w:r>
      <w:r>
        <w:rPr>
          <w:rFonts w:ascii="PingFang SC" w:hAnsi="PingFang SC" w:eastAsia="PingFang SC" w:cs="PingFang SC"/>
          <w:spacing w:val="-3"/>
          <w:sz w:val="21"/>
          <w:szCs w:val="21"/>
        </w:rPr>
        <w:t>的痛苦。一些成分不明的</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药膏，或许短期可以缓解症状，但或许含有激</w:t>
      </w:r>
      <w:r>
        <w:rPr>
          <w:rFonts w:ascii="PingFang SC" w:hAnsi="PingFang SC" w:eastAsia="PingFang SC" w:cs="PingFang SC"/>
          <w:spacing w:val="-3"/>
          <w:sz w:val="21"/>
          <w:szCs w:val="21"/>
        </w:rPr>
        <w:t>素，用的时间长了对皮</w:t>
      </w:r>
      <w:r>
        <w:rPr>
          <w:rFonts w:ascii="PingFang SC" w:hAnsi="PingFang SC" w:eastAsia="PingFang SC" w:cs="PingFang SC"/>
          <w:sz w:val="21"/>
          <w:szCs w:val="21"/>
        </w:rPr>
        <w:t xml:space="preserve"> </w:t>
      </w:r>
      <w:r>
        <w:rPr>
          <w:rFonts w:ascii="PingFang SC" w:hAnsi="PingFang SC" w:eastAsia="PingFang SC" w:cs="PingFang SC"/>
          <w:spacing w:val="-7"/>
          <w:sz w:val="21"/>
          <w:szCs w:val="21"/>
        </w:rPr>
        <w:t>肤不好。</w:t>
      </w:r>
    </w:p>
    <w:p w14:paraId="2C673315">
      <w:pPr>
        <w:spacing w:line="176" w:lineRule="auto"/>
        <w:rPr>
          <w:rFonts w:ascii="PingFang SC" w:hAnsi="PingFang SC" w:eastAsia="PingFang SC" w:cs="PingFang SC"/>
          <w:sz w:val="21"/>
          <w:szCs w:val="21"/>
        </w:rPr>
        <w:sectPr>
          <w:headerReference r:id="rId128" w:type="default"/>
          <w:footerReference r:id="rId129" w:type="default"/>
          <w:pgSz w:w="8391" w:h="11909"/>
          <w:pgMar w:top="883" w:right="893" w:bottom="937" w:left="1051" w:header="869" w:footer="716" w:gutter="0"/>
          <w:cols w:space="720" w:num="1"/>
        </w:sectPr>
      </w:pPr>
    </w:p>
    <w:p w14:paraId="4546F097">
      <w:pPr>
        <w:pStyle w:val="2"/>
        <w:spacing w:line="431" w:lineRule="auto"/>
      </w:pPr>
    </w:p>
    <w:p w14:paraId="14950F71">
      <w:pPr>
        <w:spacing w:before="164" w:line="186" w:lineRule="auto"/>
        <w:ind w:left="44"/>
        <w:outlineLvl w:val="2"/>
        <w:rPr>
          <w:rFonts w:ascii="PingFang SC" w:hAnsi="PingFang SC" w:eastAsia="PingFang SC" w:cs="PingFang SC"/>
          <w:sz w:val="36"/>
          <w:szCs w:val="36"/>
        </w:rPr>
      </w:pPr>
      <w:bookmarkStart w:id="171" w:name="bookmark101"/>
      <w:bookmarkEnd w:id="171"/>
      <w:bookmarkStart w:id="172" w:name="_Toc995528400"/>
      <w:r>
        <w:rPr>
          <w:rFonts w:ascii="PingFang SC" w:hAnsi="PingFang SC" w:eastAsia="PingFang SC" w:cs="PingFang SC"/>
          <w:b/>
          <w:bCs/>
          <w:spacing w:val="-11"/>
          <w:sz w:val="36"/>
          <w:szCs w:val="36"/>
        </w:rPr>
        <w:t>9</w:t>
      </w:r>
      <w:r>
        <w:rPr>
          <w:rFonts w:ascii="PingFang SC" w:hAnsi="PingFang SC" w:eastAsia="PingFang SC" w:cs="PingFang SC"/>
          <w:spacing w:val="17"/>
          <w:sz w:val="36"/>
          <w:szCs w:val="36"/>
        </w:rPr>
        <w:t xml:space="preserve">  </w:t>
      </w:r>
      <w:r>
        <w:rPr>
          <w:rFonts w:ascii="PingFang SC" w:hAnsi="PingFang SC" w:eastAsia="PingFang SC" w:cs="PingFang SC"/>
          <w:b/>
          <w:bCs/>
          <w:spacing w:val="-11"/>
          <w:sz w:val="36"/>
          <w:szCs w:val="36"/>
        </w:rPr>
        <w:t>蝴蝶宝贝关爱中心</w:t>
      </w:r>
      <w:bookmarkEnd w:id="172"/>
    </w:p>
    <w:p w14:paraId="2DA38E5E">
      <w:pPr>
        <w:spacing w:before="2" w:line="179" w:lineRule="auto"/>
        <w:ind w:left="56" w:right="1" w:firstLine="404"/>
        <w:rPr>
          <w:rFonts w:ascii="PingFang SC" w:hAnsi="PingFang SC" w:eastAsia="PingFang SC" w:cs="PingFang SC"/>
          <w:sz w:val="21"/>
          <w:szCs w:val="21"/>
        </w:rPr>
      </w:pPr>
      <w:r>
        <w:rPr>
          <w:rFonts w:ascii="PingFang SC" w:hAnsi="PingFang SC" w:eastAsia="PingFang SC" w:cs="PingFang SC"/>
          <w:spacing w:val="-3"/>
          <w:sz w:val="21"/>
          <w:szCs w:val="21"/>
        </w:rPr>
        <w:t>上海德博蝴蝶宝贝关爱中心于</w:t>
      </w:r>
      <w:r>
        <w:rPr>
          <w:rFonts w:ascii="PingFang SC" w:hAnsi="PingFang SC" w:eastAsia="PingFang SC" w:cs="PingFang SC"/>
          <w:spacing w:val="-25"/>
          <w:sz w:val="21"/>
          <w:szCs w:val="21"/>
        </w:rPr>
        <w:t xml:space="preserve"> </w:t>
      </w:r>
      <w:r>
        <w:rPr>
          <w:rFonts w:ascii="PingFang SC" w:hAnsi="PingFang SC" w:eastAsia="PingFang SC" w:cs="PingFang SC"/>
          <w:spacing w:val="-3"/>
          <w:sz w:val="21"/>
          <w:szCs w:val="21"/>
        </w:rPr>
        <w:t>2014</w:t>
      </w:r>
      <w:r>
        <w:rPr>
          <w:rFonts w:ascii="PingFang SC" w:hAnsi="PingFang SC" w:eastAsia="PingFang SC" w:cs="PingFang SC"/>
          <w:spacing w:val="-27"/>
          <w:sz w:val="21"/>
          <w:szCs w:val="21"/>
        </w:rPr>
        <w:t xml:space="preserve"> </w:t>
      </w:r>
      <w:r>
        <w:rPr>
          <w:rFonts w:ascii="PingFang SC" w:hAnsi="PingFang SC" w:eastAsia="PingFang SC" w:cs="PingFang SC"/>
          <w:spacing w:val="-3"/>
          <w:sz w:val="21"/>
          <w:szCs w:val="21"/>
        </w:rPr>
        <w:t>年 11</w:t>
      </w:r>
      <w:r>
        <w:rPr>
          <w:rFonts w:ascii="PingFang SC" w:hAnsi="PingFang SC" w:eastAsia="PingFang SC" w:cs="PingFang SC"/>
          <w:spacing w:val="-24"/>
          <w:sz w:val="21"/>
          <w:szCs w:val="21"/>
        </w:rPr>
        <w:t xml:space="preserve"> </w:t>
      </w:r>
      <w:r>
        <w:rPr>
          <w:rFonts w:ascii="PingFang SC" w:hAnsi="PingFang SC" w:eastAsia="PingFang SC" w:cs="PingFang SC"/>
          <w:spacing w:val="-3"/>
          <w:sz w:val="21"/>
          <w:szCs w:val="21"/>
        </w:rPr>
        <w:t>月在上海市社</w:t>
      </w:r>
      <w:r>
        <w:rPr>
          <w:rFonts w:ascii="PingFang SC" w:hAnsi="PingFang SC" w:eastAsia="PingFang SC" w:cs="PingFang SC"/>
          <w:spacing w:val="-4"/>
          <w:sz w:val="21"/>
          <w:szCs w:val="21"/>
        </w:rPr>
        <w:t>团局注册。</w:t>
      </w:r>
      <w:r>
        <w:rPr>
          <w:rFonts w:ascii="PingFang SC" w:hAnsi="PingFang SC" w:eastAsia="PingFang SC" w:cs="PingFang SC"/>
          <w:sz w:val="21"/>
          <w:szCs w:val="21"/>
        </w:rPr>
        <w:t xml:space="preserve"> </w:t>
      </w:r>
      <w:r>
        <w:rPr>
          <w:rFonts w:ascii="PingFang SC" w:hAnsi="PingFang SC" w:eastAsia="PingFang SC" w:cs="PingFang SC"/>
          <w:spacing w:val="-4"/>
          <w:sz w:val="21"/>
          <w:szCs w:val="21"/>
        </w:rPr>
        <w:t>中心致力于：</w:t>
      </w:r>
    </w:p>
    <w:p w14:paraId="23905E3B">
      <w:pPr>
        <w:spacing w:before="31" w:line="194" w:lineRule="auto"/>
        <w:ind w:left="462"/>
        <w:rPr>
          <w:rFonts w:ascii="PingFang SC" w:hAnsi="PingFang SC" w:eastAsia="PingFang SC" w:cs="PingFang SC"/>
          <w:sz w:val="21"/>
          <w:szCs w:val="21"/>
        </w:rPr>
      </w:pPr>
      <w:r>
        <w:rPr>
          <w:rFonts w:ascii="PingFang SC" w:hAnsi="PingFang SC" w:eastAsia="PingFang SC" w:cs="PingFang SC"/>
          <w:spacing w:val="-8"/>
          <w:sz w:val="21"/>
          <w:szCs w:val="21"/>
        </w:rPr>
        <w:t>●</w:t>
      </w:r>
      <w:r>
        <w:rPr>
          <w:rFonts w:ascii="PingFang SC" w:hAnsi="PingFang SC" w:eastAsia="PingFang SC" w:cs="PingFang SC"/>
          <w:spacing w:val="14"/>
          <w:sz w:val="21"/>
          <w:szCs w:val="21"/>
        </w:rPr>
        <w:t xml:space="preserve">    </w:t>
      </w:r>
      <w:r>
        <w:rPr>
          <w:rFonts w:ascii="PingFang SC" w:hAnsi="PingFang SC" w:eastAsia="PingFang SC" w:cs="PingFang SC"/>
          <w:spacing w:val="-8"/>
          <w:sz w:val="21"/>
          <w:szCs w:val="21"/>
        </w:rPr>
        <w:t>为大疱性表皮松解症患者及家庭提供帮助，</w:t>
      </w:r>
    </w:p>
    <w:p w14:paraId="18568045">
      <w:pPr>
        <w:spacing w:before="27" w:line="194" w:lineRule="auto"/>
        <w:ind w:left="462"/>
        <w:rPr>
          <w:rFonts w:ascii="PingFang SC" w:hAnsi="PingFang SC" w:eastAsia="PingFang SC" w:cs="PingFang SC"/>
          <w:sz w:val="21"/>
          <w:szCs w:val="21"/>
        </w:rPr>
      </w:pPr>
      <w:r>
        <w:rPr>
          <w:rFonts w:ascii="PingFang SC" w:hAnsi="PingFang SC" w:eastAsia="PingFang SC" w:cs="PingFang SC"/>
          <w:spacing w:val="-8"/>
          <w:sz w:val="21"/>
          <w:szCs w:val="21"/>
        </w:rPr>
        <w:t>●     向全社会宣传该疾病相关知识，</w:t>
      </w:r>
    </w:p>
    <w:p w14:paraId="4AB50887">
      <w:pPr>
        <w:spacing w:before="22" w:line="201" w:lineRule="auto"/>
        <w:ind w:left="462"/>
        <w:rPr>
          <w:rFonts w:ascii="PingFang SC" w:hAnsi="PingFang SC" w:eastAsia="PingFang SC" w:cs="PingFang SC"/>
          <w:sz w:val="21"/>
          <w:szCs w:val="21"/>
        </w:rPr>
      </w:pPr>
      <w:r>
        <w:rPr>
          <w:rFonts w:ascii="PingFang SC" w:hAnsi="PingFang SC" w:eastAsia="PingFang SC" w:cs="PingFang SC"/>
          <w:spacing w:val="-8"/>
          <w:sz w:val="21"/>
          <w:szCs w:val="21"/>
        </w:rPr>
        <w:t>●</w:t>
      </w:r>
      <w:r>
        <w:rPr>
          <w:rFonts w:ascii="PingFang SC" w:hAnsi="PingFang SC" w:eastAsia="PingFang SC" w:cs="PingFang SC"/>
          <w:spacing w:val="16"/>
          <w:sz w:val="21"/>
          <w:szCs w:val="21"/>
        </w:rPr>
        <w:t xml:space="preserve">    </w:t>
      </w:r>
      <w:r>
        <w:rPr>
          <w:rFonts w:ascii="PingFang SC" w:hAnsi="PingFang SC" w:eastAsia="PingFang SC" w:cs="PingFang SC"/>
          <w:spacing w:val="-8"/>
          <w:sz w:val="21"/>
          <w:szCs w:val="21"/>
        </w:rPr>
        <w:t>推动医疗机构为患者提供更好的服务。</w:t>
      </w:r>
    </w:p>
    <w:p w14:paraId="7D3ADBF4">
      <w:pPr>
        <w:spacing w:before="17" w:line="181" w:lineRule="auto"/>
        <w:ind w:left="40" w:right="177" w:firstLine="420"/>
        <w:rPr>
          <w:rFonts w:ascii="PingFang SC" w:hAnsi="PingFang SC" w:eastAsia="PingFang SC" w:cs="PingFang SC"/>
          <w:sz w:val="21"/>
          <w:szCs w:val="21"/>
        </w:rPr>
      </w:pPr>
      <w:r>
        <w:drawing>
          <wp:anchor distT="0" distB="0" distL="0" distR="0" simplePos="0" relativeHeight="251721728" behindDoc="0" locked="0" layoutInCell="1" allowOverlap="1">
            <wp:simplePos x="0" y="0"/>
            <wp:positionH relativeFrom="column">
              <wp:posOffset>3070225</wp:posOffset>
            </wp:positionH>
            <wp:positionV relativeFrom="paragraph">
              <wp:posOffset>339090</wp:posOffset>
            </wp:positionV>
            <wp:extent cx="904240" cy="904240"/>
            <wp:effectExtent l="0" t="0" r="0" b="0"/>
            <wp:wrapNone/>
            <wp:docPr id="258" name="IM 258"/>
            <wp:cNvGraphicFramePr/>
            <a:graphic xmlns:a="http://schemas.openxmlformats.org/drawingml/2006/main">
              <a:graphicData uri="http://schemas.openxmlformats.org/drawingml/2006/picture">
                <pic:pic xmlns:pic="http://schemas.openxmlformats.org/drawingml/2006/picture">
                  <pic:nvPicPr>
                    <pic:cNvPr id="258" name="IM 258"/>
                    <pic:cNvPicPr/>
                  </pic:nvPicPr>
                  <pic:blipFill>
                    <a:blip r:embed="rId256"/>
                    <a:stretch>
                      <a:fillRect/>
                    </a:stretch>
                  </pic:blipFill>
                  <pic:spPr>
                    <a:xfrm>
                      <a:off x="0" y="0"/>
                      <a:ext cx="904240" cy="904240"/>
                    </a:xfrm>
                    <a:prstGeom prst="rect">
                      <a:avLst/>
                    </a:prstGeom>
                  </pic:spPr>
                </pic:pic>
              </a:graphicData>
            </a:graphic>
          </wp:anchor>
        </w:drawing>
      </w:r>
      <w:r>
        <w:rPr>
          <w:rFonts w:ascii="PingFang SC" w:hAnsi="PingFang SC" w:eastAsia="PingFang SC" w:cs="PingFang SC"/>
          <w:spacing w:val="-4"/>
          <w:sz w:val="21"/>
          <w:szCs w:val="21"/>
        </w:rPr>
        <w:t>蝴蝶宝贝关爱中心有 5 名理事，一名监事，一名</w:t>
      </w:r>
      <w:r>
        <w:rPr>
          <w:rFonts w:ascii="PingFang SC" w:hAnsi="PingFang SC" w:eastAsia="PingFang SC" w:cs="PingFang SC"/>
          <w:spacing w:val="-5"/>
          <w:sz w:val="21"/>
          <w:szCs w:val="21"/>
        </w:rPr>
        <w:t>全职的主任。这</w:t>
      </w:r>
      <w:r>
        <w:rPr>
          <w:rFonts w:ascii="PingFang SC" w:hAnsi="PingFang SC" w:eastAsia="PingFang SC" w:cs="PingFang SC"/>
          <w:sz w:val="21"/>
          <w:szCs w:val="21"/>
        </w:rPr>
        <w:t xml:space="preserve"> </w:t>
      </w:r>
      <w:r>
        <w:rPr>
          <w:rFonts w:ascii="PingFang SC" w:hAnsi="PingFang SC" w:eastAsia="PingFang SC" w:cs="PingFang SC"/>
          <w:spacing w:val="-1"/>
          <w:sz w:val="21"/>
          <w:szCs w:val="21"/>
        </w:rPr>
        <w:t>些人中有患者家属、医生和爱心人士。</w:t>
      </w:r>
    </w:p>
    <w:p w14:paraId="27BA2F41">
      <w:pPr>
        <w:spacing w:before="28" w:line="178" w:lineRule="auto"/>
        <w:ind w:left="37" w:right="1820" w:firstLine="423"/>
        <w:jc w:val="both"/>
        <w:rPr>
          <w:rFonts w:ascii="PingFang SC" w:hAnsi="PingFang SC" w:eastAsia="PingFang SC" w:cs="PingFang SC"/>
          <w:sz w:val="21"/>
          <w:szCs w:val="21"/>
        </w:rPr>
      </w:pPr>
      <w:r>
        <w:rPr>
          <w:rFonts w:ascii="PingFang SC" w:hAnsi="PingFang SC" w:eastAsia="PingFang SC" w:cs="PingFang SC"/>
          <w:spacing w:val="-2"/>
          <w:sz w:val="21"/>
          <w:szCs w:val="21"/>
        </w:rPr>
        <w:t>蝴蝶宝贝关爱中心不以盈利为目的，所有收入</w:t>
      </w:r>
      <w:r>
        <w:rPr>
          <w:rFonts w:ascii="PingFang SC" w:hAnsi="PingFang SC" w:eastAsia="PingFang SC" w:cs="PingFang SC"/>
          <w:spacing w:val="5"/>
          <w:sz w:val="21"/>
          <w:szCs w:val="21"/>
        </w:rPr>
        <w:t xml:space="preserve"> </w:t>
      </w:r>
      <w:r>
        <w:rPr>
          <w:rFonts w:ascii="PingFang SC" w:hAnsi="PingFang SC" w:eastAsia="PingFang SC" w:cs="PingFang SC"/>
          <w:spacing w:val="-2"/>
          <w:sz w:val="21"/>
          <w:szCs w:val="21"/>
        </w:rPr>
        <w:t>全部用于公益目的。中心的运营经费，来自公众捐</w:t>
      </w:r>
      <w:r>
        <w:rPr>
          <w:rFonts w:ascii="PingFang SC" w:hAnsi="PingFang SC" w:eastAsia="PingFang SC" w:cs="PingFang SC"/>
          <w:spacing w:val="8"/>
          <w:sz w:val="21"/>
          <w:szCs w:val="21"/>
        </w:rPr>
        <w:t xml:space="preserve"> </w:t>
      </w:r>
      <w:r>
        <w:rPr>
          <w:rFonts w:ascii="PingFang SC" w:hAnsi="PingFang SC" w:eastAsia="PingFang SC" w:cs="PingFang SC"/>
          <w:spacing w:val="-3"/>
          <w:sz w:val="21"/>
          <w:szCs w:val="21"/>
        </w:rPr>
        <w:t>赠和公益项目。</w:t>
      </w:r>
    </w:p>
    <w:p w14:paraId="6CAAF489">
      <w:pPr>
        <w:spacing w:before="29" w:line="181" w:lineRule="auto"/>
        <w:ind w:left="39" w:right="1820" w:firstLine="440"/>
        <w:rPr>
          <w:rFonts w:ascii="PingFang SC" w:hAnsi="PingFang SC" w:eastAsia="PingFang SC" w:cs="PingFang SC"/>
          <w:sz w:val="21"/>
          <w:szCs w:val="21"/>
        </w:rPr>
      </w:pPr>
      <w:r>
        <w:rPr>
          <w:rFonts w:ascii="PingFang SC" w:hAnsi="PingFang SC" w:eastAsia="PingFang SC" w:cs="PingFang SC"/>
          <w:spacing w:val="-3"/>
          <w:sz w:val="21"/>
          <w:szCs w:val="21"/>
        </w:rPr>
        <w:t>中心组织机构、财务等信息都公开在主页上。</w:t>
      </w:r>
      <w:r>
        <w:rPr>
          <w:rFonts w:ascii="PingFang SC" w:hAnsi="PingFang SC" w:eastAsia="PingFang SC" w:cs="PingFang SC"/>
          <w:spacing w:val="6"/>
          <w:sz w:val="21"/>
          <w:szCs w:val="21"/>
        </w:rPr>
        <w:t xml:space="preserve"> </w:t>
      </w:r>
      <w:r>
        <w:rPr>
          <w:rFonts w:ascii="PingFang SC" w:hAnsi="PingFang SC" w:eastAsia="PingFang SC" w:cs="PingFang SC"/>
          <w:spacing w:val="-3"/>
          <w:sz w:val="21"/>
          <w:szCs w:val="21"/>
        </w:rPr>
        <w:t>扫描右侧二维码就可以看到。</w:t>
      </w:r>
    </w:p>
    <w:p w14:paraId="1EE8E455">
      <w:pPr>
        <w:pStyle w:val="2"/>
        <w:spacing w:line="270" w:lineRule="auto"/>
      </w:pPr>
    </w:p>
    <w:p w14:paraId="2DC1A78A">
      <w:pPr>
        <w:spacing w:before="96" w:line="191" w:lineRule="auto"/>
        <w:ind w:left="479"/>
        <w:outlineLvl w:val="0"/>
        <w:rPr>
          <w:rFonts w:ascii="PingFang SC" w:hAnsi="PingFang SC" w:eastAsia="PingFang SC" w:cs="PingFang SC"/>
          <w:sz w:val="21"/>
          <w:szCs w:val="21"/>
        </w:rPr>
      </w:pPr>
      <w:bookmarkStart w:id="173" w:name="_Toc800725023"/>
      <w:r>
        <w:rPr>
          <w:rFonts w:ascii="PingFang SC" w:hAnsi="PingFang SC" w:eastAsia="PingFang SC" w:cs="PingFang SC"/>
          <w:b/>
          <w:bCs/>
          <w:spacing w:val="-3"/>
          <w:sz w:val="21"/>
          <w:szCs w:val="21"/>
        </w:rPr>
        <w:t>中心的主要工作内容及对患者的帮助</w:t>
      </w:r>
      <w:bookmarkEnd w:id="173"/>
    </w:p>
    <w:p w14:paraId="627E3BF2">
      <w:pPr>
        <w:spacing w:before="27" w:line="191" w:lineRule="auto"/>
        <w:ind w:left="479"/>
        <w:rPr>
          <w:rFonts w:ascii="PingFang SC" w:hAnsi="PingFang SC" w:eastAsia="PingFang SC" w:cs="PingFang SC"/>
          <w:sz w:val="21"/>
          <w:szCs w:val="21"/>
        </w:rPr>
      </w:pPr>
      <w:r>
        <w:rPr>
          <w:rFonts w:ascii="PingFang SC" w:hAnsi="PingFang SC" w:eastAsia="PingFang SC" w:cs="PingFang SC"/>
          <w:spacing w:val="-1"/>
          <w:sz w:val="21"/>
          <w:szCs w:val="21"/>
        </w:rPr>
        <w:t>中心的工作围绕我们章程中规定的业务范围开展。</w:t>
      </w:r>
    </w:p>
    <w:p w14:paraId="6AE7B50A">
      <w:pPr>
        <w:spacing w:before="34" w:line="177" w:lineRule="auto"/>
        <w:ind w:left="36" w:right="178" w:firstLine="425"/>
        <w:jc w:val="both"/>
        <w:rPr>
          <w:rFonts w:ascii="PingFang SC" w:hAnsi="PingFang SC" w:eastAsia="PingFang SC" w:cs="PingFang SC"/>
          <w:sz w:val="21"/>
          <w:szCs w:val="21"/>
        </w:rPr>
      </w:pPr>
      <w:r>
        <w:rPr>
          <w:rFonts w:ascii="PingFang SC" w:hAnsi="PingFang SC" w:eastAsia="PingFang SC" w:cs="PingFang SC"/>
          <w:spacing w:val="-2"/>
          <w:sz w:val="21"/>
          <w:szCs w:val="21"/>
        </w:rPr>
        <w:t>我们首先翻译了大量 EB 护理和治疗的文献</w:t>
      </w:r>
      <w:r>
        <w:rPr>
          <w:rFonts w:ascii="PingFang SC" w:hAnsi="PingFang SC" w:eastAsia="PingFang SC" w:cs="PingFang SC"/>
          <w:spacing w:val="-3"/>
          <w:sz w:val="21"/>
          <w:szCs w:val="21"/>
        </w:rPr>
        <w:t>，帮助医生和患者了</w:t>
      </w:r>
      <w:r>
        <w:rPr>
          <w:rFonts w:ascii="PingFang SC" w:hAnsi="PingFang SC" w:eastAsia="PingFang SC" w:cs="PingFang SC"/>
          <w:sz w:val="21"/>
          <w:szCs w:val="21"/>
        </w:rPr>
        <w:t xml:space="preserve"> </w:t>
      </w:r>
      <w:r>
        <w:rPr>
          <w:rFonts w:ascii="PingFang SC" w:hAnsi="PingFang SC" w:eastAsia="PingFang SC" w:cs="PingFang SC"/>
          <w:spacing w:val="-7"/>
          <w:sz w:val="21"/>
          <w:szCs w:val="21"/>
        </w:rPr>
        <w:t>解 EB，</w:t>
      </w:r>
      <w:r>
        <w:rPr>
          <w:rFonts w:ascii="PingFang SC" w:hAnsi="PingFang SC" w:eastAsia="PingFang SC" w:cs="PingFang SC"/>
          <w:spacing w:val="-36"/>
          <w:sz w:val="21"/>
          <w:szCs w:val="21"/>
        </w:rPr>
        <w:t xml:space="preserve"> </w:t>
      </w:r>
      <w:r>
        <w:rPr>
          <w:rFonts w:ascii="PingFang SC" w:hAnsi="PingFang SC" w:eastAsia="PingFang SC" w:cs="PingFang SC"/>
          <w:spacing w:val="-7"/>
          <w:sz w:val="21"/>
          <w:szCs w:val="21"/>
        </w:rPr>
        <w:t>同时还组织 EB 医生的研讨会，使尽可能多的皮肤科医生能诊</w:t>
      </w:r>
      <w:r>
        <w:rPr>
          <w:rFonts w:ascii="PingFang SC" w:hAnsi="PingFang SC" w:eastAsia="PingFang SC" w:cs="PingFang SC"/>
          <w:sz w:val="21"/>
          <w:szCs w:val="21"/>
        </w:rPr>
        <w:t xml:space="preserve"> </w:t>
      </w:r>
      <w:r>
        <w:rPr>
          <w:rFonts w:ascii="PingFang SC" w:hAnsi="PingFang SC" w:eastAsia="PingFang SC" w:cs="PingFang SC"/>
          <w:spacing w:val="-20"/>
          <w:sz w:val="21"/>
          <w:szCs w:val="21"/>
        </w:rPr>
        <w:t>治</w:t>
      </w:r>
      <w:r>
        <w:rPr>
          <w:rFonts w:ascii="PingFang SC" w:hAnsi="PingFang SC" w:eastAsia="PingFang SC" w:cs="PingFang SC"/>
          <w:spacing w:val="-9"/>
          <w:sz w:val="21"/>
          <w:szCs w:val="21"/>
        </w:rPr>
        <w:t xml:space="preserve"> </w:t>
      </w:r>
      <w:r>
        <w:rPr>
          <w:rFonts w:ascii="PingFang SC" w:hAnsi="PingFang SC" w:eastAsia="PingFang SC" w:cs="PingFang SC"/>
          <w:spacing w:val="-20"/>
          <w:sz w:val="21"/>
          <w:szCs w:val="21"/>
        </w:rPr>
        <w:t>EB。</w:t>
      </w:r>
    </w:p>
    <w:p w14:paraId="5AE4084A">
      <w:pPr>
        <w:spacing w:before="32" w:line="175" w:lineRule="auto"/>
        <w:ind w:left="36" w:right="182" w:firstLine="425"/>
        <w:jc w:val="both"/>
        <w:rPr>
          <w:rFonts w:ascii="PingFang SC" w:hAnsi="PingFang SC" w:eastAsia="PingFang SC" w:cs="PingFang SC"/>
          <w:sz w:val="21"/>
          <w:szCs w:val="21"/>
        </w:rPr>
      </w:pPr>
      <w:r>
        <w:rPr>
          <w:rFonts w:ascii="PingFang SC" w:hAnsi="PingFang SC" w:eastAsia="PingFang SC" w:cs="PingFang SC"/>
          <w:spacing w:val="-3"/>
          <w:sz w:val="21"/>
          <w:szCs w:val="21"/>
        </w:rPr>
        <w:t>我们还指导患者的家庭护理，开办护理培训班，通过提高护理水</w:t>
      </w:r>
      <w:r>
        <w:rPr>
          <w:rFonts w:ascii="PingFang SC" w:hAnsi="PingFang SC" w:eastAsia="PingFang SC" w:cs="PingFang SC"/>
          <w:spacing w:val="6"/>
          <w:sz w:val="21"/>
          <w:szCs w:val="21"/>
        </w:rPr>
        <w:t xml:space="preserve"> </w:t>
      </w:r>
      <w:r>
        <w:rPr>
          <w:rFonts w:ascii="PingFang SC" w:hAnsi="PingFang SC" w:eastAsia="PingFang SC" w:cs="PingFang SC"/>
          <w:spacing w:val="-3"/>
          <w:sz w:val="21"/>
          <w:szCs w:val="21"/>
        </w:rPr>
        <w:t>平提高患者的生活质量。在蝴蝶宝贝关爱中心的主页上可以观看护理</w:t>
      </w:r>
      <w:r>
        <w:rPr>
          <w:rFonts w:ascii="PingFang SC" w:hAnsi="PingFang SC" w:eastAsia="PingFang SC" w:cs="PingFang SC"/>
          <w:spacing w:val="18"/>
          <w:sz w:val="21"/>
          <w:szCs w:val="21"/>
        </w:rPr>
        <w:t xml:space="preserve"> </w:t>
      </w:r>
      <w:r>
        <w:rPr>
          <w:rFonts w:ascii="PingFang SC" w:hAnsi="PingFang SC" w:eastAsia="PingFang SC" w:cs="PingFang SC"/>
          <w:spacing w:val="-1"/>
          <w:sz w:val="21"/>
          <w:szCs w:val="21"/>
        </w:rPr>
        <w:t>教学视频，也可以查看或下载护理指南和其它资料。</w:t>
      </w:r>
    </w:p>
    <w:p w14:paraId="3D862AFA">
      <w:pPr>
        <w:spacing w:before="44" w:line="178" w:lineRule="auto"/>
        <w:ind w:left="37" w:firstLine="423"/>
        <w:jc w:val="both"/>
        <w:rPr>
          <w:rFonts w:ascii="PingFang SC" w:hAnsi="PingFang SC" w:eastAsia="PingFang SC" w:cs="PingFang SC"/>
          <w:sz w:val="21"/>
          <w:szCs w:val="21"/>
        </w:rPr>
      </w:pPr>
      <w:r>
        <w:rPr>
          <w:rFonts w:ascii="PingFang SC" w:hAnsi="PingFang SC" w:eastAsia="PingFang SC" w:cs="PingFang SC"/>
          <w:spacing w:val="-1"/>
          <w:sz w:val="21"/>
          <w:szCs w:val="21"/>
        </w:rPr>
        <w:t>法国优格公司自 2015 年连续几年来向</w:t>
      </w:r>
      <w:r>
        <w:rPr>
          <w:rFonts w:ascii="PingFang SC" w:hAnsi="PingFang SC" w:eastAsia="PingFang SC" w:cs="PingFang SC"/>
          <w:spacing w:val="-2"/>
          <w:sz w:val="21"/>
          <w:szCs w:val="21"/>
        </w:rPr>
        <w:t>蝴蝶宝贝关爱中心捐赠了</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大量优质敷料，我们收到辅料后以公开公平的方式发放</w:t>
      </w:r>
      <w:r>
        <w:rPr>
          <w:rFonts w:ascii="PingFang SC" w:hAnsi="PingFang SC" w:eastAsia="PingFang SC" w:cs="PingFang SC"/>
          <w:spacing w:val="-4"/>
          <w:sz w:val="21"/>
          <w:szCs w:val="21"/>
        </w:rPr>
        <w:t>给全国的患者。</w:t>
      </w:r>
      <w:r>
        <w:rPr>
          <w:rFonts w:ascii="PingFang SC" w:hAnsi="PingFang SC" w:eastAsia="PingFang SC" w:cs="PingFang SC"/>
          <w:sz w:val="21"/>
          <w:szCs w:val="21"/>
        </w:rPr>
        <w:t xml:space="preserve"> </w:t>
      </w:r>
      <w:r>
        <w:rPr>
          <w:rFonts w:ascii="PingFang SC" w:hAnsi="PingFang SC" w:eastAsia="PingFang SC" w:cs="PingFang SC"/>
          <w:spacing w:val="-1"/>
          <w:sz w:val="21"/>
          <w:szCs w:val="21"/>
        </w:rPr>
        <w:t>相关记录可在中心网站上查看。</w:t>
      </w:r>
    </w:p>
    <w:p w14:paraId="62AD0A32">
      <w:pPr>
        <w:spacing w:before="28" w:line="178" w:lineRule="auto"/>
        <w:ind w:left="38" w:right="177" w:firstLine="422"/>
        <w:jc w:val="both"/>
        <w:rPr>
          <w:rFonts w:ascii="PingFang SC" w:hAnsi="PingFang SC" w:eastAsia="PingFang SC" w:cs="PingFang SC"/>
          <w:sz w:val="21"/>
          <w:szCs w:val="21"/>
        </w:rPr>
      </w:pPr>
      <w:r>
        <w:rPr>
          <w:rFonts w:ascii="PingFang SC" w:hAnsi="PingFang SC" w:eastAsia="PingFang SC" w:cs="PingFang SC"/>
          <w:spacing w:val="-2"/>
          <w:sz w:val="21"/>
          <w:szCs w:val="21"/>
        </w:rPr>
        <w:t>我们还针对公众和政府部门宣传 EB 这种疾病</w:t>
      </w:r>
      <w:r>
        <w:rPr>
          <w:rFonts w:ascii="PingFang SC" w:hAnsi="PingFang SC" w:eastAsia="PingFang SC" w:cs="PingFang SC"/>
          <w:spacing w:val="-3"/>
          <w:sz w:val="21"/>
          <w:szCs w:val="21"/>
        </w:rPr>
        <w:t>，希望能唤起公众</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的爱心及医保对患者更多的支持。我们相信未来 EB 患者</w:t>
      </w:r>
      <w:r>
        <w:rPr>
          <w:rFonts w:ascii="PingFang SC" w:hAnsi="PingFang SC" w:eastAsia="PingFang SC" w:cs="PingFang SC"/>
          <w:spacing w:val="-3"/>
          <w:sz w:val="21"/>
          <w:szCs w:val="21"/>
        </w:rPr>
        <w:t>能得到整个</w:t>
      </w:r>
      <w:r>
        <w:rPr>
          <w:rFonts w:ascii="PingFang SC" w:hAnsi="PingFang SC" w:eastAsia="PingFang SC" w:cs="PingFang SC"/>
          <w:sz w:val="21"/>
          <w:szCs w:val="21"/>
        </w:rPr>
        <w:t xml:space="preserve"> </w:t>
      </w:r>
      <w:r>
        <w:rPr>
          <w:rFonts w:ascii="PingFang SC" w:hAnsi="PingFang SC" w:eastAsia="PingFang SC" w:cs="PingFang SC"/>
          <w:spacing w:val="-4"/>
          <w:sz w:val="21"/>
          <w:szCs w:val="21"/>
        </w:rPr>
        <w:t>社会更好的扶助。</w:t>
      </w:r>
    </w:p>
    <w:p w14:paraId="3D602B37">
      <w:pPr>
        <w:spacing w:line="178" w:lineRule="auto"/>
        <w:rPr>
          <w:rFonts w:ascii="PingFang SC" w:hAnsi="PingFang SC" w:eastAsia="PingFang SC" w:cs="PingFang SC"/>
          <w:sz w:val="21"/>
          <w:szCs w:val="21"/>
        </w:rPr>
        <w:sectPr>
          <w:headerReference r:id="rId130" w:type="default"/>
          <w:footerReference r:id="rId131" w:type="default"/>
          <w:pgSz w:w="8391" w:h="11909"/>
          <w:pgMar w:top="883" w:right="890" w:bottom="937" w:left="1051" w:header="869" w:footer="716" w:gutter="0"/>
          <w:cols w:space="720" w:num="1"/>
        </w:sectPr>
      </w:pPr>
    </w:p>
    <w:p w14:paraId="091768C0">
      <w:pPr>
        <w:pStyle w:val="2"/>
        <w:spacing w:line="321" w:lineRule="auto"/>
      </w:pPr>
    </w:p>
    <w:p w14:paraId="1B915AB6">
      <w:pPr>
        <w:spacing w:before="95" w:line="246" w:lineRule="exact"/>
        <w:ind w:left="460"/>
        <w:rPr>
          <w:rFonts w:ascii="PingFang SC" w:hAnsi="PingFang SC" w:eastAsia="PingFang SC" w:cs="PingFang SC"/>
          <w:sz w:val="21"/>
          <w:szCs w:val="21"/>
        </w:rPr>
      </w:pPr>
      <w:r>
        <w:rPr>
          <w:rFonts w:ascii="PingFang SC" w:hAnsi="PingFang SC" w:eastAsia="PingFang SC" w:cs="PingFang SC"/>
          <w:b/>
          <w:bCs/>
          <w:spacing w:val="-4"/>
          <w:sz w:val="21"/>
          <w:szCs w:val="21"/>
        </w:rPr>
        <w:t>联系方式</w:t>
      </w:r>
    </w:p>
    <w:p w14:paraId="28AFB64F">
      <w:pPr>
        <w:spacing w:before="3" w:line="236" w:lineRule="auto"/>
        <w:ind w:left="483" w:right="2293" w:hanging="4"/>
        <w:rPr>
          <w:rFonts w:ascii="PingFang SC" w:hAnsi="PingFang SC" w:eastAsia="PingFang SC" w:cs="PingFang SC"/>
          <w:sz w:val="21"/>
          <w:szCs w:val="21"/>
        </w:rPr>
      </w:pPr>
      <w:r>
        <w:rPr>
          <w:rFonts w:ascii="PingFang SC" w:hAnsi="PingFang SC" w:eastAsia="PingFang SC" w:cs="PingFang SC"/>
          <w:spacing w:val="-1"/>
          <w:sz w:val="21"/>
          <w:szCs w:val="21"/>
        </w:rPr>
        <w:t>中心网站：</w:t>
      </w:r>
      <w:r>
        <w:fldChar w:fldCharType="begin"/>
      </w:r>
      <w:r>
        <w:instrText xml:space="preserve"> HYPERLINK "http://www.debra.org.cn/" </w:instrText>
      </w:r>
      <w:r>
        <w:fldChar w:fldCharType="separate"/>
      </w:r>
      <w:r>
        <w:rPr>
          <w:rFonts w:ascii="PingFang SC" w:hAnsi="PingFang SC" w:eastAsia="PingFang SC" w:cs="PingFang SC"/>
          <w:color w:val="0000FF"/>
          <w:spacing w:val="-1"/>
          <w:sz w:val="21"/>
          <w:szCs w:val="21"/>
          <w:u w:val="single" w:color="auto"/>
        </w:rPr>
        <w:t>http://www.debra.org.cn/</w:t>
      </w:r>
      <w:r>
        <w:rPr>
          <w:rFonts w:ascii="PingFang SC" w:hAnsi="PingFang SC" w:eastAsia="PingFang SC" w:cs="PingFang SC"/>
          <w:color w:val="0000FF"/>
          <w:spacing w:val="-1"/>
          <w:sz w:val="21"/>
          <w:szCs w:val="21"/>
          <w:u w:val="single" w:color="auto"/>
        </w:rPr>
        <w:fldChar w:fldCharType="end"/>
      </w:r>
      <w:r>
        <w:rPr>
          <w:rFonts w:ascii="PingFang SC" w:hAnsi="PingFang SC" w:eastAsia="PingFang SC" w:cs="PingFang SC"/>
          <w:color w:val="0000FF"/>
          <w:spacing w:val="12"/>
          <w:sz w:val="21"/>
          <w:szCs w:val="21"/>
        </w:rPr>
        <w:t xml:space="preserve"> </w:t>
      </w:r>
      <w:r>
        <w:rPr>
          <w:rFonts w:ascii="PingFang SC" w:hAnsi="PingFang SC" w:eastAsia="PingFang SC" w:cs="PingFang SC"/>
          <w:spacing w:val="-8"/>
          <w:sz w:val="21"/>
          <w:szCs w:val="21"/>
        </w:rPr>
        <w:t>电邮：</w:t>
      </w:r>
      <w:r>
        <w:fldChar w:fldCharType="begin"/>
      </w:r>
      <w:r>
        <w:instrText xml:space="preserve"> HYPERLINK "mailto:debra_china@163.com" </w:instrText>
      </w:r>
      <w:r>
        <w:fldChar w:fldCharType="separate"/>
      </w:r>
      <w:r>
        <w:rPr>
          <w:rFonts w:ascii="PingFang SC" w:hAnsi="PingFang SC" w:eastAsia="PingFang SC" w:cs="PingFang SC"/>
          <w:color w:val="0000FF"/>
          <w:spacing w:val="-8"/>
          <w:sz w:val="21"/>
          <w:szCs w:val="21"/>
          <w:u w:val="single" w:color="auto"/>
        </w:rPr>
        <w:t>debra_china@163.com</w:t>
      </w:r>
      <w:r>
        <w:rPr>
          <w:rFonts w:ascii="PingFang SC" w:hAnsi="PingFang SC" w:eastAsia="PingFang SC" w:cs="PingFang SC"/>
          <w:color w:val="0000FF"/>
          <w:spacing w:val="-8"/>
          <w:sz w:val="21"/>
          <w:szCs w:val="21"/>
          <w:u w:val="single" w:color="auto"/>
        </w:rPr>
        <w:fldChar w:fldCharType="end"/>
      </w:r>
    </w:p>
    <w:p w14:paraId="14C4D8F1">
      <w:pPr>
        <w:spacing w:before="3" w:line="192" w:lineRule="auto"/>
        <w:ind w:left="458"/>
        <w:rPr>
          <w:rFonts w:ascii="PingFang SC" w:hAnsi="PingFang SC" w:eastAsia="PingFang SC" w:cs="PingFang SC"/>
          <w:sz w:val="21"/>
          <w:szCs w:val="21"/>
        </w:rPr>
      </w:pPr>
      <w:r>
        <w:drawing>
          <wp:anchor distT="0" distB="0" distL="0" distR="0" simplePos="0" relativeHeight="251722752" behindDoc="0" locked="0" layoutInCell="1" allowOverlap="1">
            <wp:simplePos x="0" y="0"/>
            <wp:positionH relativeFrom="column">
              <wp:posOffset>2779395</wp:posOffset>
            </wp:positionH>
            <wp:positionV relativeFrom="paragraph">
              <wp:posOffset>158750</wp:posOffset>
            </wp:positionV>
            <wp:extent cx="1195070" cy="1184910"/>
            <wp:effectExtent l="0" t="0" r="0" b="0"/>
            <wp:wrapNone/>
            <wp:docPr id="260" name="IM 260"/>
            <wp:cNvGraphicFramePr/>
            <a:graphic xmlns:a="http://schemas.openxmlformats.org/drawingml/2006/main">
              <a:graphicData uri="http://schemas.openxmlformats.org/drawingml/2006/picture">
                <pic:pic xmlns:pic="http://schemas.openxmlformats.org/drawingml/2006/picture">
                  <pic:nvPicPr>
                    <pic:cNvPr id="260" name="IM 260"/>
                    <pic:cNvPicPr/>
                  </pic:nvPicPr>
                  <pic:blipFill>
                    <a:blip r:embed="rId257"/>
                    <a:stretch>
                      <a:fillRect/>
                    </a:stretch>
                  </pic:blipFill>
                  <pic:spPr>
                    <a:xfrm>
                      <a:off x="0" y="0"/>
                      <a:ext cx="1194968" cy="1184783"/>
                    </a:xfrm>
                    <a:prstGeom prst="rect">
                      <a:avLst/>
                    </a:prstGeom>
                  </pic:spPr>
                </pic:pic>
              </a:graphicData>
            </a:graphic>
          </wp:anchor>
        </w:drawing>
      </w:r>
      <w:r>
        <w:rPr>
          <w:rFonts w:ascii="PingFang SC" w:hAnsi="PingFang SC" w:eastAsia="PingFang SC" w:cs="PingFang SC"/>
          <w:spacing w:val="-17"/>
          <w:sz w:val="21"/>
          <w:szCs w:val="21"/>
        </w:rPr>
        <w:t>QQ 群：</w:t>
      </w:r>
      <w:r>
        <w:rPr>
          <w:rFonts w:ascii="PingFang SC" w:hAnsi="PingFang SC" w:eastAsia="PingFang SC" w:cs="PingFang SC"/>
          <w:spacing w:val="-48"/>
          <w:sz w:val="21"/>
          <w:szCs w:val="21"/>
        </w:rPr>
        <w:t xml:space="preserve"> </w:t>
      </w:r>
      <w:r>
        <w:rPr>
          <w:rFonts w:ascii="PingFang SC" w:hAnsi="PingFang SC" w:eastAsia="PingFang SC" w:cs="PingFang SC"/>
          <w:spacing w:val="-17"/>
          <w:sz w:val="21"/>
          <w:szCs w:val="21"/>
        </w:rPr>
        <w:t>518194022</w:t>
      </w:r>
    </w:p>
    <w:p w14:paraId="0AFF39B0">
      <w:pPr>
        <w:spacing w:before="30" w:line="191" w:lineRule="auto"/>
        <w:ind w:left="460"/>
        <w:rPr>
          <w:rFonts w:ascii="PingFang SC" w:hAnsi="PingFang SC" w:eastAsia="PingFang SC" w:cs="PingFang SC"/>
          <w:sz w:val="21"/>
          <w:szCs w:val="21"/>
        </w:rPr>
      </w:pPr>
      <w:r>
        <w:rPr>
          <w:rFonts w:ascii="PingFang SC" w:hAnsi="PingFang SC" w:eastAsia="PingFang SC" w:cs="PingFang SC"/>
          <w:spacing w:val="-11"/>
          <w:sz w:val="21"/>
          <w:szCs w:val="21"/>
        </w:rPr>
        <w:t>护理咨询热线：</w:t>
      </w:r>
      <w:r>
        <w:rPr>
          <w:rFonts w:ascii="PingFang SC" w:hAnsi="PingFang SC" w:eastAsia="PingFang SC" w:cs="PingFang SC"/>
          <w:spacing w:val="-36"/>
          <w:sz w:val="21"/>
          <w:szCs w:val="21"/>
        </w:rPr>
        <w:t xml:space="preserve"> </w:t>
      </w:r>
      <w:r>
        <w:rPr>
          <w:rFonts w:ascii="PingFang SC" w:hAnsi="PingFang SC" w:eastAsia="PingFang SC" w:cs="PingFang SC"/>
          <w:spacing w:val="-11"/>
          <w:sz w:val="21"/>
          <w:szCs w:val="21"/>
        </w:rPr>
        <w:t>139</w:t>
      </w:r>
      <w:r>
        <w:rPr>
          <w:rFonts w:ascii="PingFang SC" w:hAnsi="PingFang SC" w:eastAsia="PingFang SC" w:cs="PingFang SC"/>
          <w:spacing w:val="59"/>
          <w:sz w:val="21"/>
          <w:szCs w:val="21"/>
        </w:rPr>
        <w:t xml:space="preserve"> </w:t>
      </w:r>
      <w:r>
        <w:rPr>
          <w:rFonts w:ascii="PingFang SC" w:hAnsi="PingFang SC" w:eastAsia="PingFang SC" w:cs="PingFang SC"/>
          <w:spacing w:val="-11"/>
          <w:sz w:val="21"/>
          <w:szCs w:val="21"/>
        </w:rPr>
        <w:t>1850</w:t>
      </w:r>
      <w:r>
        <w:rPr>
          <w:rFonts w:ascii="PingFang SC" w:hAnsi="PingFang SC" w:eastAsia="PingFang SC" w:cs="PingFang SC"/>
          <w:spacing w:val="48"/>
          <w:sz w:val="21"/>
          <w:szCs w:val="21"/>
        </w:rPr>
        <w:t xml:space="preserve"> </w:t>
      </w:r>
      <w:r>
        <w:rPr>
          <w:rFonts w:ascii="PingFang SC" w:hAnsi="PingFang SC" w:eastAsia="PingFang SC" w:cs="PingFang SC"/>
          <w:spacing w:val="-11"/>
          <w:sz w:val="21"/>
          <w:szCs w:val="21"/>
        </w:rPr>
        <w:t>3042</w:t>
      </w:r>
    </w:p>
    <w:p w14:paraId="32F0636F">
      <w:pPr>
        <w:spacing w:before="27" w:line="178" w:lineRule="auto"/>
        <w:ind w:left="37" w:right="2154" w:firstLine="423"/>
        <w:rPr>
          <w:rFonts w:ascii="PingFang SC" w:hAnsi="PingFang SC" w:eastAsia="PingFang SC" w:cs="PingFang SC"/>
          <w:sz w:val="21"/>
          <w:szCs w:val="21"/>
        </w:rPr>
      </w:pPr>
      <w:r>
        <w:rPr>
          <w:rFonts w:ascii="PingFang SC" w:hAnsi="PingFang SC" w:eastAsia="PingFang SC" w:cs="PingFang SC"/>
          <w:spacing w:val="-5"/>
          <w:sz w:val="21"/>
          <w:szCs w:val="21"/>
        </w:rPr>
        <w:t>蝴蝶宝贝关爱中心申请了微信公众号。可</w:t>
      </w:r>
      <w:r>
        <w:rPr>
          <w:rFonts w:ascii="PingFang SC" w:hAnsi="PingFang SC" w:eastAsia="PingFang SC" w:cs="PingFang SC"/>
          <w:spacing w:val="14"/>
          <w:sz w:val="21"/>
          <w:szCs w:val="21"/>
        </w:rPr>
        <w:t xml:space="preserve"> </w:t>
      </w:r>
      <w:r>
        <w:rPr>
          <w:rFonts w:ascii="PingFang SC" w:hAnsi="PingFang SC" w:eastAsia="PingFang SC" w:cs="PingFang SC"/>
          <w:spacing w:val="-1"/>
          <w:sz w:val="21"/>
          <w:szCs w:val="21"/>
        </w:rPr>
        <w:t>通过微信号或扫描二维码关注。</w:t>
      </w:r>
      <w:r>
        <w:rPr>
          <w:rFonts w:ascii="PingFang SC" w:hAnsi="PingFang SC" w:eastAsia="PingFang SC" w:cs="PingFang SC"/>
          <w:spacing w:val="79"/>
          <w:w w:val="101"/>
          <w:sz w:val="21"/>
          <w:szCs w:val="21"/>
        </w:rPr>
        <w:t xml:space="preserve"> </w:t>
      </w:r>
      <w:r>
        <w:rPr>
          <w:rFonts w:ascii="PingFang SC" w:hAnsi="PingFang SC" w:eastAsia="PingFang SC" w:cs="PingFang SC"/>
          <w:spacing w:val="-1"/>
          <w:sz w:val="21"/>
          <w:szCs w:val="21"/>
        </w:rPr>
        <w:t>关注我们的</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微信号可获得最新的消息。</w:t>
      </w:r>
    </w:p>
    <w:p w14:paraId="2DD6410A">
      <w:pPr>
        <w:spacing w:before="27" w:line="219" w:lineRule="auto"/>
        <w:ind w:left="462" w:right="3867" w:hanging="3"/>
        <w:rPr>
          <w:sz w:val="21"/>
          <w:szCs w:val="21"/>
        </w:rPr>
      </w:pPr>
      <w:r>
        <w:rPr>
          <w:rFonts w:ascii="PingFang SC" w:hAnsi="PingFang SC" w:eastAsia="PingFang SC" w:cs="PingFang SC"/>
          <w:spacing w:val="-14"/>
          <w:sz w:val="21"/>
          <w:szCs w:val="21"/>
        </w:rPr>
        <w:t>微信号：DebRA-China</w:t>
      </w:r>
      <w:r>
        <w:rPr>
          <w:rFonts w:ascii="PingFang SC" w:hAnsi="PingFang SC" w:eastAsia="PingFang SC" w:cs="PingFang SC"/>
          <w:spacing w:val="9"/>
          <w:sz w:val="21"/>
          <w:szCs w:val="21"/>
        </w:rPr>
        <w:t xml:space="preserve"> </w:t>
      </w:r>
      <w:r>
        <w:rPr>
          <w:rFonts w:ascii="PingFang SC" w:hAnsi="PingFang SC" w:eastAsia="PingFang SC" w:cs="PingFang SC"/>
          <w:spacing w:val="-5"/>
          <w:sz w:val="21"/>
          <w:szCs w:val="21"/>
        </w:rPr>
        <w:t>二维码：</w:t>
      </w:r>
      <w:r>
        <w:rPr>
          <w:rFonts w:ascii="PingFang SC" w:hAnsi="PingFang SC" w:eastAsia="PingFang SC" w:cs="PingFang SC"/>
          <w:spacing w:val="-40"/>
          <w:sz w:val="21"/>
          <w:szCs w:val="21"/>
        </w:rPr>
        <w:t xml:space="preserve"> </w:t>
      </w:r>
      <w:r>
        <w:rPr>
          <w:sz w:val="21"/>
          <w:szCs w:val="21"/>
        </w:rPr>
        <w:drawing>
          <wp:inline distT="0" distB="0" distL="0" distR="0">
            <wp:extent cx="131445" cy="98425"/>
            <wp:effectExtent l="0" t="0" r="0" b="0"/>
            <wp:docPr id="262" name="IM 262"/>
            <wp:cNvGraphicFramePr/>
            <a:graphic xmlns:a="http://schemas.openxmlformats.org/drawingml/2006/main">
              <a:graphicData uri="http://schemas.openxmlformats.org/drawingml/2006/picture">
                <pic:pic xmlns:pic="http://schemas.openxmlformats.org/drawingml/2006/picture">
                  <pic:nvPicPr>
                    <pic:cNvPr id="262" name="IM 262"/>
                    <pic:cNvPicPr/>
                  </pic:nvPicPr>
                  <pic:blipFill>
                    <a:blip r:embed="rId258"/>
                    <a:stretch>
                      <a:fillRect/>
                    </a:stretch>
                  </pic:blipFill>
                  <pic:spPr>
                    <a:xfrm>
                      <a:off x="0" y="0"/>
                      <a:ext cx="131832" cy="98438"/>
                    </a:xfrm>
                    <a:prstGeom prst="rect">
                      <a:avLst/>
                    </a:prstGeom>
                  </pic:spPr>
                </pic:pic>
              </a:graphicData>
            </a:graphic>
          </wp:inline>
        </w:drawing>
      </w:r>
    </w:p>
    <w:p w14:paraId="7D386598">
      <w:pPr>
        <w:spacing w:before="306" w:line="191" w:lineRule="auto"/>
        <w:ind w:left="459"/>
        <w:outlineLvl w:val="0"/>
        <w:rPr>
          <w:rFonts w:ascii="PingFang SC" w:hAnsi="PingFang SC" w:eastAsia="PingFang SC" w:cs="PingFang SC"/>
          <w:sz w:val="21"/>
          <w:szCs w:val="21"/>
        </w:rPr>
      </w:pPr>
      <w:bookmarkStart w:id="174" w:name="_Toc1652929459"/>
      <w:r>
        <w:rPr>
          <w:rFonts w:ascii="PingFang SC" w:hAnsi="PingFang SC" w:eastAsia="PingFang SC" w:cs="PingFang SC"/>
          <w:b/>
          <w:bCs/>
          <w:spacing w:val="-2"/>
          <w:sz w:val="21"/>
          <w:szCs w:val="21"/>
        </w:rPr>
        <w:t>手机上浏览主页内容及检索</w:t>
      </w:r>
      <w:bookmarkEnd w:id="174"/>
    </w:p>
    <w:p w14:paraId="0C2114C2">
      <w:pPr>
        <w:spacing w:before="33" w:line="177" w:lineRule="auto"/>
        <w:ind w:left="37" w:firstLine="441"/>
        <w:jc w:val="both"/>
        <w:rPr>
          <w:rFonts w:ascii="PingFang SC" w:hAnsi="PingFang SC" w:eastAsia="PingFang SC" w:cs="PingFang SC"/>
          <w:sz w:val="21"/>
          <w:szCs w:val="21"/>
        </w:rPr>
      </w:pPr>
      <w:r>
        <w:rPr>
          <w:rFonts w:ascii="PingFang SC" w:hAnsi="PingFang SC" w:eastAsia="PingFang SC" w:cs="PingFang SC"/>
          <w:spacing w:val="-2"/>
          <w:sz w:val="21"/>
          <w:szCs w:val="21"/>
        </w:rPr>
        <w:t>中心的主页上内容非常丰富，您可以在主页上浏览或下载资料，</w:t>
      </w:r>
      <w:r>
        <w:rPr>
          <w:rFonts w:ascii="PingFang SC" w:hAnsi="PingFang SC" w:eastAsia="PingFang SC" w:cs="PingFang SC"/>
          <w:spacing w:val="16"/>
          <w:sz w:val="21"/>
          <w:szCs w:val="21"/>
        </w:rPr>
        <w:t xml:space="preserve"> </w:t>
      </w:r>
      <w:r>
        <w:rPr>
          <w:rFonts w:ascii="PingFang SC" w:hAnsi="PingFang SC" w:eastAsia="PingFang SC" w:cs="PingFang SC"/>
          <w:spacing w:val="-3"/>
          <w:sz w:val="21"/>
          <w:szCs w:val="21"/>
        </w:rPr>
        <w:t>继续深入地学习 EB 相关知识，也可以搜索您感兴趣的主题</w:t>
      </w:r>
      <w:r>
        <w:rPr>
          <w:rFonts w:ascii="PingFang SC" w:hAnsi="PingFang SC" w:eastAsia="PingFang SC" w:cs="PingFang SC"/>
          <w:spacing w:val="-40"/>
          <w:sz w:val="21"/>
          <w:szCs w:val="21"/>
        </w:rPr>
        <w:t xml:space="preserve"> </w:t>
      </w:r>
      <w:r>
        <w:rPr>
          <w:rFonts w:ascii="PingFang SC" w:hAnsi="PingFang SC" w:eastAsia="PingFang SC" w:cs="PingFang SC"/>
          <w:spacing w:val="-3"/>
          <w:sz w:val="21"/>
          <w:szCs w:val="21"/>
        </w:rPr>
        <w:t>。手</w:t>
      </w:r>
      <w:r>
        <w:rPr>
          <w:rFonts w:ascii="PingFang SC" w:hAnsi="PingFang SC" w:eastAsia="PingFang SC" w:cs="PingFang SC"/>
          <w:spacing w:val="-4"/>
          <w:sz w:val="21"/>
          <w:szCs w:val="21"/>
        </w:rPr>
        <w:t>机的</w:t>
      </w:r>
      <w:r>
        <w:rPr>
          <w:rFonts w:ascii="PingFang SC" w:hAnsi="PingFang SC" w:eastAsia="PingFang SC" w:cs="PingFang SC"/>
          <w:sz w:val="21"/>
          <w:szCs w:val="21"/>
        </w:rPr>
        <w:t xml:space="preserve">  </w:t>
      </w:r>
      <w:r>
        <w:rPr>
          <w:rFonts w:ascii="PingFang SC" w:hAnsi="PingFang SC" w:eastAsia="PingFang SC" w:cs="PingFang SC"/>
          <w:spacing w:val="-5"/>
          <w:sz w:val="21"/>
          <w:szCs w:val="21"/>
        </w:rPr>
        <w:t>使用方法参看下图：</w:t>
      </w:r>
    </w:p>
    <w:p w14:paraId="30BBC8F6">
      <w:pPr>
        <w:spacing w:before="5" w:line="3072" w:lineRule="exact"/>
        <w:ind w:firstLine="28"/>
      </w:pPr>
      <w:r>
        <w:rPr>
          <w:position w:val="-61"/>
        </w:rPr>
        <w:drawing>
          <wp:inline distT="0" distB="0" distL="0" distR="0">
            <wp:extent cx="3955415" cy="1950720"/>
            <wp:effectExtent l="0" t="0" r="0" b="0"/>
            <wp:docPr id="264" name="IM 264"/>
            <wp:cNvGraphicFramePr/>
            <a:graphic xmlns:a="http://schemas.openxmlformats.org/drawingml/2006/main">
              <a:graphicData uri="http://schemas.openxmlformats.org/drawingml/2006/picture">
                <pic:pic xmlns:pic="http://schemas.openxmlformats.org/drawingml/2006/picture">
                  <pic:nvPicPr>
                    <pic:cNvPr id="264" name="IM 264"/>
                    <pic:cNvPicPr/>
                  </pic:nvPicPr>
                  <pic:blipFill>
                    <a:blip r:embed="rId259"/>
                    <a:stretch>
                      <a:fillRect/>
                    </a:stretch>
                  </pic:blipFill>
                  <pic:spPr>
                    <a:xfrm>
                      <a:off x="0" y="0"/>
                      <a:ext cx="3955795" cy="1950720"/>
                    </a:xfrm>
                    <a:prstGeom prst="rect">
                      <a:avLst/>
                    </a:prstGeom>
                  </pic:spPr>
                </pic:pic>
              </a:graphicData>
            </a:graphic>
          </wp:inline>
        </w:drawing>
      </w:r>
    </w:p>
    <w:p w14:paraId="6D4AAEE2">
      <w:pPr>
        <w:pStyle w:val="2"/>
        <w:spacing w:line="329" w:lineRule="auto"/>
      </w:pPr>
    </w:p>
    <w:p w14:paraId="7C2D43F9">
      <w:pPr>
        <w:spacing w:before="96" w:line="191" w:lineRule="auto"/>
        <w:ind w:left="460"/>
        <w:outlineLvl w:val="0"/>
        <w:rPr>
          <w:rFonts w:ascii="PingFang SC" w:hAnsi="PingFang SC" w:eastAsia="PingFang SC" w:cs="PingFang SC"/>
          <w:sz w:val="21"/>
          <w:szCs w:val="21"/>
        </w:rPr>
      </w:pPr>
      <w:bookmarkStart w:id="175" w:name="_Toc936959821"/>
      <w:r>
        <w:rPr>
          <w:rFonts w:ascii="PingFang SC" w:hAnsi="PingFang SC" w:eastAsia="PingFang SC" w:cs="PingFang SC"/>
          <w:b/>
          <w:bCs/>
          <w:spacing w:val="-2"/>
          <w:sz w:val="21"/>
          <w:szCs w:val="21"/>
        </w:rPr>
        <w:t>支持蝴蝶宝贝关爱中心</w:t>
      </w:r>
      <w:bookmarkEnd w:id="175"/>
    </w:p>
    <w:p w14:paraId="55F48A87">
      <w:pPr>
        <w:spacing w:before="32" w:line="180" w:lineRule="auto"/>
        <w:ind w:left="37" w:right="53" w:firstLine="423"/>
        <w:rPr>
          <w:rFonts w:ascii="PingFang SC" w:hAnsi="PingFang SC" w:eastAsia="PingFang SC" w:cs="PingFang SC"/>
          <w:sz w:val="21"/>
          <w:szCs w:val="21"/>
        </w:rPr>
      </w:pPr>
      <w:r>
        <w:rPr>
          <w:rFonts w:ascii="PingFang SC" w:hAnsi="PingFang SC" w:eastAsia="PingFang SC" w:cs="PingFang SC"/>
          <w:spacing w:val="-3"/>
          <w:sz w:val="21"/>
          <w:szCs w:val="21"/>
        </w:rPr>
        <w:t>蝴蝶宝贝关爱中心作为一家公益机构，收入来源于各种捐赠。</w:t>
      </w:r>
      <w:r>
        <w:rPr>
          <w:rFonts w:ascii="PingFang SC" w:hAnsi="PingFang SC" w:eastAsia="PingFang SC" w:cs="PingFang SC"/>
          <w:b/>
          <w:bCs/>
          <w:spacing w:val="-3"/>
          <w:sz w:val="21"/>
          <w:szCs w:val="21"/>
        </w:rPr>
        <w:t>可</w:t>
      </w:r>
      <w:r>
        <w:rPr>
          <w:rFonts w:ascii="PingFang SC" w:hAnsi="PingFang SC" w:eastAsia="PingFang SC" w:cs="PingFang SC"/>
          <w:spacing w:val="7"/>
          <w:sz w:val="21"/>
          <w:szCs w:val="21"/>
        </w:rPr>
        <w:t xml:space="preserve"> </w:t>
      </w:r>
      <w:r>
        <w:rPr>
          <w:rFonts w:ascii="PingFang SC" w:hAnsi="PingFang SC" w:eastAsia="PingFang SC" w:cs="PingFang SC"/>
          <w:b/>
          <w:bCs/>
          <w:spacing w:val="-1"/>
          <w:sz w:val="21"/>
          <w:szCs w:val="21"/>
        </w:rPr>
        <w:t>通过中心网站或微信公众号捐款</w:t>
      </w:r>
      <w:r>
        <w:rPr>
          <w:rFonts w:ascii="PingFang SC" w:hAnsi="PingFang SC" w:eastAsia="PingFang SC" w:cs="PingFang SC"/>
          <w:spacing w:val="-1"/>
          <w:sz w:val="21"/>
          <w:szCs w:val="21"/>
        </w:rPr>
        <w:t>支持蝴蝶宝贝和关爱中</w:t>
      </w:r>
      <w:r>
        <w:rPr>
          <w:rFonts w:ascii="PingFang SC" w:hAnsi="PingFang SC" w:eastAsia="PingFang SC" w:cs="PingFang SC"/>
          <w:spacing w:val="-2"/>
          <w:sz w:val="21"/>
          <w:szCs w:val="21"/>
        </w:rPr>
        <w:t>心。</w:t>
      </w:r>
    </w:p>
    <w:p w14:paraId="44F1DD32">
      <w:pPr>
        <w:spacing w:line="180" w:lineRule="auto"/>
        <w:rPr>
          <w:rFonts w:ascii="PingFang SC" w:hAnsi="PingFang SC" w:eastAsia="PingFang SC" w:cs="PingFang SC"/>
          <w:sz w:val="21"/>
          <w:szCs w:val="21"/>
        </w:rPr>
        <w:sectPr>
          <w:headerReference r:id="rId132" w:type="default"/>
          <w:footerReference r:id="rId133" w:type="default"/>
          <w:pgSz w:w="8391" w:h="11909"/>
          <w:pgMar w:top="883" w:right="1017" w:bottom="937" w:left="1051" w:header="869" w:footer="716" w:gutter="0"/>
          <w:cols w:space="720" w:num="1"/>
        </w:sectPr>
      </w:pPr>
    </w:p>
    <w:p w14:paraId="3C352C82">
      <w:pPr>
        <w:pStyle w:val="2"/>
        <w:spacing w:line="341" w:lineRule="auto"/>
      </w:pPr>
    </w:p>
    <w:p w14:paraId="472D91EE">
      <w:pPr>
        <w:spacing w:before="164" w:line="184" w:lineRule="auto"/>
        <w:ind w:left="181"/>
        <w:outlineLvl w:val="0"/>
        <w:rPr>
          <w:rFonts w:ascii="PingFang SC" w:hAnsi="PingFang SC" w:eastAsia="PingFang SC" w:cs="PingFang SC"/>
          <w:sz w:val="36"/>
          <w:szCs w:val="36"/>
        </w:rPr>
      </w:pPr>
      <w:bookmarkStart w:id="176" w:name="_Toc2133611743"/>
      <w:r>
        <w:rPr>
          <w:rFonts w:ascii="PingFang SC" w:hAnsi="PingFang SC" w:eastAsia="PingFang SC" w:cs="PingFang SC"/>
          <w:b/>
          <w:bCs/>
          <w:spacing w:val="-9"/>
          <w:sz w:val="36"/>
          <w:szCs w:val="36"/>
        </w:rPr>
        <w:t>免责声明</w:t>
      </w:r>
      <w:bookmarkEnd w:id="176"/>
    </w:p>
    <w:p w14:paraId="504C8F9A">
      <w:pPr>
        <w:spacing w:before="4" w:line="174" w:lineRule="auto"/>
        <w:ind w:left="166" w:right="153" w:firstLine="423"/>
        <w:jc w:val="both"/>
        <w:rPr>
          <w:rFonts w:ascii="PingFang SC" w:hAnsi="PingFang SC" w:eastAsia="PingFang SC" w:cs="PingFang SC"/>
          <w:sz w:val="21"/>
          <w:szCs w:val="21"/>
        </w:rPr>
      </w:pPr>
      <w:r>
        <w:rPr>
          <w:rFonts w:ascii="PingFang SC" w:hAnsi="PingFang SC" w:eastAsia="PingFang SC" w:cs="PingFang SC"/>
          <w:spacing w:val="3"/>
          <w:sz w:val="21"/>
          <w:szCs w:val="21"/>
        </w:rPr>
        <w:t>本指南提供的信息是关于大疱性表皮松解症病理和护理</w:t>
      </w:r>
      <w:r>
        <w:rPr>
          <w:rFonts w:ascii="PingFang SC" w:hAnsi="PingFang SC" w:eastAsia="PingFang SC" w:cs="PingFang SC"/>
          <w:spacing w:val="16"/>
          <w:sz w:val="21"/>
          <w:szCs w:val="21"/>
        </w:rPr>
        <w:t xml:space="preserve"> </w:t>
      </w:r>
      <w:r>
        <w:rPr>
          <w:rFonts w:ascii="PingFang SC" w:hAnsi="PingFang SC" w:eastAsia="PingFang SC" w:cs="PingFang SC"/>
          <w:spacing w:val="3"/>
          <w:sz w:val="21"/>
          <w:szCs w:val="21"/>
        </w:rPr>
        <w:t>方法的当前主流知识。一方面医学在不断的发展变化中，今</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天认为正确的信息未来可能会被修改。另一方面本指南的编</w:t>
      </w:r>
      <w:r>
        <w:rPr>
          <w:rFonts w:ascii="PingFang SC" w:hAnsi="PingFang SC" w:eastAsia="PingFang SC" w:cs="PingFang SC"/>
          <w:spacing w:val="9"/>
          <w:sz w:val="21"/>
          <w:szCs w:val="21"/>
        </w:rPr>
        <w:t xml:space="preserve"> </w:t>
      </w:r>
      <w:r>
        <w:rPr>
          <w:rFonts w:ascii="PingFang SC" w:hAnsi="PingFang SC" w:eastAsia="PingFang SC" w:cs="PingFang SC"/>
          <w:spacing w:val="3"/>
          <w:sz w:val="21"/>
          <w:szCs w:val="21"/>
        </w:rPr>
        <w:t>辑可能对当前的医学信息了解的不全面，同时在编辑的过程</w:t>
      </w:r>
      <w:r>
        <w:rPr>
          <w:rFonts w:ascii="PingFang SC" w:hAnsi="PingFang SC" w:eastAsia="PingFang SC" w:cs="PingFang SC"/>
          <w:spacing w:val="9"/>
          <w:sz w:val="21"/>
          <w:szCs w:val="21"/>
        </w:rPr>
        <w:t xml:space="preserve"> </w:t>
      </w:r>
      <w:r>
        <w:rPr>
          <w:rFonts w:ascii="PingFang SC" w:hAnsi="PingFang SC" w:eastAsia="PingFang SC" w:cs="PingFang SC"/>
          <w:spacing w:val="3"/>
          <w:sz w:val="21"/>
          <w:szCs w:val="21"/>
        </w:rPr>
        <w:t>中还可能存在笔误等疏漏。是否接受本文中的信息最终依赖</w:t>
      </w:r>
      <w:r>
        <w:rPr>
          <w:rFonts w:ascii="PingFang SC" w:hAnsi="PingFang SC" w:eastAsia="PingFang SC" w:cs="PingFang SC"/>
          <w:spacing w:val="9"/>
          <w:sz w:val="21"/>
          <w:szCs w:val="21"/>
        </w:rPr>
        <w:t xml:space="preserve"> </w:t>
      </w:r>
      <w:r>
        <w:rPr>
          <w:rFonts w:ascii="PingFang SC" w:hAnsi="PingFang SC" w:eastAsia="PingFang SC" w:cs="PingFang SC"/>
          <w:spacing w:val="-3"/>
          <w:sz w:val="21"/>
          <w:szCs w:val="21"/>
        </w:rPr>
        <w:t>于您自己的判断。</w:t>
      </w:r>
    </w:p>
    <w:p w14:paraId="473B73DA">
      <w:pPr>
        <w:spacing w:before="28" w:line="178" w:lineRule="auto"/>
        <w:ind w:left="167" w:right="153" w:firstLine="447"/>
        <w:jc w:val="both"/>
        <w:rPr>
          <w:rFonts w:ascii="PingFang SC" w:hAnsi="PingFang SC" w:eastAsia="PingFang SC" w:cs="PingFang SC"/>
          <w:sz w:val="21"/>
          <w:szCs w:val="21"/>
        </w:rPr>
      </w:pPr>
      <w:r>
        <w:rPr>
          <w:rFonts w:ascii="PingFang SC" w:hAnsi="PingFang SC" w:eastAsia="PingFang SC" w:cs="PingFang SC"/>
          <w:spacing w:val="2"/>
          <w:sz w:val="21"/>
          <w:szCs w:val="21"/>
        </w:rPr>
        <w:t>由于各人情况不同，文章中提到的药品、材料和护理方</w:t>
      </w:r>
      <w:r>
        <w:rPr>
          <w:rFonts w:ascii="PingFang SC" w:hAnsi="PingFang SC" w:eastAsia="PingFang SC" w:cs="PingFang SC"/>
          <w:spacing w:val="16"/>
          <w:sz w:val="21"/>
          <w:szCs w:val="21"/>
        </w:rPr>
        <w:t xml:space="preserve"> </w:t>
      </w:r>
      <w:r>
        <w:rPr>
          <w:rFonts w:ascii="PingFang SC" w:hAnsi="PingFang SC" w:eastAsia="PingFang SC" w:cs="PingFang SC"/>
          <w:spacing w:val="2"/>
          <w:sz w:val="21"/>
          <w:szCs w:val="21"/>
        </w:rPr>
        <w:t>法的效果也因人而异。药品、材料和方法是否适用，</w:t>
      </w:r>
      <w:r>
        <w:rPr>
          <w:rFonts w:ascii="PingFang SC" w:hAnsi="PingFang SC" w:eastAsia="PingFang SC" w:cs="PingFang SC"/>
          <w:spacing w:val="-34"/>
          <w:sz w:val="21"/>
          <w:szCs w:val="21"/>
        </w:rPr>
        <w:t xml:space="preserve"> </w:t>
      </w:r>
      <w:r>
        <w:rPr>
          <w:rFonts w:ascii="PingFang SC" w:hAnsi="PingFang SC" w:eastAsia="PingFang SC" w:cs="PingFang SC"/>
          <w:spacing w:val="2"/>
          <w:sz w:val="21"/>
          <w:szCs w:val="21"/>
        </w:rPr>
        <w:t>需要您</w:t>
      </w:r>
      <w:r>
        <w:rPr>
          <w:rFonts w:ascii="PingFang SC" w:hAnsi="PingFang SC" w:eastAsia="PingFang SC" w:cs="PingFang SC"/>
          <w:sz w:val="21"/>
          <w:szCs w:val="21"/>
        </w:rPr>
        <w:t xml:space="preserve"> </w:t>
      </w:r>
      <w:r>
        <w:rPr>
          <w:rFonts w:ascii="PingFang SC" w:hAnsi="PingFang SC" w:eastAsia="PingFang SC" w:cs="PingFang SC"/>
          <w:spacing w:val="-6"/>
          <w:sz w:val="21"/>
          <w:szCs w:val="21"/>
        </w:rPr>
        <w:t>自己判断。</w:t>
      </w:r>
    </w:p>
    <w:p w14:paraId="47D39206">
      <w:pPr>
        <w:spacing w:before="24" w:line="177" w:lineRule="auto"/>
        <w:ind w:left="166" w:right="153" w:firstLine="424"/>
        <w:jc w:val="both"/>
        <w:rPr>
          <w:rFonts w:ascii="PingFang SC" w:hAnsi="PingFang SC" w:eastAsia="PingFang SC" w:cs="PingFang SC"/>
          <w:sz w:val="21"/>
          <w:szCs w:val="21"/>
        </w:rPr>
      </w:pPr>
      <w:r>
        <w:rPr>
          <w:rFonts w:ascii="PingFang SC" w:hAnsi="PingFang SC" w:eastAsia="PingFang SC" w:cs="PingFang SC"/>
          <w:spacing w:val="3"/>
          <w:sz w:val="21"/>
          <w:szCs w:val="21"/>
        </w:rPr>
        <w:t>大疱性表皮松解症患者及家属应按主治医生的要求进行</w:t>
      </w:r>
      <w:r>
        <w:rPr>
          <w:rFonts w:ascii="PingFang SC" w:hAnsi="PingFang SC" w:eastAsia="PingFang SC" w:cs="PingFang SC"/>
          <w:spacing w:val="14"/>
          <w:sz w:val="21"/>
          <w:szCs w:val="21"/>
        </w:rPr>
        <w:t xml:space="preserve"> </w:t>
      </w:r>
      <w:r>
        <w:rPr>
          <w:rFonts w:ascii="PingFang SC" w:hAnsi="PingFang SC" w:eastAsia="PingFang SC" w:cs="PingFang SC"/>
          <w:spacing w:val="2"/>
          <w:sz w:val="21"/>
          <w:szCs w:val="21"/>
        </w:rPr>
        <w:t>治疗和护理，</w:t>
      </w:r>
      <w:r>
        <w:rPr>
          <w:rFonts w:ascii="PingFang SC" w:hAnsi="PingFang SC" w:eastAsia="PingFang SC" w:cs="PingFang SC"/>
          <w:spacing w:val="-35"/>
          <w:sz w:val="21"/>
          <w:szCs w:val="21"/>
        </w:rPr>
        <w:t xml:space="preserve"> </w:t>
      </w:r>
      <w:r>
        <w:rPr>
          <w:rFonts w:ascii="PingFang SC" w:hAnsi="PingFang SC" w:eastAsia="PingFang SC" w:cs="PingFang SC"/>
          <w:spacing w:val="2"/>
          <w:sz w:val="21"/>
          <w:szCs w:val="21"/>
        </w:rPr>
        <w:t>本指南将有助于理解、学习和执行主治医生的</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要求。依据我国相关法律，蝴蝶宝贝关爱中心和本指南的编</w:t>
      </w:r>
      <w:r>
        <w:rPr>
          <w:rFonts w:ascii="PingFang SC" w:hAnsi="PingFang SC" w:eastAsia="PingFang SC" w:cs="PingFang SC"/>
          <w:spacing w:val="12"/>
          <w:sz w:val="21"/>
          <w:szCs w:val="21"/>
        </w:rPr>
        <w:t xml:space="preserve"> </w:t>
      </w:r>
      <w:r>
        <w:rPr>
          <w:rFonts w:ascii="PingFang SC" w:hAnsi="PingFang SC" w:eastAsia="PingFang SC" w:cs="PingFang SC"/>
          <w:spacing w:val="-2"/>
          <w:sz w:val="21"/>
          <w:szCs w:val="21"/>
        </w:rPr>
        <w:t>辑对在护理中出现的任何结果不负有任何责任。</w:t>
      </w:r>
    </w:p>
    <w:p w14:paraId="64E0A8EF">
      <w:pPr>
        <w:spacing w:line="177" w:lineRule="auto"/>
        <w:rPr>
          <w:rFonts w:ascii="PingFang SC" w:hAnsi="PingFang SC" w:eastAsia="PingFang SC" w:cs="PingFang SC"/>
          <w:sz w:val="21"/>
          <w:szCs w:val="21"/>
        </w:rPr>
        <w:sectPr>
          <w:headerReference r:id="rId134" w:type="default"/>
          <w:footerReference r:id="rId135" w:type="default"/>
          <w:pgSz w:w="8391" w:h="11909"/>
          <w:pgMar w:top="883" w:right="1258" w:bottom="400" w:left="1258" w:header="869" w:footer="0" w:gutter="0"/>
          <w:cols w:space="720" w:num="1"/>
        </w:sectPr>
      </w:pPr>
    </w:p>
    <w:p w14:paraId="3D5F214A">
      <w:pPr>
        <w:spacing w:line="11893" w:lineRule="exact"/>
      </w:pPr>
      <w:r>
        <w:pict>
          <v:shape id="_x0000_s1027" o:spid="_x0000_s1027" style="position:absolute;left:0pt;margin-left:69.4pt;margin-top:43.3pt;height:0.75pt;width:280.95pt;z-index:-251592704;mso-width-relative:page;mso-height-relative:page;" fillcolor="#000000" filled="t" stroked="f" coordsize="5619,15" path="m0,14l5618,14,5618,0,0,0,0,14xe">
            <v:path/>
            <v:fill on="t" focussize="0,0"/>
            <v:stroke on="f"/>
            <v:imagedata o:title=""/>
            <o:lock v:ext="edit"/>
          </v:shape>
        </w:pict>
      </w:r>
      <w:r>
        <w:rPr>
          <w:position w:val="-237"/>
        </w:rPr>
        <w:drawing>
          <wp:inline distT="0" distB="0" distL="0" distR="0">
            <wp:extent cx="5327650" cy="7552055"/>
            <wp:effectExtent l="0" t="0" r="0" b="0"/>
            <wp:docPr id="266" name="IM 266"/>
            <wp:cNvGraphicFramePr/>
            <a:graphic xmlns:a="http://schemas.openxmlformats.org/drawingml/2006/main">
              <a:graphicData uri="http://schemas.openxmlformats.org/drawingml/2006/picture">
                <pic:pic xmlns:pic="http://schemas.openxmlformats.org/drawingml/2006/picture">
                  <pic:nvPicPr>
                    <pic:cNvPr id="266" name="IM 266"/>
                    <pic:cNvPicPr/>
                  </pic:nvPicPr>
                  <pic:blipFill>
                    <a:blip r:embed="rId260"/>
                    <a:stretch>
                      <a:fillRect/>
                    </a:stretch>
                  </pic:blipFill>
                  <pic:spPr>
                    <a:xfrm>
                      <a:off x="0" y="0"/>
                      <a:ext cx="5327650" cy="7552276"/>
                    </a:xfrm>
                    <a:prstGeom prst="rect">
                      <a:avLst/>
                    </a:prstGeom>
                  </pic:spPr>
                </pic:pic>
              </a:graphicData>
            </a:graphic>
          </wp:inline>
        </w:drawing>
      </w:r>
    </w:p>
    <w:sectPr>
      <w:headerReference r:id="rId136" w:type="default"/>
      <w:pgSz w:w="8391" w:h="11909"/>
      <w:pgMar w:top="1" w:right="0" w:bottom="4" w:left="0" w:header="0" w:footer="0" w:gutter="0"/>
      <w:cols w:space="720" w:num="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零" w:date="2025-11-09T11:11:11Z" w:initials="">
    <w:p w14:paraId="161CC710">
      <w:r>
        <w:t>更新</w:t>
      </w:r>
    </w:p>
  </w:comment>
  <w:comment w:id="1" w:author="零" w:date="2025-11-09T11:19:22Z" w:initials="">
    <w:p w14:paraId="0AD3FD6D">
      <w:r>
        <w:t>删除
</w:t>
      </w:r>
    </w:p>
  </w:comment>
  <w:comment w:id="2" w:author="零" w:date="2025-11-09T11:15:56Z" w:initials="">
    <w:p w14:paraId="6F829AEC">
      <w:r>
        <w:t>疫苗门诊</w:t>
      </w:r>
    </w:p>
  </w:comment>
  <w:comment w:id="3" w:author="零" w:date="2025-11-09T11:21:07Z" w:initials="">
    <w:p w14:paraId="55006F5F">
      <w:r>
        <w:t>删除</w:t>
      </w:r>
    </w:p>
  </w:comment>
  <w:comment w:id="4" w:author="零" w:date="2025-11-09T11:23:10Z" w:initials="">
    <w:p w14:paraId="4D97B4D2">
      <w:r>
        <w:t>不含 棉球 20ml 1ml
煮沸消毒</w:t>
      </w:r>
    </w:p>
  </w:comment>
  <w:comment w:id="5" w:author="零" w:date="2025-11-08T20:27:55Z" w:initials="">
    <w:p w14:paraId="671962BE">
      <w:r>
        <w:t>需要两把无菌剪刀，一把用来剪敷料，一把用来剪水疱。要注意不可混用。</w:t>
      </w:r>
    </w:p>
  </w:comment>
  <w:comment w:id="6" w:author="零" w:date="2025-11-09T11:27:26Z" w:initials="">
    <w:p w14:paraId="36E06D71">
      <w:r>
        <w:t>亲水纤维银、德湿银、硫酸银 优妥、15版</w:t>
      </w:r>
    </w:p>
  </w:comment>
  <w:comment w:id="7" w:author="零" w:date="2025-11-08T20:33:08Z" w:initials="">
    <w:p w14:paraId="5A53B2F8">
      <w:r>
        <w:t>银敷料 多用于感染伤口
普朗特 用于细菌定植伤口或感染伤口，祛除细菌生物膜，使用生理盐水清洁伤口后，纱布浸湿普朗特后湿敷伤口10min，不用擦拭，即可使用敷料覆盖。</w:t>
      </w:r>
    </w:p>
  </w:comment>
  <w:comment w:id="8" w:author="零" w:date="2025-11-09T11:28:21Z" w:initials="">
    <w:p w14:paraId="6C30BD0E">
      <w:r>
        <w:t>删除</w:t>
      </w:r>
    </w:p>
  </w:comment>
  <w:comment w:id="9" w:author="零" w:date="2025-11-09T11:37:30Z" w:initials="">
    <w:p w14:paraId="2170DC70">
      <w:r>
        <w:t>不要</w:t>
      </w:r>
    </w:p>
  </w:comment>
  <w:comment w:id="10" w:author="零" w:date="2025-11-09T11:40:52Z" w:initials="">
    <w:p w14:paraId="72BBE1BD">
      <w:r>
        <w:t>补充</w:t>
      </w:r>
    </w:p>
  </w:comment>
  <w:comment w:id="11" w:author="零" w:date="2025-11-09T11:41:18Z" w:initials="">
    <w:p w14:paraId="4D0AC3DA">
      <w:r>
        <w:t>去除剂</w:t>
      </w:r>
    </w:p>
  </w:comment>
  <w:comment w:id="12" w:author="零" w:date="2025-11-09T11:42:43Z" w:initials="">
    <w:p w14:paraId="4A69EE29">
      <w:r>
        <w:t>发白 发黄 增厚</w:t>
      </w:r>
    </w:p>
  </w:comment>
  <w:comment w:id="13" w:author="零" w:date="2025-11-09T11:44:51Z" w:initials="">
    <w:p w14:paraId="6B8FABD8">
      <w:r>
        <w:t>感染伤口 方案</w:t>
      </w:r>
    </w:p>
  </w:comment>
  <w:comment w:id="14" w:author="零" w:date="2025-11-09T11:48:41Z" w:initials="">
    <w:p w14:paraId="726E016C">
      <w:r>
        <w:t>安尔碘</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161CC710" w15:done="0"/>
  <w15:commentEx w15:paraId="0AD3FD6D" w15:done="0"/>
  <w15:commentEx w15:paraId="6F829AEC" w15:done="0"/>
  <w15:commentEx w15:paraId="55006F5F" w15:done="0"/>
  <w15:commentEx w15:paraId="4D97B4D2" w15:done="0"/>
  <w15:commentEx w15:paraId="671962BE" w15:done="0"/>
  <w15:commentEx w15:paraId="36E06D71" w15:done="0"/>
  <w15:commentEx w15:paraId="5A53B2F8" w15:done="0"/>
  <w15:commentEx w15:paraId="6C30BD0E" w15:done="0"/>
  <w15:commentEx w15:paraId="2170DC70" w15:done="0"/>
  <w15:commentEx w15:paraId="72BBE1BD" w15:done="0"/>
  <w15:commentEx w15:paraId="4D0AC3DA" w15:done="0"/>
  <w15:commentEx w15:paraId="4A69EE29" w15:done="0"/>
  <w15:commentEx w15:paraId="6B8FABD8" w15:done="0"/>
  <w15:commentEx w15:paraId="726E016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503050405090304"/>
    <w:charset w:val="CC"/>
    <w:family w:val="roman"/>
    <w:pitch w:val="default"/>
    <w:sig w:usb0="E0000AFF" w:usb1="00007843" w:usb2="00000001" w:usb3="00000000" w:csb0="400001BF" w:csb1="DFF7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PingFang SC">
    <w:panose1 w:val="020B0400000000000000"/>
    <w:charset w:val="86"/>
    <w:family w:val="auto"/>
    <w:pitch w:val="default"/>
    <w:sig w:usb0="A00002FF" w:usb1="7ACFFDFB" w:usb2="00000017" w:usb3="00000000" w:csb0="00040001" w:csb1="00000000"/>
  </w:font>
  <w:font w:name="冬青黑体简体中文">
    <w:panose1 w:val="020B0300000000000000"/>
    <w:charset w:val="86"/>
    <w:family w:val="auto"/>
    <w:pitch w:val="default"/>
    <w:sig w:usb0="A00002BF" w:usb1="1ACF7CFA" w:usb2="00000016" w:usb3="00000000" w:csb0="00060007" w:csb1="00000000"/>
  </w:font>
  <w:font w:name="宋体-简">
    <w:panose1 w:val="02010800040101010101"/>
    <w:charset w:val="86"/>
    <w:family w:val="auto"/>
    <w:pitch w:val="default"/>
    <w:sig w:usb0="00000001" w:usb1="080F0000" w:usb2="00000000" w:usb3="00000000" w:csb0="00040000" w:csb1="00000000"/>
  </w:font>
  <w:font w:name="汉仪书宋二KW">
    <w:panose1 w:val="00020600040101010101"/>
    <w:charset w:val="86"/>
    <w:family w:val="auto"/>
    <w:pitch w:val="default"/>
    <w:sig w:usb0="A00002BF" w:usb1="18EF7CFA" w:usb2="00000016" w:usb3="00000000" w:csb0="00040000" w:csb1="00000000"/>
  </w:font>
  <w:font w:name="Tahoma">
    <w:panose1 w:val="020B0604030504040204"/>
    <w:charset w:val="00"/>
    <w:family w:val="auto"/>
    <w:pitch w:val="default"/>
    <w:sig w:usb0="E1002AFF" w:usb1="C000605B" w:usb2="00000029" w:usb3="00000000" w:csb0="200101FF" w:csb1="2028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Helvetica Neue">
    <w:panose1 w:val="02000503000000020004"/>
    <w:charset w:val="00"/>
    <w:family w:val="auto"/>
    <w:pitch w:val="default"/>
    <w:sig w:usb0="E50002FF" w:usb1="500079DB" w:usb2="00000010" w:usb3="00000000" w:csb0="00000000" w:csb1="00000000"/>
  </w:font>
  <w:font w:name="STSongti-SC-Regular">
    <w:panose1 w:val="02010800040101010101"/>
    <w:charset w:val="86"/>
    <w:family w:val="auto"/>
    <w:pitch w:val="default"/>
    <w:sig w:usb0="00000001" w:usb1="080F0000" w:usb2="00000000" w:usb3="00000000" w:csb0="00040000" w:csb1="00000000"/>
  </w:font>
  <w:font w:name="PingFang SC Semibold">
    <w:panose1 w:val="020B0400000000000000"/>
    <w:charset w:val="86"/>
    <w:family w:val="auto"/>
    <w:pitch w:val="default"/>
    <w:sig w:usb0="A00002FF" w:usb1="7ACFFDFB" w:usb2="00000017" w:usb3="00000000" w:csb0="00040001" w:csb1="00000000"/>
  </w:font>
  <w:font w:name="STSongti-SC-Bold">
    <w:panose1 w:val="02010800040101010101"/>
    <w:charset w:val="86"/>
    <w:family w:val="auto"/>
    <w:pitch w:val="default"/>
    <w:sig w:usb0="00000001" w:usb1="080F0000" w:usb2="00000000" w:usb3="00000000" w:csb0="00040000" w:csb1="00000000"/>
  </w:font>
  <w:font w:name="Apple Color Emoji">
    <w:panose1 w:val="00000000000000000000"/>
    <w:charset w:val="00"/>
    <w:family w:val="auto"/>
    <w:pitch w:val="default"/>
    <w:sig w:usb0="00000003" w:usb1="18000000" w:usb2="14000000" w:usb3="00000000" w:csb0="00000001" w:csb1="00000000"/>
  </w:font>
  <w:font w:name="PingFang TC Regular">
    <w:panose1 w:val="020B0400000000000000"/>
    <w:charset w:val="88"/>
    <w:family w:val="auto"/>
    <w:pitch w:val="default"/>
    <w:sig w:usb0="A00002FF" w:usb1="7ACFFDFB" w:usb2="00000017" w:usb3="00000000" w:csb0="00100001" w:csb1="00000000"/>
  </w:font>
  <w:font w:name="PingFang SC Regular">
    <w:panose1 w:val="020B0400000000000000"/>
    <w:charset w:val="86"/>
    <w:family w:val="auto"/>
    <w:pitch w:val="default"/>
    <w:sig w:usb0="A00002FF" w:usb1="7ACFFDFB" w:usb2="00000017"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531466B">
    <w:pPr>
      <w:spacing w:line="14" w:lineRule="auto"/>
      <w:rPr>
        <w:rFonts w:ascii="Arial"/>
        <w:sz w:val="2"/>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A36736">
    <w:pPr>
      <w:spacing w:line="211" w:lineRule="exact"/>
      <w:ind w:left="3286"/>
      <w:rPr>
        <w:rFonts w:ascii="PingFang SC" w:hAnsi="PingFang SC" w:eastAsia="PingFang SC" w:cs="PingFang SC"/>
        <w:sz w:val="18"/>
        <w:szCs w:val="18"/>
      </w:rPr>
    </w:pPr>
    <w:r>
      <w:rPr>
        <w:rFonts w:ascii="PingFang SC" w:hAnsi="PingFang SC" w:eastAsia="PingFang SC" w:cs="PingFang SC"/>
        <w:spacing w:val="-4"/>
        <w:position w:val="-4"/>
        <w:sz w:val="18"/>
        <w:szCs w:val="18"/>
      </w:rPr>
      <w:t>10</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55823C">
    <w:pPr>
      <w:spacing w:line="212" w:lineRule="exact"/>
      <w:ind w:left="3286"/>
      <w:rPr>
        <w:rFonts w:ascii="PingFang SC" w:hAnsi="PingFang SC" w:eastAsia="PingFang SC" w:cs="PingFang SC"/>
        <w:sz w:val="18"/>
        <w:szCs w:val="18"/>
      </w:rPr>
    </w:pPr>
    <w:r>
      <w:rPr>
        <w:rFonts w:ascii="PingFang SC" w:hAnsi="PingFang SC" w:eastAsia="PingFang SC" w:cs="PingFang SC"/>
        <w:spacing w:val="8"/>
        <w:position w:val="-4"/>
        <w:sz w:val="18"/>
        <w:szCs w:val="18"/>
      </w:rPr>
      <w:t>11</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0766B8">
    <w:pPr>
      <w:spacing w:line="212" w:lineRule="exact"/>
      <w:ind w:left="3286"/>
      <w:rPr>
        <w:rFonts w:ascii="PingFang SC" w:hAnsi="PingFang SC" w:eastAsia="PingFang SC" w:cs="PingFang SC"/>
        <w:sz w:val="18"/>
        <w:szCs w:val="18"/>
      </w:rPr>
    </w:pPr>
    <w:r>
      <w:rPr>
        <w:rFonts w:ascii="PingFang SC" w:hAnsi="PingFang SC" w:eastAsia="PingFang SC" w:cs="PingFang SC"/>
        <w:spacing w:val="-4"/>
        <w:position w:val="-4"/>
        <w:sz w:val="18"/>
        <w:szCs w:val="18"/>
      </w:rPr>
      <w:t>12</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7CA16F">
    <w:pPr>
      <w:spacing w:line="211" w:lineRule="exact"/>
      <w:ind w:left="3286"/>
      <w:rPr>
        <w:rFonts w:ascii="PingFang SC" w:hAnsi="PingFang SC" w:eastAsia="PingFang SC" w:cs="PingFang SC"/>
        <w:sz w:val="18"/>
        <w:szCs w:val="18"/>
      </w:rPr>
    </w:pPr>
    <w:r>
      <w:rPr>
        <w:rFonts w:ascii="PingFang SC" w:hAnsi="PingFang SC" w:eastAsia="PingFang SC" w:cs="PingFang SC"/>
        <w:spacing w:val="-4"/>
        <w:position w:val="-4"/>
        <w:sz w:val="18"/>
        <w:szCs w:val="18"/>
      </w:rPr>
      <w:t>13</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DD6227">
    <w:pPr>
      <w:spacing w:line="212" w:lineRule="exact"/>
      <w:ind w:left="3286"/>
      <w:rPr>
        <w:rFonts w:ascii="PingFang SC" w:hAnsi="PingFang SC" w:eastAsia="PingFang SC" w:cs="PingFang SC"/>
        <w:sz w:val="18"/>
        <w:szCs w:val="18"/>
      </w:rPr>
    </w:pPr>
    <w:r>
      <w:rPr>
        <w:rFonts w:ascii="PingFang SC" w:hAnsi="PingFang SC" w:eastAsia="PingFang SC" w:cs="PingFang SC"/>
        <w:spacing w:val="-4"/>
        <w:position w:val="-4"/>
        <w:sz w:val="18"/>
        <w:szCs w:val="18"/>
      </w:rPr>
      <w:t>14</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F17B85">
    <w:pPr>
      <w:spacing w:line="211" w:lineRule="exact"/>
      <w:ind w:left="3286"/>
      <w:rPr>
        <w:rFonts w:ascii="PingFang SC" w:hAnsi="PingFang SC" w:eastAsia="PingFang SC" w:cs="PingFang SC"/>
        <w:sz w:val="18"/>
        <w:szCs w:val="18"/>
      </w:rPr>
    </w:pPr>
    <w:r>
      <w:rPr>
        <w:rFonts w:ascii="PingFang SC" w:hAnsi="PingFang SC" w:eastAsia="PingFang SC" w:cs="PingFang SC"/>
        <w:spacing w:val="-4"/>
        <w:position w:val="-4"/>
        <w:sz w:val="18"/>
        <w:szCs w:val="18"/>
      </w:rPr>
      <w:t>15</w: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255559">
    <w:pPr>
      <w:spacing w:line="211" w:lineRule="exact"/>
      <w:ind w:left="3286"/>
      <w:rPr>
        <w:rFonts w:ascii="PingFang SC" w:hAnsi="PingFang SC" w:eastAsia="PingFang SC" w:cs="PingFang SC"/>
        <w:sz w:val="18"/>
        <w:szCs w:val="18"/>
      </w:rPr>
    </w:pPr>
    <w:r>
      <w:rPr>
        <w:rFonts w:ascii="PingFang SC" w:hAnsi="PingFang SC" w:eastAsia="PingFang SC" w:cs="PingFang SC"/>
        <w:spacing w:val="-4"/>
        <w:position w:val="-4"/>
        <w:sz w:val="18"/>
        <w:szCs w:val="18"/>
      </w:rPr>
      <w:t>16</w: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C2EBB11">
    <w:pPr>
      <w:spacing w:line="157" w:lineRule="auto"/>
      <w:ind w:left="3286"/>
      <w:rPr>
        <w:rFonts w:ascii="PingFang SC" w:hAnsi="PingFang SC" w:eastAsia="PingFang SC" w:cs="PingFang SC"/>
        <w:sz w:val="18"/>
        <w:szCs w:val="18"/>
      </w:rPr>
    </w:pPr>
    <w:r>
      <w:rPr>
        <w:rFonts w:ascii="PingFang SC" w:hAnsi="PingFang SC" w:eastAsia="PingFang SC" w:cs="PingFang SC"/>
        <w:spacing w:val="-2"/>
        <w:sz w:val="18"/>
        <w:szCs w:val="18"/>
      </w:rPr>
      <w:t>17</w: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39CC4B">
    <w:pPr>
      <w:spacing w:line="211" w:lineRule="exact"/>
      <w:ind w:left="3286"/>
      <w:rPr>
        <w:rFonts w:ascii="PingFang SC" w:hAnsi="PingFang SC" w:eastAsia="PingFang SC" w:cs="PingFang SC"/>
        <w:sz w:val="18"/>
        <w:szCs w:val="18"/>
      </w:rPr>
    </w:pPr>
    <w:r>
      <w:rPr>
        <w:rFonts w:ascii="PingFang SC" w:hAnsi="PingFang SC" w:eastAsia="PingFang SC" w:cs="PingFang SC"/>
        <w:spacing w:val="-4"/>
        <w:position w:val="-4"/>
        <w:sz w:val="18"/>
        <w:szCs w:val="18"/>
      </w:rPr>
      <w:t>18</w: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57B2CC">
    <w:pPr>
      <w:spacing w:line="211" w:lineRule="exact"/>
      <w:ind w:left="3286"/>
      <w:rPr>
        <w:rFonts w:ascii="PingFang SC" w:hAnsi="PingFang SC" w:eastAsia="PingFang SC" w:cs="PingFang SC"/>
        <w:sz w:val="18"/>
        <w:szCs w:val="18"/>
      </w:rPr>
    </w:pPr>
    <w:r>
      <w:rPr>
        <w:rFonts w:ascii="PingFang SC" w:hAnsi="PingFang SC" w:eastAsia="PingFang SC" w:cs="PingFang SC"/>
        <w:spacing w:val="-4"/>
        <w:position w:val="-4"/>
        <w:sz w:val="18"/>
        <w:szCs w:val="18"/>
      </w:rPr>
      <w:t>19</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1CD685">
    <w:pPr>
      <w:spacing w:before="1" w:line="198" w:lineRule="auto"/>
      <w:ind w:left="3328"/>
      <w:rPr>
        <w:rFonts w:ascii="PingFang SC" w:hAnsi="PingFang SC" w:eastAsia="PingFang SC" w:cs="PingFang SC"/>
        <w:sz w:val="18"/>
        <w:szCs w:val="18"/>
      </w:rPr>
    </w:pPr>
    <w:r>
      <w:rPr>
        <w:rFonts w:ascii="PingFang SC" w:hAnsi="PingFang SC" w:eastAsia="PingFang SC" w:cs="PingFang SC"/>
        <w:spacing w:val="24"/>
        <w:w w:val="104"/>
        <w:sz w:val="18"/>
        <w:szCs w:val="18"/>
      </w:rPr>
      <w:t>i</w: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71ABE1">
    <w:pPr>
      <w:spacing w:line="211" w:lineRule="exact"/>
      <w:ind w:left="3275"/>
      <w:rPr>
        <w:rFonts w:ascii="PingFang SC" w:hAnsi="PingFang SC" w:eastAsia="PingFang SC" w:cs="PingFang SC"/>
        <w:sz w:val="18"/>
        <w:szCs w:val="18"/>
      </w:rPr>
    </w:pPr>
    <w:r>
      <w:rPr>
        <w:rFonts w:ascii="PingFang SC" w:hAnsi="PingFang SC" w:eastAsia="PingFang SC" w:cs="PingFang SC"/>
        <w:spacing w:val="-11"/>
        <w:position w:val="-4"/>
        <w:sz w:val="18"/>
        <w:szCs w:val="18"/>
      </w:rPr>
      <w:t>20</w: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3FAF1C">
    <w:pPr>
      <w:spacing w:line="212" w:lineRule="exact"/>
      <w:ind w:left="3275"/>
      <w:rPr>
        <w:rFonts w:ascii="PingFang SC" w:hAnsi="PingFang SC" w:eastAsia="PingFang SC" w:cs="PingFang SC"/>
        <w:sz w:val="18"/>
        <w:szCs w:val="18"/>
      </w:rPr>
    </w:pPr>
    <w:r>
      <w:rPr>
        <w:rFonts w:ascii="PingFang SC" w:hAnsi="PingFang SC" w:eastAsia="PingFang SC" w:cs="PingFang SC"/>
        <w:spacing w:val="-3"/>
        <w:position w:val="-4"/>
        <w:sz w:val="18"/>
        <w:szCs w:val="18"/>
      </w:rPr>
      <w:t>21</w: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3FE295">
    <w:pPr>
      <w:spacing w:line="212" w:lineRule="exact"/>
      <w:ind w:left="3275"/>
      <w:rPr>
        <w:rFonts w:ascii="PingFang SC" w:hAnsi="PingFang SC" w:eastAsia="PingFang SC" w:cs="PingFang SC"/>
        <w:sz w:val="18"/>
        <w:szCs w:val="18"/>
      </w:rPr>
    </w:pPr>
    <w:r>
      <w:rPr>
        <w:rFonts w:ascii="PingFang SC" w:hAnsi="PingFang SC" w:eastAsia="PingFang SC" w:cs="PingFang SC"/>
        <w:spacing w:val="-11"/>
        <w:position w:val="-4"/>
        <w:sz w:val="18"/>
        <w:szCs w:val="18"/>
      </w:rPr>
      <w:t>22</w: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D4851C">
    <w:pPr>
      <w:spacing w:line="211" w:lineRule="exact"/>
      <w:ind w:left="3275"/>
      <w:rPr>
        <w:rFonts w:ascii="PingFang SC" w:hAnsi="PingFang SC" w:eastAsia="PingFang SC" w:cs="PingFang SC"/>
        <w:sz w:val="18"/>
        <w:szCs w:val="18"/>
      </w:rPr>
    </w:pPr>
    <w:r>
      <w:rPr>
        <w:rFonts w:ascii="PingFang SC" w:hAnsi="PingFang SC" w:eastAsia="PingFang SC" w:cs="PingFang SC"/>
        <w:spacing w:val="-11"/>
        <w:position w:val="-4"/>
        <w:sz w:val="18"/>
        <w:szCs w:val="18"/>
      </w:rPr>
      <w:t>23</w: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B686E4">
    <w:pPr>
      <w:spacing w:line="212" w:lineRule="exact"/>
      <w:ind w:left="3275"/>
      <w:rPr>
        <w:rFonts w:ascii="PingFang SC" w:hAnsi="PingFang SC" w:eastAsia="PingFang SC" w:cs="PingFang SC"/>
        <w:sz w:val="18"/>
        <w:szCs w:val="18"/>
      </w:rPr>
    </w:pPr>
    <w:r>
      <w:rPr>
        <w:rFonts w:ascii="PingFang SC" w:hAnsi="PingFang SC" w:eastAsia="PingFang SC" w:cs="PingFang SC"/>
        <w:spacing w:val="-11"/>
        <w:position w:val="-4"/>
        <w:sz w:val="18"/>
        <w:szCs w:val="18"/>
      </w:rPr>
      <w:t>24</w: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2D921F6">
    <w:pPr>
      <w:spacing w:line="211" w:lineRule="exact"/>
      <w:ind w:left="3275"/>
      <w:rPr>
        <w:rFonts w:ascii="PingFang SC" w:hAnsi="PingFang SC" w:eastAsia="PingFang SC" w:cs="PingFang SC"/>
        <w:sz w:val="18"/>
        <w:szCs w:val="18"/>
      </w:rPr>
    </w:pPr>
    <w:r>
      <w:rPr>
        <w:rFonts w:ascii="PingFang SC" w:hAnsi="PingFang SC" w:eastAsia="PingFang SC" w:cs="PingFang SC"/>
        <w:spacing w:val="-11"/>
        <w:position w:val="4"/>
        <w:sz w:val="18"/>
        <w:szCs w:val="18"/>
      </w:rPr>
      <w:t>25</w: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B640AD5">
    <w:pPr>
      <w:spacing w:line="211" w:lineRule="exact"/>
      <w:ind w:left="3275"/>
      <w:rPr>
        <w:rFonts w:ascii="PingFang SC" w:hAnsi="PingFang SC" w:eastAsia="PingFang SC" w:cs="PingFang SC"/>
        <w:sz w:val="18"/>
        <w:szCs w:val="18"/>
      </w:rPr>
    </w:pPr>
    <w:r>
      <w:rPr>
        <w:rFonts w:ascii="PingFang SC" w:hAnsi="PingFang SC" w:eastAsia="PingFang SC" w:cs="PingFang SC"/>
        <w:spacing w:val="-11"/>
        <w:position w:val="-4"/>
        <w:sz w:val="18"/>
        <w:szCs w:val="18"/>
      </w:rPr>
      <w:t>26</w: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6A7BF7">
    <w:pPr>
      <w:spacing w:line="213" w:lineRule="exact"/>
      <w:ind w:left="3275"/>
      <w:rPr>
        <w:rFonts w:ascii="PingFang SC" w:hAnsi="PingFang SC" w:eastAsia="PingFang SC" w:cs="PingFang SC"/>
        <w:sz w:val="18"/>
        <w:szCs w:val="18"/>
      </w:rPr>
    </w:pPr>
    <w:r>
      <w:rPr>
        <w:rFonts w:ascii="PingFang SC" w:hAnsi="PingFang SC" w:eastAsia="PingFang SC" w:cs="PingFang SC"/>
        <w:spacing w:val="-9"/>
        <w:position w:val="-4"/>
        <w:sz w:val="18"/>
        <w:szCs w:val="18"/>
      </w:rPr>
      <w:t>27</w: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934CE3">
    <w:pPr>
      <w:spacing w:line="211" w:lineRule="exact"/>
      <w:ind w:left="3275"/>
      <w:rPr>
        <w:rFonts w:ascii="PingFang SC" w:hAnsi="PingFang SC" w:eastAsia="PingFang SC" w:cs="PingFang SC"/>
        <w:sz w:val="18"/>
        <w:szCs w:val="18"/>
      </w:rPr>
    </w:pPr>
    <w:r>
      <w:rPr>
        <w:rFonts w:ascii="PingFang SC" w:hAnsi="PingFang SC" w:eastAsia="PingFang SC" w:cs="PingFang SC"/>
        <w:spacing w:val="-11"/>
        <w:position w:val="-4"/>
        <w:sz w:val="18"/>
        <w:szCs w:val="18"/>
      </w:rPr>
      <w:t>28</w: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03F2761">
    <w:pPr>
      <w:spacing w:line="211" w:lineRule="exact"/>
      <w:ind w:left="3275"/>
      <w:rPr>
        <w:rFonts w:ascii="PingFang SC" w:hAnsi="PingFang SC" w:eastAsia="PingFang SC" w:cs="PingFang SC"/>
        <w:sz w:val="18"/>
        <w:szCs w:val="18"/>
      </w:rPr>
    </w:pPr>
    <w:r>
      <w:rPr>
        <w:rFonts w:ascii="PingFang SC" w:hAnsi="PingFang SC" w:eastAsia="PingFang SC" w:cs="PingFang SC"/>
        <w:spacing w:val="-11"/>
        <w:position w:val="-4"/>
        <w:sz w:val="18"/>
        <w:szCs w:val="18"/>
      </w:rPr>
      <w:t>29</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B36467">
    <w:pPr>
      <w:spacing w:before="1" w:line="198" w:lineRule="auto"/>
      <w:ind w:left="3285"/>
      <w:rPr>
        <w:rFonts w:ascii="PingFang SC" w:hAnsi="PingFang SC" w:eastAsia="PingFang SC" w:cs="PingFang SC"/>
        <w:sz w:val="18"/>
        <w:szCs w:val="18"/>
      </w:rPr>
    </w:pPr>
    <w:r>
      <w:rPr>
        <w:rFonts w:ascii="PingFang SC" w:hAnsi="PingFang SC" w:eastAsia="PingFang SC" w:cs="PingFang SC"/>
        <w:spacing w:val="24"/>
        <w:w w:val="125"/>
        <w:sz w:val="18"/>
        <w:szCs w:val="18"/>
      </w:rPr>
      <w:t>ii</w: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DB23A6">
    <w:pPr>
      <w:spacing w:line="211" w:lineRule="exact"/>
      <w:ind w:left="3276"/>
      <w:rPr>
        <w:rFonts w:ascii="PingFang SC" w:hAnsi="PingFang SC" w:eastAsia="PingFang SC" w:cs="PingFang SC"/>
        <w:sz w:val="18"/>
        <w:szCs w:val="18"/>
      </w:rPr>
    </w:pPr>
    <w:r>
      <w:rPr>
        <w:rFonts w:ascii="PingFang SC" w:hAnsi="PingFang SC" w:eastAsia="PingFang SC" w:cs="PingFang SC"/>
        <w:spacing w:val="-12"/>
        <w:position w:val="-4"/>
        <w:sz w:val="18"/>
        <w:szCs w:val="18"/>
      </w:rPr>
      <w:t>30</w: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392448E">
    <w:pPr>
      <w:spacing w:line="211" w:lineRule="exact"/>
      <w:ind w:left="3276"/>
      <w:rPr>
        <w:rFonts w:ascii="PingFang SC" w:hAnsi="PingFang SC" w:eastAsia="PingFang SC" w:cs="PingFang SC"/>
        <w:sz w:val="18"/>
        <w:szCs w:val="18"/>
      </w:rPr>
    </w:pPr>
    <w:r>
      <w:rPr>
        <w:rFonts w:ascii="PingFang SC" w:hAnsi="PingFang SC" w:eastAsia="PingFang SC" w:cs="PingFang SC"/>
        <w:spacing w:val="-3"/>
        <w:position w:val="-4"/>
        <w:sz w:val="18"/>
        <w:szCs w:val="18"/>
      </w:rPr>
      <w:t>31</w:t>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5C582F7">
    <w:pPr>
      <w:spacing w:line="211" w:lineRule="exact"/>
      <w:ind w:left="3276"/>
      <w:rPr>
        <w:rFonts w:ascii="PingFang SC" w:hAnsi="PingFang SC" w:eastAsia="PingFang SC" w:cs="PingFang SC"/>
        <w:sz w:val="18"/>
        <w:szCs w:val="18"/>
      </w:rPr>
    </w:pPr>
    <w:r>
      <w:rPr>
        <w:rFonts w:ascii="PingFang SC" w:hAnsi="PingFang SC" w:eastAsia="PingFang SC" w:cs="PingFang SC"/>
        <w:spacing w:val="-12"/>
        <w:position w:val="-4"/>
        <w:sz w:val="18"/>
        <w:szCs w:val="18"/>
      </w:rPr>
      <w:t>32</w: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010D93">
    <w:pPr>
      <w:spacing w:line="211" w:lineRule="exact"/>
      <w:ind w:left="3276"/>
      <w:rPr>
        <w:rFonts w:ascii="PingFang SC" w:hAnsi="PingFang SC" w:eastAsia="PingFang SC" w:cs="PingFang SC"/>
        <w:sz w:val="18"/>
        <w:szCs w:val="18"/>
      </w:rPr>
    </w:pPr>
    <w:r>
      <w:rPr>
        <w:rFonts w:ascii="PingFang SC" w:hAnsi="PingFang SC" w:eastAsia="PingFang SC" w:cs="PingFang SC"/>
        <w:spacing w:val="-12"/>
        <w:position w:val="-4"/>
        <w:sz w:val="18"/>
        <w:szCs w:val="18"/>
      </w:rPr>
      <w:t>33</w:t>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8C533E">
    <w:pPr>
      <w:spacing w:line="211" w:lineRule="exact"/>
      <w:ind w:left="3276"/>
      <w:rPr>
        <w:rFonts w:ascii="PingFang SC" w:hAnsi="PingFang SC" w:eastAsia="PingFang SC" w:cs="PingFang SC"/>
        <w:sz w:val="18"/>
        <w:szCs w:val="18"/>
      </w:rPr>
    </w:pPr>
    <w:r>
      <w:rPr>
        <w:rFonts w:ascii="PingFang SC" w:hAnsi="PingFang SC" w:eastAsia="PingFang SC" w:cs="PingFang SC"/>
        <w:spacing w:val="-12"/>
        <w:position w:val="-4"/>
        <w:sz w:val="18"/>
        <w:szCs w:val="18"/>
      </w:rPr>
      <w:t>34</w:t>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1D932F">
    <w:pPr>
      <w:spacing w:line="211" w:lineRule="exact"/>
      <w:ind w:left="3276"/>
      <w:rPr>
        <w:rFonts w:ascii="PingFang SC" w:hAnsi="PingFang SC" w:eastAsia="PingFang SC" w:cs="PingFang SC"/>
        <w:sz w:val="18"/>
        <w:szCs w:val="18"/>
      </w:rPr>
    </w:pPr>
    <w:r>
      <w:rPr>
        <w:rFonts w:ascii="PingFang SC" w:hAnsi="PingFang SC" w:eastAsia="PingFang SC" w:cs="PingFang SC"/>
        <w:spacing w:val="-12"/>
        <w:position w:val="-4"/>
        <w:sz w:val="18"/>
        <w:szCs w:val="18"/>
      </w:rPr>
      <w:t>35</w:t>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8F8A02">
    <w:pPr>
      <w:spacing w:line="211" w:lineRule="exact"/>
      <w:ind w:left="3276"/>
      <w:rPr>
        <w:rFonts w:ascii="PingFang SC" w:hAnsi="PingFang SC" w:eastAsia="PingFang SC" w:cs="PingFang SC"/>
        <w:sz w:val="18"/>
        <w:szCs w:val="18"/>
      </w:rPr>
    </w:pPr>
    <w:r>
      <w:rPr>
        <w:rFonts w:ascii="PingFang SC" w:hAnsi="PingFang SC" w:eastAsia="PingFang SC" w:cs="PingFang SC"/>
        <w:spacing w:val="-12"/>
        <w:position w:val="-4"/>
        <w:sz w:val="18"/>
        <w:szCs w:val="18"/>
      </w:rPr>
      <w:t>36</w:t>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98F75C">
    <w:pPr>
      <w:spacing w:line="211" w:lineRule="exact"/>
      <w:ind w:left="3276"/>
      <w:rPr>
        <w:rFonts w:ascii="PingFang SC" w:hAnsi="PingFang SC" w:eastAsia="PingFang SC" w:cs="PingFang SC"/>
        <w:sz w:val="18"/>
        <w:szCs w:val="18"/>
      </w:rPr>
    </w:pPr>
    <w:r>
      <w:rPr>
        <w:rFonts w:ascii="PingFang SC" w:hAnsi="PingFang SC" w:eastAsia="PingFang SC" w:cs="PingFang SC"/>
        <w:spacing w:val="-10"/>
        <w:position w:val="-4"/>
        <w:sz w:val="18"/>
        <w:szCs w:val="18"/>
      </w:rPr>
      <w:t>37</w:t>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8035B7">
    <w:pPr>
      <w:spacing w:line="211" w:lineRule="exact"/>
      <w:ind w:left="3276"/>
      <w:rPr>
        <w:rFonts w:ascii="PingFang SC" w:hAnsi="PingFang SC" w:eastAsia="PingFang SC" w:cs="PingFang SC"/>
        <w:sz w:val="18"/>
        <w:szCs w:val="18"/>
      </w:rPr>
    </w:pPr>
    <w:r>
      <w:rPr>
        <w:rFonts w:ascii="PingFang SC" w:hAnsi="PingFang SC" w:eastAsia="PingFang SC" w:cs="PingFang SC"/>
        <w:spacing w:val="-12"/>
        <w:position w:val="-4"/>
        <w:sz w:val="18"/>
        <w:szCs w:val="18"/>
      </w:rPr>
      <w:t>38</w:t>
    </w: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6493EC">
    <w:pPr>
      <w:spacing w:line="211" w:lineRule="exact"/>
      <w:ind w:left="3276"/>
      <w:rPr>
        <w:rFonts w:ascii="PingFang SC" w:hAnsi="PingFang SC" w:eastAsia="PingFang SC" w:cs="PingFang SC"/>
        <w:sz w:val="18"/>
        <w:szCs w:val="18"/>
      </w:rPr>
    </w:pPr>
    <w:r>
      <w:rPr>
        <w:rFonts w:ascii="PingFang SC" w:hAnsi="PingFang SC" w:eastAsia="PingFang SC" w:cs="PingFang SC"/>
        <w:spacing w:val="-12"/>
        <w:position w:val="-4"/>
        <w:sz w:val="18"/>
        <w:szCs w:val="18"/>
      </w:rPr>
      <w:t>39</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14054F">
    <w:pPr>
      <w:spacing w:line="212" w:lineRule="exact"/>
      <w:ind w:left="3329"/>
      <w:rPr>
        <w:rFonts w:ascii="PingFang SC" w:hAnsi="PingFang SC" w:eastAsia="PingFang SC" w:cs="PingFang SC"/>
        <w:sz w:val="18"/>
        <w:szCs w:val="18"/>
      </w:rPr>
    </w:pPr>
    <w:r>
      <w:rPr>
        <w:rFonts w:ascii="PingFang SC" w:hAnsi="PingFang SC" w:eastAsia="PingFang SC" w:cs="PingFang SC"/>
        <w:position w:val="-4"/>
        <w:sz w:val="18"/>
        <w:szCs w:val="18"/>
      </w:rPr>
      <w:t>1</w:t>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7F191CF">
    <w:pPr>
      <w:spacing w:line="211" w:lineRule="exact"/>
      <w:ind w:left="3272"/>
      <w:rPr>
        <w:rFonts w:ascii="PingFang SC" w:hAnsi="PingFang SC" w:eastAsia="PingFang SC" w:cs="PingFang SC"/>
        <w:sz w:val="18"/>
        <w:szCs w:val="18"/>
      </w:rPr>
    </w:pPr>
    <w:r>
      <w:rPr>
        <w:rFonts w:ascii="PingFang SC" w:hAnsi="PingFang SC" w:eastAsia="PingFang SC" w:cs="PingFang SC"/>
        <w:spacing w:val="-10"/>
        <w:position w:val="-4"/>
        <w:sz w:val="18"/>
        <w:szCs w:val="18"/>
      </w:rPr>
      <w:t>40</w:t>
    </w: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13D223">
    <w:pPr>
      <w:spacing w:line="212" w:lineRule="exact"/>
      <w:ind w:left="3272"/>
      <w:rPr>
        <w:rFonts w:ascii="PingFang SC" w:hAnsi="PingFang SC" w:eastAsia="PingFang SC" w:cs="PingFang SC"/>
        <w:sz w:val="18"/>
        <w:szCs w:val="18"/>
      </w:rPr>
    </w:pPr>
    <w:r>
      <w:rPr>
        <w:rFonts w:ascii="PingFang SC" w:hAnsi="PingFang SC" w:eastAsia="PingFang SC" w:cs="PingFang SC"/>
        <w:spacing w:val="-2"/>
        <w:position w:val="-4"/>
        <w:sz w:val="18"/>
        <w:szCs w:val="18"/>
      </w:rPr>
      <w:t>41</w:t>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A91771">
    <w:pPr>
      <w:spacing w:line="212" w:lineRule="exact"/>
      <w:ind w:left="3272"/>
      <w:rPr>
        <w:rFonts w:ascii="PingFang SC" w:hAnsi="PingFang SC" w:eastAsia="PingFang SC" w:cs="PingFang SC"/>
        <w:sz w:val="18"/>
        <w:szCs w:val="18"/>
      </w:rPr>
    </w:pPr>
    <w:r>
      <w:rPr>
        <w:rFonts w:ascii="PingFang SC" w:hAnsi="PingFang SC" w:eastAsia="PingFang SC" w:cs="PingFang SC"/>
        <w:spacing w:val="-10"/>
        <w:position w:val="-4"/>
        <w:sz w:val="18"/>
        <w:szCs w:val="18"/>
      </w:rPr>
      <w:t>42</w:t>
    </w: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EC5DA4">
    <w:pPr>
      <w:spacing w:line="211" w:lineRule="exact"/>
      <w:ind w:left="3272"/>
      <w:rPr>
        <w:rFonts w:ascii="PingFang SC" w:hAnsi="PingFang SC" w:eastAsia="PingFang SC" w:cs="PingFang SC"/>
        <w:sz w:val="18"/>
        <w:szCs w:val="18"/>
      </w:rPr>
    </w:pPr>
    <w:r>
      <w:rPr>
        <w:rFonts w:ascii="PingFang SC" w:hAnsi="PingFang SC" w:eastAsia="PingFang SC" w:cs="PingFang SC"/>
        <w:spacing w:val="-10"/>
        <w:position w:val="-4"/>
        <w:sz w:val="18"/>
        <w:szCs w:val="18"/>
      </w:rPr>
      <w:t>43</w:t>
    </w: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0F6D0B">
    <w:pPr>
      <w:spacing w:line="212" w:lineRule="exact"/>
      <w:ind w:left="3272"/>
      <w:rPr>
        <w:rFonts w:ascii="PingFang SC" w:hAnsi="PingFang SC" w:eastAsia="PingFang SC" w:cs="PingFang SC"/>
        <w:sz w:val="18"/>
        <w:szCs w:val="18"/>
      </w:rPr>
    </w:pPr>
    <w:r>
      <w:rPr>
        <w:rFonts w:ascii="PingFang SC" w:hAnsi="PingFang SC" w:eastAsia="PingFang SC" w:cs="PingFang SC"/>
        <w:spacing w:val="-7"/>
        <w:w w:val="97"/>
        <w:position w:val="-4"/>
        <w:sz w:val="18"/>
        <w:szCs w:val="18"/>
      </w:rPr>
      <w:t>44</w:t>
    </w: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82B3FE">
    <w:pPr>
      <w:spacing w:line="211" w:lineRule="exact"/>
      <w:ind w:left="3272"/>
      <w:rPr>
        <w:rFonts w:ascii="PingFang SC" w:hAnsi="PingFang SC" w:eastAsia="PingFang SC" w:cs="PingFang SC"/>
        <w:sz w:val="18"/>
        <w:szCs w:val="18"/>
      </w:rPr>
    </w:pPr>
    <w:r>
      <w:rPr>
        <w:rFonts w:ascii="PingFang SC" w:hAnsi="PingFang SC" w:eastAsia="PingFang SC" w:cs="PingFang SC"/>
        <w:spacing w:val="-10"/>
        <w:position w:val="-4"/>
        <w:sz w:val="18"/>
        <w:szCs w:val="18"/>
      </w:rPr>
      <w:t>45</w:t>
    </w: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198477">
    <w:pPr>
      <w:spacing w:line="211" w:lineRule="exact"/>
      <w:ind w:left="3272"/>
      <w:rPr>
        <w:rFonts w:ascii="PingFang SC" w:hAnsi="PingFang SC" w:eastAsia="PingFang SC" w:cs="PingFang SC"/>
        <w:sz w:val="18"/>
        <w:szCs w:val="18"/>
      </w:rPr>
    </w:pPr>
    <w:r>
      <w:rPr>
        <w:rFonts w:ascii="PingFang SC" w:hAnsi="PingFang SC" w:eastAsia="PingFang SC" w:cs="PingFang SC"/>
        <w:spacing w:val="-10"/>
        <w:position w:val="-4"/>
        <w:sz w:val="18"/>
        <w:szCs w:val="18"/>
      </w:rPr>
      <w:t>46</w:t>
    </w: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AB45E7">
    <w:pPr>
      <w:spacing w:line="213" w:lineRule="exact"/>
      <w:ind w:left="3272"/>
      <w:rPr>
        <w:rFonts w:ascii="PingFang SC" w:hAnsi="PingFang SC" w:eastAsia="PingFang SC" w:cs="PingFang SC"/>
        <w:sz w:val="18"/>
        <w:szCs w:val="18"/>
      </w:rPr>
    </w:pPr>
    <w:r>
      <w:rPr>
        <w:rFonts w:ascii="PingFang SC" w:hAnsi="PingFang SC" w:eastAsia="PingFang SC" w:cs="PingFang SC"/>
        <w:spacing w:val="-8"/>
        <w:position w:val="-4"/>
        <w:sz w:val="18"/>
        <w:szCs w:val="18"/>
      </w:rPr>
      <w:t>47</w:t>
    </w: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3B23F5">
    <w:pPr>
      <w:spacing w:line="211" w:lineRule="exact"/>
      <w:ind w:left="3272"/>
      <w:rPr>
        <w:rFonts w:ascii="PingFang SC" w:hAnsi="PingFang SC" w:eastAsia="PingFang SC" w:cs="PingFang SC"/>
        <w:sz w:val="18"/>
        <w:szCs w:val="18"/>
      </w:rPr>
    </w:pPr>
    <w:r>
      <w:rPr>
        <w:rFonts w:ascii="PingFang SC" w:hAnsi="PingFang SC" w:eastAsia="PingFang SC" w:cs="PingFang SC"/>
        <w:spacing w:val="-10"/>
        <w:position w:val="-4"/>
        <w:sz w:val="18"/>
        <w:szCs w:val="18"/>
      </w:rPr>
      <w:t>48</w:t>
    </w: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CC37A8">
    <w:pPr>
      <w:spacing w:line="211" w:lineRule="exact"/>
      <w:ind w:left="3272"/>
      <w:rPr>
        <w:rFonts w:ascii="PingFang SC" w:hAnsi="PingFang SC" w:eastAsia="PingFang SC" w:cs="PingFang SC"/>
        <w:sz w:val="18"/>
        <w:szCs w:val="18"/>
      </w:rPr>
    </w:pPr>
    <w:r>
      <w:rPr>
        <w:rFonts w:ascii="PingFang SC" w:hAnsi="PingFang SC" w:eastAsia="PingFang SC" w:cs="PingFang SC"/>
        <w:spacing w:val="-10"/>
        <w:position w:val="-4"/>
        <w:sz w:val="18"/>
        <w:szCs w:val="18"/>
      </w:rPr>
      <w:t>49</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74E919">
    <w:pPr>
      <w:spacing w:line="212" w:lineRule="exact"/>
      <w:ind w:left="3318"/>
      <w:rPr>
        <w:rFonts w:ascii="PingFang SC" w:hAnsi="PingFang SC" w:eastAsia="PingFang SC" w:cs="PingFang SC"/>
        <w:sz w:val="18"/>
        <w:szCs w:val="18"/>
      </w:rPr>
    </w:pPr>
    <w:r>
      <w:rPr>
        <w:rFonts w:ascii="PingFang SC" w:hAnsi="PingFang SC" w:eastAsia="PingFang SC" w:cs="PingFang SC"/>
        <w:position w:val="-4"/>
        <w:sz w:val="18"/>
        <w:szCs w:val="18"/>
      </w:rPr>
      <w:t>2</w:t>
    </w: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5D9D4F">
    <w:pPr>
      <w:spacing w:line="211" w:lineRule="exact"/>
      <w:ind w:left="3276"/>
      <w:rPr>
        <w:rFonts w:ascii="PingFang SC" w:hAnsi="PingFang SC" w:eastAsia="PingFang SC" w:cs="PingFang SC"/>
        <w:sz w:val="18"/>
        <w:szCs w:val="18"/>
      </w:rPr>
    </w:pPr>
    <w:r>
      <w:rPr>
        <w:rFonts w:ascii="PingFang SC" w:hAnsi="PingFang SC" w:eastAsia="PingFang SC" w:cs="PingFang SC"/>
        <w:spacing w:val="-12"/>
        <w:position w:val="-4"/>
        <w:sz w:val="18"/>
        <w:szCs w:val="18"/>
      </w:rPr>
      <w:t>50</w:t>
    </w: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46FC02">
    <w:pPr>
      <w:spacing w:line="211" w:lineRule="exact"/>
      <w:ind w:left="3276"/>
      <w:rPr>
        <w:rFonts w:ascii="PingFang SC" w:hAnsi="PingFang SC" w:eastAsia="PingFang SC" w:cs="PingFang SC"/>
        <w:sz w:val="18"/>
        <w:szCs w:val="18"/>
      </w:rPr>
    </w:pPr>
    <w:r>
      <w:rPr>
        <w:rFonts w:ascii="PingFang SC" w:hAnsi="PingFang SC" w:eastAsia="PingFang SC" w:cs="PingFang SC"/>
        <w:spacing w:val="-3"/>
        <w:position w:val="-4"/>
        <w:sz w:val="18"/>
        <w:szCs w:val="18"/>
      </w:rPr>
      <w:t>51</w:t>
    </w: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6D775D">
    <w:pPr>
      <w:spacing w:line="211" w:lineRule="exact"/>
      <w:ind w:left="3276"/>
      <w:rPr>
        <w:rFonts w:ascii="PingFang SC" w:hAnsi="PingFang SC" w:eastAsia="PingFang SC" w:cs="PingFang SC"/>
        <w:sz w:val="18"/>
        <w:szCs w:val="18"/>
      </w:rPr>
    </w:pPr>
    <w:r>
      <w:rPr>
        <w:rFonts w:ascii="PingFang SC" w:hAnsi="PingFang SC" w:eastAsia="PingFang SC" w:cs="PingFang SC"/>
        <w:spacing w:val="-12"/>
        <w:position w:val="4"/>
        <w:sz w:val="18"/>
        <w:szCs w:val="18"/>
      </w:rPr>
      <w:t>52</w:t>
    </w:r>
  </w:p>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B4681C">
    <w:pPr>
      <w:spacing w:line="211" w:lineRule="exact"/>
      <w:ind w:left="3276"/>
      <w:rPr>
        <w:rFonts w:ascii="PingFang SC" w:hAnsi="PingFang SC" w:eastAsia="PingFang SC" w:cs="PingFang SC"/>
        <w:sz w:val="18"/>
        <w:szCs w:val="18"/>
      </w:rPr>
    </w:pPr>
    <w:r>
      <w:rPr>
        <w:rFonts w:ascii="PingFang SC" w:hAnsi="PingFang SC" w:eastAsia="PingFang SC" w:cs="PingFang SC"/>
        <w:spacing w:val="-12"/>
        <w:position w:val="-4"/>
        <w:sz w:val="18"/>
        <w:szCs w:val="18"/>
      </w:rPr>
      <w:t>53</w:t>
    </w: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0A4331">
    <w:pPr>
      <w:spacing w:line="211" w:lineRule="exact"/>
      <w:ind w:left="3276"/>
      <w:rPr>
        <w:rFonts w:ascii="PingFang SC" w:hAnsi="PingFang SC" w:eastAsia="PingFang SC" w:cs="PingFang SC"/>
        <w:sz w:val="18"/>
        <w:szCs w:val="18"/>
      </w:rPr>
    </w:pPr>
    <w:r>
      <w:rPr>
        <w:rFonts w:ascii="PingFang SC" w:hAnsi="PingFang SC" w:eastAsia="PingFang SC" w:cs="PingFang SC"/>
        <w:spacing w:val="-12"/>
        <w:position w:val="-4"/>
        <w:sz w:val="18"/>
        <w:szCs w:val="18"/>
      </w:rPr>
      <w:t>54</w:t>
    </w: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8AEA0E5">
    <w:pPr>
      <w:spacing w:line="209" w:lineRule="exact"/>
      <w:ind w:left="3276"/>
      <w:rPr>
        <w:rFonts w:ascii="PingFang SC" w:hAnsi="PingFang SC" w:eastAsia="PingFang SC" w:cs="PingFang SC"/>
        <w:sz w:val="18"/>
        <w:szCs w:val="18"/>
      </w:rPr>
    </w:pPr>
    <w:r>
      <w:rPr>
        <w:rFonts w:ascii="PingFang SC" w:hAnsi="PingFang SC" w:eastAsia="PingFang SC" w:cs="PingFang SC"/>
        <w:spacing w:val="-12"/>
        <w:position w:val="-4"/>
        <w:sz w:val="18"/>
        <w:szCs w:val="18"/>
      </w:rPr>
      <w:t>55</w:t>
    </w:r>
  </w:p>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F07E9D">
    <w:pPr>
      <w:spacing w:line="211" w:lineRule="exact"/>
      <w:ind w:left="3276"/>
      <w:rPr>
        <w:rFonts w:ascii="PingFang SC" w:hAnsi="PingFang SC" w:eastAsia="PingFang SC" w:cs="PingFang SC"/>
        <w:sz w:val="18"/>
        <w:szCs w:val="18"/>
      </w:rPr>
    </w:pPr>
    <w:r>
      <w:rPr>
        <w:rFonts w:ascii="PingFang SC" w:hAnsi="PingFang SC" w:eastAsia="PingFang SC" w:cs="PingFang SC"/>
        <w:spacing w:val="-12"/>
        <w:position w:val="-4"/>
        <w:sz w:val="18"/>
        <w:szCs w:val="18"/>
      </w:rPr>
      <w:t>56</w:t>
    </w:r>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A86E213">
    <w:pPr>
      <w:spacing w:line="209" w:lineRule="exact"/>
      <w:ind w:left="3276"/>
      <w:rPr>
        <w:rFonts w:ascii="PingFang SC" w:hAnsi="PingFang SC" w:eastAsia="PingFang SC" w:cs="PingFang SC"/>
        <w:sz w:val="18"/>
        <w:szCs w:val="18"/>
      </w:rPr>
    </w:pPr>
    <w:r>
      <w:rPr>
        <w:rFonts w:ascii="PingFang SC" w:hAnsi="PingFang SC" w:eastAsia="PingFang SC" w:cs="PingFang SC"/>
        <w:spacing w:val="-10"/>
        <w:position w:val="-4"/>
        <w:sz w:val="18"/>
        <w:szCs w:val="18"/>
      </w:rPr>
      <w:t>57</w:t>
    </w: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75180E">
    <w:pPr>
      <w:spacing w:line="211" w:lineRule="exact"/>
      <w:ind w:left="3276"/>
      <w:rPr>
        <w:rFonts w:ascii="PingFang SC" w:hAnsi="PingFang SC" w:eastAsia="PingFang SC" w:cs="PingFang SC"/>
        <w:sz w:val="18"/>
        <w:szCs w:val="18"/>
      </w:rPr>
    </w:pPr>
    <w:r>
      <w:rPr>
        <w:rFonts w:ascii="PingFang SC" w:hAnsi="PingFang SC" w:eastAsia="PingFang SC" w:cs="PingFang SC"/>
        <w:spacing w:val="-12"/>
        <w:position w:val="-4"/>
        <w:sz w:val="18"/>
        <w:szCs w:val="18"/>
      </w:rPr>
      <w:t>58</w:t>
    </w: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5DB072C">
    <w:pPr>
      <w:spacing w:line="211" w:lineRule="exact"/>
      <w:ind w:left="3276"/>
      <w:rPr>
        <w:rFonts w:ascii="PingFang SC" w:hAnsi="PingFang SC" w:eastAsia="PingFang SC" w:cs="PingFang SC"/>
        <w:sz w:val="18"/>
        <w:szCs w:val="18"/>
      </w:rPr>
    </w:pPr>
    <w:r>
      <w:rPr>
        <w:rFonts w:ascii="PingFang SC" w:hAnsi="PingFang SC" w:eastAsia="PingFang SC" w:cs="PingFang SC"/>
        <w:spacing w:val="-12"/>
        <w:position w:val="-4"/>
        <w:sz w:val="18"/>
        <w:szCs w:val="18"/>
      </w:rPr>
      <w:t>59</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5688EB8">
    <w:pPr>
      <w:spacing w:line="211" w:lineRule="exact"/>
      <w:ind w:left="3319"/>
      <w:rPr>
        <w:rFonts w:ascii="PingFang SC" w:hAnsi="PingFang SC" w:eastAsia="PingFang SC" w:cs="PingFang SC"/>
        <w:sz w:val="18"/>
        <w:szCs w:val="18"/>
      </w:rPr>
    </w:pPr>
    <w:r>
      <w:rPr>
        <w:rFonts w:ascii="PingFang SC" w:hAnsi="PingFang SC" w:eastAsia="PingFang SC" w:cs="PingFang SC"/>
        <w:position w:val="-4"/>
        <w:sz w:val="18"/>
        <w:szCs w:val="18"/>
      </w:rPr>
      <w:t>3</w:t>
    </w:r>
  </w:p>
</w:ftr>
</file>

<file path=word/footer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702CD0">
    <w:pPr>
      <w:spacing w:line="211" w:lineRule="exact"/>
      <w:ind w:left="3274"/>
      <w:rPr>
        <w:rFonts w:ascii="PingFang SC" w:hAnsi="PingFang SC" w:eastAsia="PingFang SC" w:cs="PingFang SC"/>
        <w:sz w:val="18"/>
        <w:szCs w:val="18"/>
      </w:rPr>
    </w:pPr>
    <w:r>
      <w:rPr>
        <w:rFonts w:ascii="PingFang SC" w:hAnsi="PingFang SC" w:eastAsia="PingFang SC" w:cs="PingFang SC"/>
        <w:spacing w:val="-11"/>
        <w:position w:val="-4"/>
        <w:sz w:val="18"/>
        <w:szCs w:val="18"/>
      </w:rPr>
      <w:t>60</w:t>
    </w:r>
  </w:p>
</w:ftr>
</file>

<file path=word/footer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0772A3">
    <w:pPr>
      <w:spacing w:line="211" w:lineRule="exact"/>
      <w:ind w:left="3274"/>
      <w:rPr>
        <w:rFonts w:ascii="PingFang SC" w:hAnsi="PingFang SC" w:eastAsia="PingFang SC" w:cs="PingFang SC"/>
        <w:sz w:val="18"/>
        <w:szCs w:val="18"/>
      </w:rPr>
    </w:pPr>
    <w:r>
      <w:rPr>
        <w:rFonts w:ascii="PingFang SC" w:hAnsi="PingFang SC" w:eastAsia="PingFang SC" w:cs="PingFang SC"/>
        <w:spacing w:val="-2"/>
        <w:position w:val="-4"/>
        <w:sz w:val="18"/>
        <w:szCs w:val="18"/>
      </w:rPr>
      <w:t>61</w:t>
    </w:r>
  </w:p>
</w:ftr>
</file>

<file path=word/footer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EDFD52">
    <w:pPr>
      <w:spacing w:line="211" w:lineRule="exact"/>
      <w:ind w:left="3274"/>
      <w:rPr>
        <w:rFonts w:ascii="PingFang SC" w:hAnsi="PingFang SC" w:eastAsia="PingFang SC" w:cs="PingFang SC"/>
        <w:sz w:val="18"/>
        <w:szCs w:val="18"/>
      </w:rPr>
    </w:pPr>
    <w:r>
      <w:rPr>
        <w:rFonts w:ascii="PingFang SC" w:hAnsi="PingFang SC" w:eastAsia="PingFang SC" w:cs="PingFang SC"/>
        <w:spacing w:val="-11"/>
        <w:position w:val="-4"/>
        <w:sz w:val="18"/>
        <w:szCs w:val="18"/>
      </w:rPr>
      <w:t>62</w:t>
    </w:r>
  </w:p>
</w:ftr>
</file>

<file path=word/footer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FF4120">
    <w:pPr>
      <w:spacing w:line="211" w:lineRule="exact"/>
      <w:ind w:left="3274"/>
      <w:rPr>
        <w:rFonts w:ascii="PingFang SC" w:hAnsi="PingFang SC" w:eastAsia="PingFang SC" w:cs="PingFang SC"/>
        <w:sz w:val="18"/>
        <w:szCs w:val="18"/>
      </w:rPr>
    </w:pPr>
    <w:r>
      <w:rPr>
        <w:rFonts w:ascii="PingFang SC" w:hAnsi="PingFang SC" w:eastAsia="PingFang SC" w:cs="PingFang SC"/>
        <w:spacing w:val="-11"/>
        <w:position w:val="-4"/>
        <w:sz w:val="18"/>
        <w:szCs w:val="18"/>
      </w:rPr>
      <w:t>63</w:t>
    </w:r>
  </w:p>
</w:ftr>
</file>

<file path=word/footer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1467EA">
    <w:pPr>
      <w:spacing w:line="211" w:lineRule="exact"/>
      <w:ind w:left="3274"/>
      <w:rPr>
        <w:rFonts w:ascii="PingFang SC" w:hAnsi="PingFang SC" w:eastAsia="PingFang SC" w:cs="PingFang SC"/>
        <w:sz w:val="18"/>
        <w:szCs w:val="18"/>
      </w:rPr>
    </w:pPr>
    <w:r>
      <w:rPr>
        <w:rFonts w:ascii="PingFang SC" w:hAnsi="PingFang SC" w:eastAsia="PingFang SC" w:cs="PingFang SC"/>
        <w:spacing w:val="-11"/>
        <w:position w:val="-4"/>
        <w:sz w:val="18"/>
        <w:szCs w:val="18"/>
      </w:rPr>
      <w:t>64</w:t>
    </w:r>
  </w:p>
</w:ftr>
</file>

<file path=word/footer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67A5B2">
    <w:pPr>
      <w:spacing w:line="211" w:lineRule="exact"/>
      <w:ind w:left="3274"/>
      <w:rPr>
        <w:rFonts w:ascii="PingFang SC" w:hAnsi="PingFang SC" w:eastAsia="PingFang SC" w:cs="PingFang SC"/>
        <w:sz w:val="18"/>
        <w:szCs w:val="18"/>
      </w:rPr>
    </w:pPr>
    <w:r>
      <w:rPr>
        <w:rFonts w:ascii="PingFang SC" w:hAnsi="PingFang SC" w:eastAsia="PingFang SC" w:cs="PingFang SC"/>
        <w:spacing w:val="-11"/>
        <w:position w:val="-4"/>
        <w:sz w:val="18"/>
        <w:szCs w:val="18"/>
      </w:rPr>
      <w:t>65</w:t>
    </w:r>
  </w:p>
</w:ftr>
</file>

<file path=word/footer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184354">
    <w:pPr>
      <w:spacing w:line="211" w:lineRule="exact"/>
      <w:ind w:left="3274"/>
      <w:rPr>
        <w:rFonts w:ascii="PingFang SC" w:hAnsi="PingFang SC" w:eastAsia="PingFang SC" w:cs="PingFang SC"/>
        <w:sz w:val="18"/>
        <w:szCs w:val="18"/>
      </w:rPr>
    </w:pPr>
    <w:r>
      <w:rPr>
        <w:rFonts w:ascii="PingFang SC" w:hAnsi="PingFang SC" w:eastAsia="PingFang SC" w:cs="PingFang SC"/>
        <w:spacing w:val="-11"/>
        <w:position w:val="-4"/>
        <w:sz w:val="18"/>
        <w:szCs w:val="18"/>
      </w:rPr>
      <w:t>66</w:t>
    </w:r>
  </w:p>
</w:ftr>
</file>

<file path=word/footer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8921E8">
    <w:pPr>
      <w:spacing w:line="211" w:lineRule="exact"/>
      <w:ind w:left="3274"/>
      <w:rPr>
        <w:rFonts w:ascii="PingFang SC" w:hAnsi="PingFang SC" w:eastAsia="PingFang SC" w:cs="PingFang SC"/>
        <w:sz w:val="18"/>
        <w:szCs w:val="18"/>
      </w:rPr>
    </w:pPr>
    <w:r>
      <w:rPr>
        <w:rFonts w:ascii="PingFang SC" w:hAnsi="PingFang SC" w:eastAsia="PingFang SC" w:cs="PingFang SC"/>
        <w:spacing w:val="-9"/>
        <w:position w:val="-4"/>
        <w:sz w:val="18"/>
        <w:szCs w:val="18"/>
      </w:rPr>
      <w:t>67</w:t>
    </w:r>
  </w:p>
</w:ftr>
</file>

<file path=word/footer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9E4943">
    <w:pPr>
      <w:spacing w:line="211" w:lineRule="exact"/>
      <w:ind w:left="3274"/>
      <w:rPr>
        <w:rFonts w:ascii="PingFang SC" w:hAnsi="PingFang SC" w:eastAsia="PingFang SC" w:cs="PingFang SC"/>
        <w:sz w:val="18"/>
        <w:szCs w:val="18"/>
      </w:rPr>
    </w:pPr>
    <w:r>
      <w:rPr>
        <w:rFonts w:ascii="PingFang SC" w:hAnsi="PingFang SC" w:eastAsia="PingFang SC" w:cs="PingFang SC"/>
        <w:spacing w:val="-11"/>
        <w:position w:val="-4"/>
        <w:sz w:val="18"/>
        <w:szCs w:val="18"/>
      </w:rPr>
      <w:t>68</w:t>
    </w:r>
  </w:p>
</w:ftr>
</file>

<file path=word/footer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05AAA0">
    <w:pPr>
      <w:spacing w:line="211" w:lineRule="exact"/>
      <w:ind w:left="3274"/>
      <w:rPr>
        <w:rFonts w:ascii="PingFang SC" w:hAnsi="PingFang SC" w:eastAsia="PingFang SC" w:cs="PingFang SC"/>
        <w:sz w:val="18"/>
        <w:szCs w:val="18"/>
      </w:rPr>
    </w:pPr>
    <w:r>
      <w:rPr>
        <w:rFonts w:ascii="PingFang SC" w:hAnsi="PingFang SC" w:eastAsia="PingFang SC" w:cs="PingFang SC"/>
        <w:spacing w:val="-11"/>
        <w:position w:val="-4"/>
        <w:sz w:val="18"/>
        <w:szCs w:val="18"/>
      </w:rPr>
      <w:t>69</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5EF120">
    <w:pPr>
      <w:spacing w:line="212" w:lineRule="exact"/>
      <w:ind w:left="3315"/>
      <w:rPr>
        <w:rFonts w:ascii="PingFang SC" w:hAnsi="PingFang SC" w:eastAsia="PingFang SC" w:cs="PingFang SC"/>
        <w:sz w:val="18"/>
        <w:szCs w:val="18"/>
      </w:rPr>
    </w:pPr>
    <w:r>
      <w:rPr>
        <w:rFonts w:ascii="PingFang SC" w:hAnsi="PingFang SC" w:eastAsia="PingFang SC" w:cs="PingFang SC"/>
        <w:position w:val="-4"/>
        <w:sz w:val="18"/>
        <w:szCs w:val="18"/>
      </w:rPr>
      <w:t>4</w:t>
    </w:r>
  </w:p>
</w:ftr>
</file>

<file path=word/footer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A73FDA">
    <w:pPr>
      <w:spacing w:line="211" w:lineRule="exact"/>
      <w:ind w:left="3277"/>
      <w:rPr>
        <w:rFonts w:ascii="PingFang SC" w:hAnsi="PingFang SC" w:eastAsia="PingFang SC" w:cs="PingFang SC"/>
        <w:sz w:val="18"/>
        <w:szCs w:val="18"/>
      </w:rPr>
    </w:pPr>
    <w:r>
      <w:rPr>
        <w:rFonts w:ascii="PingFang SC" w:hAnsi="PingFang SC" w:eastAsia="PingFang SC" w:cs="PingFang SC"/>
        <w:spacing w:val="-9"/>
        <w:position w:val="-4"/>
        <w:sz w:val="18"/>
        <w:szCs w:val="18"/>
      </w:rPr>
      <w:t>70</w:t>
    </w:r>
  </w:p>
</w:ftr>
</file>

<file path=word/footer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CC6B44">
    <w:pPr>
      <w:spacing w:line="14" w:lineRule="auto"/>
      <w:rPr>
        <w:rFonts w:ascii="Arial"/>
        <w:sz w:val="2"/>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4DC8B2">
    <w:pPr>
      <w:spacing w:line="209" w:lineRule="exact"/>
      <w:ind w:left="3319"/>
      <w:rPr>
        <w:rFonts w:ascii="PingFang SC" w:hAnsi="PingFang SC" w:eastAsia="PingFang SC" w:cs="PingFang SC"/>
        <w:sz w:val="18"/>
        <w:szCs w:val="18"/>
      </w:rPr>
    </w:pPr>
    <w:r>
      <w:rPr>
        <w:rFonts w:ascii="PingFang SC" w:hAnsi="PingFang SC" w:eastAsia="PingFang SC" w:cs="PingFang SC"/>
        <w:position w:val="-4"/>
        <w:sz w:val="18"/>
        <w:szCs w:val="18"/>
      </w:rPr>
      <w:t>5</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4FDB19">
    <w:pPr>
      <w:spacing w:line="212" w:lineRule="exact"/>
      <w:ind w:left="3320"/>
      <w:rPr>
        <w:rFonts w:ascii="PingFang SC" w:hAnsi="PingFang SC" w:eastAsia="PingFang SC" w:cs="PingFang SC"/>
        <w:sz w:val="18"/>
        <w:szCs w:val="18"/>
      </w:rPr>
    </w:pPr>
    <w:r>
      <w:rPr>
        <w:rFonts w:ascii="PingFang SC" w:hAnsi="PingFang SC" w:eastAsia="PingFang SC" w:cs="PingFang SC"/>
        <w:position w:val="-4"/>
        <w:sz w:val="18"/>
        <w:szCs w:val="18"/>
      </w:rPr>
      <w:t>7</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7C6C1A">
    <w:pPr>
      <w:spacing w:line="14" w:lineRule="auto"/>
      <w:rPr>
        <w:rFonts w:ascii="Arial"/>
        <w:sz w:val="2"/>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DB0856">
    <w:pPr>
      <w:pStyle w:val="2"/>
      <w:spacing w:line="46" w:lineRule="auto"/>
      <w:rPr>
        <w:sz w:val="2"/>
      </w:rPr>
    </w:pPr>
    <w:r>
      <w:pict>
        <v:shape id="_x0000_s2059" o:spid="_x0000_s2059" style="position:absolute;left:0pt;margin-left:52.55pt;margin-top:43.4pt;height:0.75pt;width:314.6pt;mso-position-horizontal-relative:page;mso-position-vertical-relative:page;z-index:251659264;mso-width-relative:page;mso-height-relative:page;" fillcolor="#000000" filled="t" stroked="f" coordsize="6292,15" o:allowincell="f" path="m0,14l6291,14,6291,0,0,0,0,14xe">
          <v:path/>
          <v:fill on="t" focussize="0,0"/>
          <v:stroke on="f"/>
          <v:imagedata o:title=""/>
          <o:lock v:ext="edit"/>
        </v:shape>
      </w:pic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F7A95E">
    <w:pPr>
      <w:pStyle w:val="2"/>
      <w:spacing w:line="46" w:lineRule="auto"/>
      <w:rPr>
        <w:sz w:val="2"/>
      </w:rPr>
    </w:pPr>
    <w:r>
      <w:pict>
        <v:shape id="_x0000_s2060" o:spid="_x0000_s2060" style="position:absolute;left:0pt;margin-left:52.55pt;margin-top:43.4pt;height:0.75pt;width:314.6pt;mso-position-horizontal-relative:page;mso-position-vertical-relative:page;z-index:251669504;mso-width-relative:page;mso-height-relative:page;" fillcolor="#000000" filled="t" stroked="f" coordsize="6292,15" o:allowincell="f" path="m0,14l6291,14,6291,0,0,0,0,14xe">
          <v:path/>
          <v:fill on="t" focussize="0,0"/>
          <v:stroke on="f"/>
          <v:imagedata o:title=""/>
          <o:lock v:ext="edit"/>
        </v:shape>
      </w:pic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3B5BCBD">
    <w:pPr>
      <w:pStyle w:val="2"/>
      <w:spacing w:line="46" w:lineRule="auto"/>
      <w:rPr>
        <w:sz w:val="2"/>
      </w:rPr>
    </w:pPr>
    <w:r>
      <w:pict>
        <v:shape id="_x0000_s2061" o:spid="_x0000_s2061" style="position:absolute;left:0pt;margin-left:52.55pt;margin-top:43.4pt;height:0.75pt;width:314.6pt;mso-position-horizontal-relative:page;mso-position-vertical-relative:page;z-index:251659264;mso-width-relative:page;mso-height-relative:page;" fillcolor="#000000" filled="t" stroked="f" coordsize="6292,15" o:allowincell="f" path="m0,14l6291,14,6291,0,0,0,0,14xe">
          <v:path/>
          <v:fill on="t" focussize="0,0"/>
          <v:stroke on="f"/>
          <v:imagedata o:title=""/>
          <o:lock v:ext="edit"/>
        </v:shape>
      </w:pic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897418">
    <w:pPr>
      <w:pStyle w:val="2"/>
      <w:spacing w:line="46" w:lineRule="auto"/>
      <w:rPr>
        <w:sz w:val="2"/>
      </w:rPr>
    </w:pPr>
    <w:r>
      <w:pict>
        <v:shape id="_x0000_s2062" o:spid="_x0000_s2062" style="position:absolute;left:0pt;margin-left:52.55pt;margin-top:43.4pt;height:0.75pt;width:314.6pt;mso-position-horizontal-relative:page;mso-position-vertical-relative:page;z-index:251671552;mso-width-relative:page;mso-height-relative:page;" fillcolor="#000000" filled="t" stroked="f" coordsize="6292,15" o:allowincell="f" path="m0,14l6291,14,6291,0,0,0,0,14xe">
          <v:path/>
          <v:fill on="t" focussize="0,0"/>
          <v:stroke on="f"/>
          <v:imagedata o:title=""/>
          <o:lock v:ext="edit"/>
        </v:shape>
      </w:pic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AEA4AE">
    <w:pPr>
      <w:pStyle w:val="2"/>
      <w:spacing w:line="46" w:lineRule="auto"/>
      <w:rPr>
        <w:sz w:val="2"/>
      </w:rPr>
    </w:pPr>
    <w:r>
      <w:pict>
        <v:shape id="_x0000_s2063" o:spid="_x0000_s2063" style="position:absolute;left:0pt;margin-left:52.55pt;margin-top:43.4pt;height:0.75pt;width:314.6pt;mso-position-horizontal-relative:page;mso-position-vertical-relative:page;z-index:251672576;mso-width-relative:page;mso-height-relative:page;" fillcolor="#000000" filled="t" stroked="f" coordsize="6292,15" o:allowincell="f" path="m0,14l6291,14,6291,0,0,0,0,14xe">
          <v:path/>
          <v:fill on="t" focussize="0,0"/>
          <v:stroke on="f"/>
          <v:imagedata o:title=""/>
          <o:lock v:ext="edit"/>
        </v:shape>
      </w:pic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A24784">
    <w:pPr>
      <w:pStyle w:val="2"/>
      <w:spacing w:line="46" w:lineRule="auto"/>
      <w:rPr>
        <w:sz w:val="2"/>
      </w:rPr>
    </w:pPr>
    <w:r>
      <w:pict>
        <v:shape id="_x0000_s2064" o:spid="_x0000_s2064" style="position:absolute;left:0pt;margin-left:52.55pt;margin-top:43.4pt;height:0.75pt;width:314.6pt;mso-position-horizontal-relative:page;mso-position-vertical-relative:page;z-index:251673600;mso-width-relative:page;mso-height-relative:page;" fillcolor="#000000" filled="t" stroked="f" coordsize="6292,15" o:allowincell="f" path="m0,14l6291,14,6291,0,0,0,0,14xe">
          <v:path/>
          <v:fill on="t" focussize="0,0"/>
          <v:stroke on="f"/>
          <v:imagedata o:title=""/>
          <o:lock v:ext="edit"/>
        </v:shape>
      </w:pic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A870E3">
    <w:pPr>
      <w:pStyle w:val="2"/>
      <w:spacing w:line="46" w:lineRule="auto"/>
      <w:rPr>
        <w:sz w:val="2"/>
      </w:rPr>
    </w:pPr>
    <w:r>
      <w:pict>
        <v:shape id="_x0000_s2065" o:spid="_x0000_s2065" style="position:absolute;left:0pt;margin-left:52.55pt;margin-top:43.4pt;height:0.75pt;width:314.6pt;mso-position-horizontal-relative:page;mso-position-vertical-relative:page;z-index:251674624;mso-width-relative:page;mso-height-relative:page;" fillcolor="#000000" filled="t" stroked="f" coordsize="6292,15" o:allowincell="f" path="m0,14l6291,14,6291,0,0,0,0,14xe">
          <v:path/>
          <v:fill on="t" focussize="0,0"/>
          <v:stroke on="f"/>
          <v:imagedata o:title=""/>
          <o:lock v:ext="edit"/>
        </v:shape>
      </w:pic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F47509">
    <w:pPr>
      <w:pStyle w:val="2"/>
      <w:spacing w:line="46" w:lineRule="auto"/>
      <w:rPr>
        <w:sz w:val="2"/>
      </w:rPr>
    </w:pPr>
    <w:r>
      <w:pict>
        <v:shape id="_x0000_s2066" o:spid="_x0000_s2066" style="position:absolute;left:0pt;margin-left:52.55pt;margin-top:43.4pt;height:0.75pt;width:314.6pt;mso-position-horizontal-relative:page;mso-position-vertical-relative:page;z-index:251675648;mso-width-relative:page;mso-height-relative:page;" fillcolor="#000000" filled="t" stroked="f" coordsize="6292,15" o:allowincell="f" path="m0,14l6291,14,6291,0,0,0,0,14xe">
          <v:path/>
          <v:fill on="t" focussize="0,0"/>
          <v:stroke on="f"/>
          <v:imagedata o:title=""/>
          <o:lock v:ext="edit"/>
        </v:shape>
      </w:pic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CF453F">
    <w:pPr>
      <w:pStyle w:val="2"/>
      <w:spacing w:line="46" w:lineRule="auto"/>
      <w:rPr>
        <w:sz w:val="2"/>
      </w:rPr>
    </w:pPr>
    <w:r>
      <w:pict>
        <v:shape id="_x0000_s2067" o:spid="_x0000_s2067" style="position:absolute;left:0pt;margin-left:52.55pt;margin-top:43.4pt;height:0.75pt;width:314.6pt;mso-position-horizontal-relative:page;mso-position-vertical-relative:page;z-index:251659264;mso-width-relative:page;mso-height-relative:page;" fillcolor="#000000" filled="t" stroked="f" coordsize="6292,15" o:allowincell="f" path="m0,14l6291,14,6291,0,0,0,0,14xe">
          <v:path/>
          <v:fill on="t" focussize="0,0"/>
          <v:stroke on="f"/>
          <v:imagedata o:title=""/>
          <o:lock v:ext="edit"/>
        </v:shape>
      </w:pic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F7B4A59">
    <w:pPr>
      <w:pStyle w:val="2"/>
      <w:spacing w:line="46" w:lineRule="auto"/>
      <w:rPr>
        <w:sz w:val="2"/>
      </w:rPr>
    </w:pPr>
    <w:r>
      <w:pict>
        <v:shape id="_x0000_s2068" o:spid="_x0000_s2068" style="position:absolute;left:0pt;margin-left:52.55pt;margin-top:43.4pt;height:0.75pt;width:314.6pt;mso-position-horizontal-relative:page;mso-position-vertical-relative:page;z-index:251676672;mso-width-relative:page;mso-height-relative:page;" fillcolor="#000000" filled="t" stroked="f" coordsize="6292,15" o:allowincell="f" path="m0,14l6291,14,6291,0,0,0,0,14xe">
          <v:path/>
          <v:fill on="t" focussize="0,0"/>
          <v:stroke on="f"/>
          <v:imagedata o:title=""/>
          <o:lock v:ext="edit"/>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090B63">
    <w:pPr>
      <w:pStyle w:val="2"/>
      <w:spacing w:line="46" w:lineRule="auto"/>
      <w:rPr>
        <w:sz w:val="2"/>
      </w:rPr>
    </w:pPr>
    <w:r>
      <w:pict>
        <v:shape id="_x0000_s2049" o:spid="_x0000_s2049" style="position:absolute;left:0pt;margin-left:52.55pt;margin-top:43.4pt;height:0.75pt;width:314.6pt;mso-position-horizontal-relative:page;mso-position-vertical-relative:page;z-index:251659264;mso-width-relative:page;mso-height-relative:page;" fillcolor="#000000" filled="t" stroked="f" coordsize="6292,15" o:allowincell="f" path="m0,14l6291,14,6291,0,0,0,0,14xe">
          <v:path/>
          <v:fill on="t" focussize="0,0"/>
          <v:stroke on="f"/>
          <v:imagedata o:title=""/>
          <o:lock v:ext="edit"/>
        </v:shape>
      </w:pic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858637B">
    <w:pPr>
      <w:pStyle w:val="2"/>
      <w:spacing w:line="46" w:lineRule="auto"/>
      <w:rPr>
        <w:sz w:val="2"/>
      </w:rPr>
    </w:pPr>
    <w:r>
      <w:pict>
        <v:shape id="_x0000_s2069" o:spid="_x0000_s2069" style="position:absolute;left:0pt;margin-left:52.55pt;margin-top:43.4pt;height:0.75pt;width:314.6pt;mso-position-horizontal-relative:page;mso-position-vertical-relative:page;z-index:251659264;mso-width-relative:page;mso-height-relative:page;" fillcolor="#000000" filled="t" stroked="f" coordsize="6292,15" o:allowincell="f" path="m0,14l6291,14,6291,0,0,0,0,14xe">
          <v:path/>
          <v:fill on="t" focussize="0,0"/>
          <v:stroke on="f"/>
          <v:imagedata o:title=""/>
          <o:lock v:ext="edit"/>
        </v:shape>
      </w:pic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5C6EA7">
    <w:pPr>
      <w:pStyle w:val="2"/>
      <w:spacing w:line="46" w:lineRule="auto"/>
      <w:rPr>
        <w:sz w:val="2"/>
      </w:rPr>
    </w:pPr>
    <w:r>
      <w:pict>
        <v:shape id="_x0000_s2070" o:spid="_x0000_s2070" style="position:absolute;left:0pt;margin-left:52.55pt;margin-top:43.4pt;height:0.75pt;width:314.6pt;mso-position-horizontal-relative:page;mso-position-vertical-relative:page;z-index:251677696;mso-width-relative:page;mso-height-relative:page;" fillcolor="#000000" filled="t" stroked="f" coordsize="6292,15" o:allowincell="f" path="m0,14l6291,14,6291,0,0,0,0,14xe">
          <v:path/>
          <v:fill on="t" focussize="0,0"/>
          <v:stroke on="f"/>
          <v:imagedata o:title=""/>
          <o:lock v:ext="edit"/>
        </v:shape>
      </w:pic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1167D3">
    <w:pPr>
      <w:pStyle w:val="2"/>
      <w:spacing w:line="46" w:lineRule="auto"/>
      <w:rPr>
        <w:sz w:val="2"/>
      </w:rPr>
    </w:pPr>
    <w:r>
      <w:pict>
        <v:shape id="_x0000_s2071" o:spid="_x0000_s2071" style="position:absolute;left:0pt;margin-left:52.55pt;margin-top:43.4pt;height:0.75pt;width:314.6pt;mso-position-horizontal-relative:page;mso-position-vertical-relative:page;z-index:251678720;mso-width-relative:page;mso-height-relative:page;" fillcolor="#000000" filled="t" stroked="f" coordsize="6292,15" o:allowincell="f" path="m0,14l6291,14,6291,0,0,0,0,14xe">
          <v:path/>
          <v:fill on="t" focussize="0,0"/>
          <v:stroke on="f"/>
          <v:imagedata o:title=""/>
          <o:lock v:ext="edit"/>
        </v:shape>
      </w:pic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96BECA">
    <w:pPr>
      <w:pStyle w:val="2"/>
      <w:spacing w:line="46" w:lineRule="auto"/>
      <w:rPr>
        <w:sz w:val="2"/>
      </w:rPr>
    </w:pPr>
    <w:r>
      <w:pict>
        <v:shape id="_x0000_s2072" o:spid="_x0000_s2072" style="position:absolute;left:0pt;margin-left:52.55pt;margin-top:43.4pt;height:0.75pt;width:314.6pt;mso-position-horizontal-relative:page;mso-position-vertical-relative:page;z-index:251679744;mso-width-relative:page;mso-height-relative:page;" fillcolor="#000000" filled="t" stroked="f" coordsize="6292,15" o:allowincell="f" path="m0,14l6291,14,6291,0,0,0,0,14xe">
          <v:path/>
          <v:fill on="t" focussize="0,0"/>
          <v:stroke on="f"/>
          <v:imagedata o:title=""/>
          <o:lock v:ext="edit"/>
        </v:shape>
      </w:pic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4EC90D">
    <w:pPr>
      <w:pStyle w:val="2"/>
      <w:spacing w:line="46" w:lineRule="auto"/>
      <w:rPr>
        <w:sz w:val="2"/>
      </w:rPr>
    </w:pPr>
    <w:r>
      <w:pict>
        <v:shape id="_x0000_s2073" o:spid="_x0000_s2073" style="position:absolute;left:0pt;margin-left:52.55pt;margin-top:43.4pt;height:0.75pt;width:314.6pt;mso-position-horizontal-relative:page;mso-position-vertical-relative:page;z-index:251680768;mso-width-relative:page;mso-height-relative:page;" fillcolor="#000000" filled="t" stroked="f" coordsize="6292,15" o:allowincell="f" path="m0,14l6291,14,6291,0,0,0,0,14xe">
          <v:path/>
          <v:fill on="t" focussize="0,0"/>
          <v:stroke on="f"/>
          <v:imagedata o:title=""/>
          <o:lock v:ext="edit"/>
        </v:shape>
      </w:pic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3B99C9">
    <w:pPr>
      <w:pStyle w:val="2"/>
      <w:spacing w:line="46" w:lineRule="auto"/>
      <w:rPr>
        <w:sz w:val="2"/>
      </w:rPr>
    </w:pPr>
    <w:r>
      <w:pict>
        <v:shape id="_x0000_s2074" o:spid="_x0000_s2074" style="position:absolute;left:0pt;margin-left:52.55pt;margin-top:43.4pt;height:0.75pt;width:314.6pt;mso-position-horizontal-relative:page;mso-position-vertical-relative:page;z-index:251681792;mso-width-relative:page;mso-height-relative:page;" fillcolor="#000000" filled="t" stroked="f" coordsize="6292,15" o:allowincell="f" path="m0,14l6291,14,6291,0,0,0,0,14xe">
          <v:path/>
          <v:fill on="t" focussize="0,0"/>
          <v:stroke on="f"/>
          <v:imagedata o:title=""/>
          <o:lock v:ext="edit"/>
        </v:shape>
      </w:pic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22D1BD">
    <w:pPr>
      <w:pStyle w:val="2"/>
      <w:spacing w:line="46" w:lineRule="auto"/>
      <w:rPr>
        <w:sz w:val="2"/>
      </w:rPr>
    </w:pPr>
    <w:r>
      <w:pict>
        <v:shape id="_x0000_s2075" o:spid="_x0000_s2075" style="position:absolute;left:0pt;margin-left:52.55pt;margin-top:43.4pt;height:0.75pt;width:314.6pt;mso-position-horizontal-relative:page;mso-position-vertical-relative:page;z-index:251682816;mso-width-relative:page;mso-height-relative:page;" fillcolor="#000000" filled="t" stroked="f" coordsize="6292,15" o:allowincell="f" path="m0,14l6291,14,6291,0,0,0,0,14xe">
          <v:path/>
          <v:fill on="t" focussize="0,0"/>
          <v:stroke on="f"/>
          <v:imagedata o:title=""/>
          <o:lock v:ext="edit"/>
        </v:shape>
      </w:pic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EFE757">
    <w:pPr>
      <w:pStyle w:val="2"/>
      <w:spacing w:line="46" w:lineRule="auto"/>
      <w:rPr>
        <w:sz w:val="2"/>
      </w:rPr>
    </w:pPr>
    <w:r>
      <w:pict>
        <v:shape id="_x0000_s2076" o:spid="_x0000_s2076" style="position:absolute;left:0pt;margin-left:52.55pt;margin-top:43.4pt;height:0.75pt;width:314.6pt;mso-position-horizontal-relative:page;mso-position-vertical-relative:page;z-index:251659264;mso-width-relative:page;mso-height-relative:page;" fillcolor="#000000" filled="t" stroked="f" coordsize="6292,15" o:allowincell="f" path="m0,14l6291,14,6291,0,0,0,0,14xe">
          <v:path/>
          <v:fill on="t" focussize="0,0"/>
          <v:stroke on="f"/>
          <v:imagedata o:title=""/>
          <o:lock v:ext="edit"/>
        </v:shape>
      </w:pic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587375">
    <w:pPr>
      <w:pStyle w:val="2"/>
      <w:spacing w:line="46" w:lineRule="auto"/>
      <w:rPr>
        <w:sz w:val="2"/>
      </w:rPr>
    </w:pPr>
    <w:r>
      <w:pict>
        <v:shape id="_x0000_s2077" o:spid="_x0000_s2077" style="position:absolute;left:0pt;margin-left:52.55pt;margin-top:43.4pt;height:0.75pt;width:314.6pt;mso-position-horizontal-relative:page;mso-position-vertical-relative:page;z-index:251683840;mso-width-relative:page;mso-height-relative:page;" fillcolor="#000000" filled="t" stroked="f" coordsize="6292,15" o:allowincell="f" path="m0,14l6291,14,6291,0,0,0,0,14xe">
          <v:path/>
          <v:fill on="t" focussize="0,0"/>
          <v:stroke on="f"/>
          <v:imagedata o:title=""/>
          <o:lock v:ext="edit"/>
        </v:shape>
      </w:pic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AECCF1">
    <w:pPr>
      <w:pStyle w:val="2"/>
      <w:spacing w:line="46" w:lineRule="auto"/>
      <w:rPr>
        <w:sz w:val="2"/>
      </w:rPr>
    </w:pPr>
    <w:r>
      <w:pict>
        <v:shape id="_x0000_s2078" o:spid="_x0000_s2078" style="position:absolute;left:0pt;margin-left:52.55pt;margin-top:43.4pt;height:0.75pt;width:314.6pt;mso-position-horizontal-relative:page;mso-position-vertical-relative:page;z-index:251684864;mso-width-relative:page;mso-height-relative:page;" fillcolor="#000000" filled="t" stroked="f" coordsize="6292,15" o:allowincell="f" path="m0,14l6291,14,6291,0,0,0,0,14xe">
          <v:path/>
          <v:fill on="t" focussize="0,0"/>
          <v:stroke on="f"/>
          <v:imagedata o:title=""/>
          <o:lock v:ext="edi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58B5B7">
    <w:pPr>
      <w:pStyle w:val="2"/>
      <w:spacing w:line="46" w:lineRule="auto"/>
      <w:rPr>
        <w:sz w:val="2"/>
      </w:rPr>
    </w:pPr>
    <w:r>
      <w:pict>
        <v:shape id="_x0000_s2050" o:spid="_x0000_s2050" style="position:absolute;left:0pt;margin-left:52.55pt;margin-top:43.4pt;height:0.75pt;width:314.6pt;mso-position-horizontal-relative:page;mso-position-vertical-relative:page;z-index:251662336;mso-width-relative:page;mso-height-relative:page;" fillcolor="#000000" filled="t" stroked="f" coordsize="6292,15" o:allowincell="f" path="m0,14l6291,14,6291,0,0,0,0,14xe">
          <v:path/>
          <v:fill on="t" focussize="0,0"/>
          <v:stroke on="f"/>
          <v:imagedata o:title=""/>
          <o:lock v:ext="edit"/>
        </v:shape>
      </w:pict>
    </w: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D3034E">
    <w:pPr>
      <w:pStyle w:val="2"/>
      <w:spacing w:line="46" w:lineRule="auto"/>
      <w:rPr>
        <w:sz w:val="2"/>
      </w:rPr>
    </w:pPr>
    <w:r>
      <w:pict>
        <v:shape id="_x0000_s2079" o:spid="_x0000_s2079" style="position:absolute;left:0pt;margin-left:52.55pt;margin-top:43.4pt;height:0.75pt;width:314.6pt;mso-position-horizontal-relative:page;mso-position-vertical-relative:page;z-index:251685888;mso-width-relative:page;mso-height-relative:page;" fillcolor="#000000" filled="t" stroked="f" coordsize="6292,15" o:allowincell="f" path="m0,14l6291,14,6291,0,0,0,0,14xe">
          <v:path/>
          <v:fill on="t" focussize="0,0"/>
          <v:stroke on="f"/>
          <v:imagedata o:title=""/>
          <o:lock v:ext="edit"/>
        </v:shape>
      </w:pic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CCFB9D">
    <w:pPr>
      <w:pStyle w:val="2"/>
      <w:spacing w:line="46" w:lineRule="auto"/>
      <w:rPr>
        <w:sz w:val="2"/>
      </w:rPr>
    </w:pPr>
    <w:r>
      <w:pict>
        <v:shape id="_x0000_s2080" o:spid="_x0000_s2080" style="position:absolute;left:0pt;margin-left:52.55pt;margin-top:43.4pt;height:0.75pt;width:314.6pt;mso-position-horizontal-relative:page;mso-position-vertical-relative:page;z-index:251659264;mso-width-relative:page;mso-height-relative:page;" fillcolor="#000000" filled="t" stroked="f" coordsize="6292,15" o:allowincell="f" path="m0,14l6291,14,6291,0,0,0,0,14xe">
          <v:path/>
          <v:fill on="t" focussize="0,0"/>
          <v:stroke on="f"/>
          <v:imagedata o:title=""/>
          <o:lock v:ext="edit"/>
        </v:shape>
      </w:pic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2EE56C">
    <w:pPr>
      <w:pStyle w:val="2"/>
      <w:spacing w:line="46" w:lineRule="auto"/>
      <w:rPr>
        <w:sz w:val="2"/>
      </w:rPr>
    </w:pPr>
    <w:r>
      <w:pict>
        <v:shape id="_x0000_s2081" o:spid="_x0000_s2081" style="position:absolute;left:0pt;margin-left:52.55pt;margin-top:43.4pt;height:0.75pt;width:314.6pt;mso-position-horizontal-relative:page;mso-position-vertical-relative:page;z-index:251688960;mso-width-relative:page;mso-height-relative:page;" fillcolor="#000000" filled="t" stroked="f" coordsize="6292,15" o:allowincell="f" path="m0,14l6291,14,6291,0,0,0,0,14xe">
          <v:path/>
          <v:fill on="t" focussize="0,0"/>
          <v:stroke on="f"/>
          <v:imagedata o:title=""/>
          <o:lock v:ext="edit"/>
        </v:shape>
      </w:pict>
    </w: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6309C1">
    <w:pPr>
      <w:pStyle w:val="2"/>
      <w:spacing w:line="46" w:lineRule="auto"/>
      <w:rPr>
        <w:sz w:val="2"/>
      </w:rPr>
    </w:pPr>
    <w:r>
      <w:pict>
        <v:shape id="_x0000_s2082" o:spid="_x0000_s2082" style="position:absolute;left:0pt;margin-left:52.55pt;margin-top:43.4pt;height:0.75pt;width:314.6pt;mso-position-horizontal-relative:page;mso-position-vertical-relative:page;z-index:251671552;mso-width-relative:page;mso-height-relative:page;" fillcolor="#000000" filled="t" stroked="f" coordsize="6292,15" o:allowincell="f" path="m0,14l6291,14,6291,0,0,0,0,14xe">
          <v:path/>
          <v:fill on="t" focussize="0,0"/>
          <v:stroke on="f"/>
          <v:imagedata o:title=""/>
          <o:lock v:ext="edit"/>
        </v:shape>
      </w:pic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485763">
    <w:pPr>
      <w:pStyle w:val="2"/>
      <w:spacing w:line="46" w:lineRule="auto"/>
      <w:rPr>
        <w:sz w:val="2"/>
      </w:rPr>
    </w:pPr>
    <w:r>
      <w:pict>
        <v:shape id="_x0000_s2083" o:spid="_x0000_s2083" style="position:absolute;left:0pt;margin-left:52.55pt;margin-top:43.4pt;height:0.75pt;width:314.6pt;mso-position-horizontal-relative:page;mso-position-vertical-relative:page;z-index:251662336;mso-width-relative:page;mso-height-relative:page;" fillcolor="#000000" filled="t" stroked="f" coordsize="6292,15" o:allowincell="f" path="m0,14l6291,14,6291,0,0,0,0,14xe">
          <v:path/>
          <v:fill on="t" focussize="0,0"/>
          <v:stroke on="f"/>
          <v:imagedata o:title=""/>
          <o:lock v:ext="edit"/>
        </v:shape>
      </w:pict>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3DC7A1">
    <w:pPr>
      <w:pStyle w:val="2"/>
      <w:spacing w:line="46" w:lineRule="auto"/>
      <w:rPr>
        <w:sz w:val="2"/>
      </w:rPr>
    </w:pPr>
    <w:r>
      <w:pict>
        <v:shape id="_x0000_s2084" o:spid="_x0000_s2084" style="position:absolute;left:0pt;margin-left:52.55pt;margin-top:43.4pt;height:0.75pt;width:314.6pt;mso-position-horizontal-relative:page;mso-position-vertical-relative:page;z-index:251691008;mso-width-relative:page;mso-height-relative:page;" fillcolor="#000000" filled="t" stroked="f" coordsize="6292,15" o:allowincell="f" path="m0,14l6291,14,6291,0,0,0,0,14xe">
          <v:path/>
          <v:fill on="t" focussize="0,0"/>
          <v:stroke on="f"/>
          <v:imagedata o:title=""/>
          <o:lock v:ext="edit"/>
        </v:shape>
      </w:pict>
    </w: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EE5C09">
    <w:pPr>
      <w:pStyle w:val="2"/>
      <w:spacing w:line="46" w:lineRule="auto"/>
      <w:rPr>
        <w:sz w:val="2"/>
      </w:rPr>
    </w:pPr>
    <w:r>
      <w:pict>
        <v:shape id="_x0000_s2085" o:spid="_x0000_s2085" style="position:absolute;left:0pt;margin-left:52.55pt;margin-top:43.4pt;height:0.75pt;width:314.6pt;mso-position-horizontal-relative:page;mso-position-vertical-relative:page;z-index:251692032;mso-width-relative:page;mso-height-relative:page;" fillcolor="#000000" filled="t" stroked="f" coordsize="6292,15" o:allowincell="f" path="m0,14l6291,14,6291,0,0,0,0,14xe">
          <v:path/>
          <v:fill on="t" focussize="0,0"/>
          <v:stroke on="f"/>
          <v:imagedata o:title=""/>
          <o:lock v:ext="edit"/>
        </v:shape>
      </w:pict>
    </w: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CBC519">
    <w:pPr>
      <w:pStyle w:val="2"/>
      <w:spacing w:line="46" w:lineRule="auto"/>
      <w:rPr>
        <w:sz w:val="2"/>
      </w:rPr>
    </w:pPr>
    <w:r>
      <w:pict>
        <v:shape id="_x0000_s2086" o:spid="_x0000_s2086" style="position:absolute;left:0pt;margin-left:52.55pt;margin-top:43.4pt;height:0.75pt;width:314.6pt;mso-position-horizontal-relative:page;mso-position-vertical-relative:page;z-index:251659264;mso-width-relative:page;mso-height-relative:page;" fillcolor="#000000" filled="t" stroked="f" coordsize="6292,15" o:allowincell="f" path="m0,14l6291,14,6291,0,0,0,0,14xe">
          <v:path/>
          <v:fill on="t" focussize="0,0"/>
          <v:stroke on="f"/>
          <v:imagedata o:title=""/>
          <o:lock v:ext="edit"/>
        </v:shape>
      </w:pic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A48D87D">
    <w:pPr>
      <w:pStyle w:val="2"/>
      <w:spacing w:line="46" w:lineRule="auto"/>
      <w:rPr>
        <w:sz w:val="2"/>
      </w:rPr>
    </w:pPr>
    <w:r>
      <w:pict>
        <v:shape id="_x0000_s2087" o:spid="_x0000_s2087" style="position:absolute;left:0pt;margin-left:52.55pt;margin-top:43.4pt;height:0.75pt;width:314.6pt;mso-position-horizontal-relative:page;mso-position-vertical-relative:page;z-index:251672576;mso-width-relative:page;mso-height-relative:page;" fillcolor="#000000" filled="t" stroked="f" coordsize="6292,15" o:allowincell="f" path="m0,14l6291,14,6291,0,0,0,0,14xe">
          <v:path/>
          <v:fill on="t" focussize="0,0"/>
          <v:stroke on="f"/>
          <v:imagedata o:title=""/>
          <o:lock v:ext="edit"/>
        </v:shape>
      </w:pict>
    </w: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292E04">
    <w:pPr>
      <w:pStyle w:val="2"/>
      <w:spacing w:line="46" w:lineRule="auto"/>
      <w:rPr>
        <w:sz w:val="2"/>
      </w:rPr>
    </w:pPr>
    <w:r>
      <w:pict>
        <v:shape id="_x0000_s2088" o:spid="_x0000_s2088" style="position:absolute;left:0pt;margin-left:52.55pt;margin-top:43.4pt;height:0.75pt;width:314.6pt;mso-position-horizontal-relative:page;mso-position-vertical-relative:page;z-index:251693056;mso-width-relative:page;mso-height-relative:page;" fillcolor="#000000" filled="t" stroked="f" coordsize="6292,15" o:allowincell="f" path="m0,14l6291,14,6291,0,0,0,0,14xe">
          <v:path/>
          <v:fill on="t" focussize="0,0"/>
          <v:stroke on="f"/>
          <v:imagedata o:title=""/>
          <o:lock v:ext="edit"/>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61A8FB">
    <w:pPr>
      <w:pStyle w:val="2"/>
      <w:spacing w:line="46" w:lineRule="auto"/>
      <w:rPr>
        <w:sz w:val="2"/>
      </w:rPr>
    </w:pPr>
    <w:r>
      <w:pict>
        <v:shape id="_x0000_s2051" o:spid="_x0000_s2051" style="position:absolute;left:0pt;margin-left:52.55pt;margin-top:43.4pt;height:0.75pt;width:314.6pt;mso-position-horizontal-relative:page;mso-position-vertical-relative:page;z-index:251663360;mso-width-relative:page;mso-height-relative:page;" fillcolor="#000000" filled="t" stroked="f" coordsize="6292,15" o:allowincell="f" path="m0,14l6291,14,6291,0,0,0,0,14xe">
          <v:path/>
          <v:fill on="t" focussize="0,0"/>
          <v:stroke on="f"/>
          <v:imagedata o:title=""/>
          <o:lock v:ext="edit"/>
        </v:shape>
      </w:pict>
    </w: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6F373F">
    <w:pPr>
      <w:pStyle w:val="2"/>
      <w:spacing w:line="46" w:lineRule="auto"/>
      <w:rPr>
        <w:sz w:val="2"/>
      </w:rPr>
    </w:pPr>
    <w:r>
      <w:pict>
        <v:shape id="_x0000_s2089" o:spid="_x0000_s2089" style="position:absolute;left:0pt;margin-left:52.55pt;margin-top:43.4pt;height:0.75pt;width:314.6pt;mso-position-horizontal-relative:page;mso-position-vertical-relative:page;z-index:251659264;mso-width-relative:page;mso-height-relative:page;" fillcolor="#000000" filled="t" stroked="f" coordsize="6292,15" o:allowincell="f" path="m0,14l6291,14,6291,0,0,0,0,14xe">
          <v:path/>
          <v:fill on="t" focussize="0,0"/>
          <v:stroke on="f"/>
          <v:imagedata o:title=""/>
          <o:lock v:ext="edit"/>
        </v:shape>
      </w:pict>
    </w: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7C05D1">
    <w:pPr>
      <w:pStyle w:val="2"/>
      <w:spacing w:line="46" w:lineRule="auto"/>
      <w:rPr>
        <w:sz w:val="2"/>
      </w:rPr>
    </w:pPr>
    <w:r>
      <w:pict>
        <v:shape id="_x0000_s2090" o:spid="_x0000_s2090" style="position:absolute;left:0pt;margin-left:52.55pt;margin-top:43.4pt;height:0.75pt;width:314.6pt;mso-position-horizontal-relative:page;mso-position-vertical-relative:page;z-index:251677696;mso-width-relative:page;mso-height-relative:page;" fillcolor="#000000" filled="t" stroked="f" coordsize="6292,15" o:allowincell="f" path="m0,14l6291,14,6291,0,0,0,0,14xe">
          <v:path/>
          <v:fill on="t" focussize="0,0"/>
          <v:stroke on="f"/>
          <v:imagedata o:title=""/>
          <o:lock v:ext="edit"/>
        </v:shape>
      </w:pict>
    </w: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5AE1598">
    <w:pPr>
      <w:pStyle w:val="2"/>
      <w:spacing w:line="46" w:lineRule="auto"/>
      <w:rPr>
        <w:sz w:val="2"/>
      </w:rPr>
    </w:pPr>
    <w:r>
      <w:pict>
        <v:shape id="_x0000_s2091" o:spid="_x0000_s2091" style="position:absolute;left:0pt;margin-left:52.55pt;margin-top:43.4pt;height:0.75pt;width:314.6pt;mso-position-horizontal-relative:page;mso-position-vertical-relative:page;z-index:251694080;mso-width-relative:page;mso-height-relative:page;" fillcolor="#000000" filled="t" stroked="f" coordsize="6292,15" o:allowincell="f" path="m0,14l6291,14,6291,0,0,0,0,14xe">
          <v:path/>
          <v:fill on="t" focussize="0,0"/>
          <v:stroke on="f"/>
          <v:imagedata o:title=""/>
          <o:lock v:ext="edit"/>
        </v:shape>
      </w:pict>
    </w: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D5455A">
    <w:pPr>
      <w:pStyle w:val="2"/>
      <w:spacing w:line="46" w:lineRule="auto"/>
      <w:rPr>
        <w:sz w:val="2"/>
      </w:rPr>
    </w:pPr>
    <w:r>
      <w:pict>
        <v:shape id="_x0000_s2092" o:spid="_x0000_s2092" style="position:absolute;left:0pt;margin-left:52.55pt;margin-top:43.4pt;height:0.75pt;width:314.6pt;mso-position-horizontal-relative:page;mso-position-vertical-relative:page;z-index:251695104;mso-width-relative:page;mso-height-relative:page;" fillcolor="#000000" filled="t" stroked="f" coordsize="6292,15" o:allowincell="f" path="m0,14l6291,14,6291,0,0,0,0,14xe">
          <v:path/>
          <v:fill on="t" focussize="0,0"/>
          <v:stroke on="f"/>
          <v:imagedata o:title=""/>
          <o:lock v:ext="edit"/>
        </v:shape>
      </w:pict>
    </w: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0357BA5">
    <w:pPr>
      <w:pStyle w:val="2"/>
      <w:spacing w:line="46" w:lineRule="auto"/>
      <w:rPr>
        <w:sz w:val="2"/>
      </w:rPr>
    </w:pPr>
    <w:r>
      <w:pict>
        <v:shape id="_x0000_s2093" o:spid="_x0000_s2093" style="position:absolute;left:0pt;margin-left:52.55pt;margin-top:43.4pt;height:0.75pt;width:314.6pt;mso-position-horizontal-relative:page;mso-position-vertical-relative:page;z-index:251696128;mso-width-relative:page;mso-height-relative:page;" fillcolor="#000000" filled="t" stroked="f" coordsize="6292,15" o:allowincell="f" path="m0,14l6291,14,6291,0,0,0,0,14xe">
          <v:path/>
          <v:fill on="t" focussize="0,0"/>
          <v:stroke on="f"/>
          <v:imagedata o:title=""/>
          <o:lock v:ext="edit"/>
        </v:shape>
      </w:pict>
    </w: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C70EAD">
    <w:pPr>
      <w:pStyle w:val="2"/>
      <w:spacing w:line="46" w:lineRule="auto"/>
      <w:rPr>
        <w:sz w:val="2"/>
      </w:rPr>
    </w:pPr>
    <w:r>
      <w:pict>
        <v:shape id="_x0000_s2094" o:spid="_x0000_s2094" style="position:absolute;left:0pt;margin-left:52.55pt;margin-top:43.4pt;height:0.75pt;width:314.6pt;mso-position-horizontal-relative:page;mso-position-vertical-relative:page;z-index:251697152;mso-width-relative:page;mso-height-relative:page;" fillcolor="#000000" filled="t" stroked="f" coordsize="6292,15" o:allowincell="f" path="m0,14l6291,14,6291,0,0,0,0,14xe">
          <v:path/>
          <v:fill on="t" focussize="0,0"/>
          <v:stroke on="f"/>
          <v:imagedata o:title=""/>
          <o:lock v:ext="edit"/>
        </v:shape>
      </w:pict>
    </w: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541698">
    <w:pPr>
      <w:pStyle w:val="2"/>
      <w:spacing w:line="46" w:lineRule="auto"/>
      <w:rPr>
        <w:sz w:val="2"/>
      </w:rPr>
    </w:pPr>
    <w:r>
      <w:pict>
        <v:shape id="_x0000_s2095" o:spid="_x0000_s2095" style="position:absolute;left:0pt;margin-left:52.55pt;margin-top:43.4pt;height:0.75pt;width:314.6pt;mso-position-horizontal-relative:page;mso-position-vertical-relative:page;z-index:251698176;mso-width-relative:page;mso-height-relative:page;" fillcolor="#000000" filled="t" stroked="f" coordsize="6292,15" o:allowincell="f" path="m0,14l6291,14,6291,0,0,0,0,14xe">
          <v:path/>
          <v:fill on="t" focussize="0,0"/>
          <v:stroke on="f"/>
          <v:imagedata o:title=""/>
          <o:lock v:ext="edit"/>
        </v:shape>
      </w:pict>
    </w: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7941B5">
    <w:pPr>
      <w:pStyle w:val="2"/>
      <w:spacing w:line="46" w:lineRule="auto"/>
      <w:rPr>
        <w:sz w:val="2"/>
      </w:rPr>
    </w:pPr>
    <w:r>
      <w:pict>
        <v:shape id="_x0000_s2096" o:spid="_x0000_s2096" style="position:absolute;left:0pt;margin-left:52.55pt;margin-top:43.4pt;height:0.75pt;width:314.6pt;mso-position-horizontal-relative:page;mso-position-vertical-relative:page;z-index:251699200;mso-width-relative:page;mso-height-relative:page;" fillcolor="#000000" filled="t" stroked="f" coordsize="6292,15" o:allowincell="f" path="m0,14l6291,14,6291,0,0,0,0,14xe">
          <v:path/>
          <v:fill on="t" focussize="0,0"/>
          <v:stroke on="f"/>
          <v:imagedata o:title=""/>
          <o:lock v:ext="edit"/>
        </v:shape>
      </w:pict>
    </w: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1AB1CD">
    <w:pPr>
      <w:pStyle w:val="2"/>
      <w:spacing w:line="46" w:lineRule="auto"/>
      <w:rPr>
        <w:sz w:val="2"/>
      </w:rPr>
    </w:pPr>
    <w:r>
      <w:pict>
        <v:shape id="_x0000_s2097" o:spid="_x0000_s2097" style="position:absolute;left:0pt;margin-left:52.55pt;margin-top:43.4pt;height:0.75pt;width:314.6pt;mso-position-horizontal-relative:page;mso-position-vertical-relative:page;z-index:251659264;mso-width-relative:page;mso-height-relative:page;" fillcolor="#000000" filled="t" stroked="f" coordsize="6292,15" o:allowincell="f" path="m0,14l6291,14,6291,0,0,0,0,14xe">
          <v:path/>
          <v:fill on="t" focussize="0,0"/>
          <v:stroke on="f"/>
          <v:imagedata o:title=""/>
          <o:lock v:ext="edit"/>
        </v:shape>
      </w:pict>
    </w: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D783EE">
    <w:pPr>
      <w:pStyle w:val="2"/>
      <w:spacing w:line="46" w:lineRule="auto"/>
      <w:rPr>
        <w:sz w:val="2"/>
      </w:rPr>
    </w:pPr>
    <w:r>
      <w:pict>
        <v:shape id="_x0000_s2098" o:spid="_x0000_s2098" style="position:absolute;left:0pt;margin-left:52.55pt;margin-top:43.4pt;height:0.75pt;width:314.6pt;mso-position-horizontal-relative:page;mso-position-vertical-relative:page;z-index:251700224;mso-width-relative:page;mso-height-relative:page;" fillcolor="#000000" filled="t" stroked="f" coordsize="6292,15" o:allowincell="f" path="m0,14l6291,14,6291,0,0,0,0,14xe">
          <v:path/>
          <v:fill on="t" focussize="0,0"/>
          <v:stroke on="f"/>
          <v:imagedata o:title=""/>
          <o:lock v:ext="edit"/>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E476AC">
    <w:pPr>
      <w:pStyle w:val="2"/>
      <w:spacing w:line="46" w:lineRule="auto"/>
      <w:rPr>
        <w:sz w:val="2"/>
      </w:rPr>
    </w:pPr>
    <w:r>
      <w:pict>
        <v:shape id="_x0000_s2052" o:spid="_x0000_s2052" style="position:absolute;left:0pt;margin-left:52.55pt;margin-top:43.4pt;height:0.75pt;width:314.6pt;mso-position-horizontal-relative:page;mso-position-vertical-relative:page;z-index:251664384;mso-width-relative:page;mso-height-relative:page;" fillcolor="#000000" filled="t" stroked="f" coordsize="6292,15" o:allowincell="f" path="m0,14l6291,14,6291,0,0,0,0,14xe">
          <v:path/>
          <v:fill on="t" focussize="0,0"/>
          <v:stroke on="f"/>
          <v:imagedata o:title=""/>
          <o:lock v:ext="edit"/>
        </v:shape>
      </w:pict>
    </w: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605088">
    <w:pPr>
      <w:pStyle w:val="2"/>
      <w:spacing w:line="46" w:lineRule="auto"/>
      <w:rPr>
        <w:sz w:val="2"/>
      </w:rPr>
    </w:pPr>
    <w:r>
      <w:pict>
        <v:shape id="_x0000_s2099" o:spid="_x0000_s2099" style="position:absolute;left:0pt;margin-left:52.55pt;margin-top:43.4pt;height:0.75pt;width:314.6pt;mso-position-horizontal-relative:page;mso-position-vertical-relative:page;z-index:251659264;mso-width-relative:page;mso-height-relative:page;" fillcolor="#000000" filled="t" stroked="f" coordsize="6292,15" o:allowincell="f" path="m0,14l6291,14,6291,0,0,0,0,14xe">
          <v:path/>
          <v:fill on="t" focussize="0,0"/>
          <v:stroke on="f"/>
          <v:imagedata o:title=""/>
          <o:lock v:ext="edit"/>
        </v:shape>
      </w:pict>
    </w: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8BA87CC">
    <w:pPr>
      <w:pStyle w:val="2"/>
      <w:spacing w:line="46" w:lineRule="auto"/>
      <w:rPr>
        <w:sz w:val="2"/>
      </w:rPr>
    </w:pPr>
    <w:r>
      <w:pict>
        <v:shape id="_x0000_s2100" o:spid="_x0000_s2100" style="position:absolute;left:0pt;margin-left:52.55pt;margin-top:43.4pt;height:0.75pt;width:314.6pt;mso-position-horizontal-relative:page;mso-position-vertical-relative:page;z-index:251664384;mso-width-relative:page;mso-height-relative:page;" fillcolor="#000000" filled="t" stroked="f" coordsize="6292,15" o:allowincell="f" path="m0,14l6291,14,6291,0,0,0,0,14xe">
          <v:path/>
          <v:fill on="t" focussize="0,0"/>
          <v:stroke on="f"/>
          <v:imagedata o:title=""/>
          <o:lock v:ext="edit"/>
        </v:shape>
      </w:pict>
    </w: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E5DF4D7">
    <w:pPr>
      <w:pStyle w:val="2"/>
      <w:spacing w:line="46" w:lineRule="auto"/>
      <w:rPr>
        <w:sz w:val="2"/>
      </w:rPr>
    </w:pPr>
    <w:r>
      <w:pict>
        <v:shape id="_x0000_s2101" o:spid="_x0000_s2101" style="position:absolute;left:0pt;margin-left:52.55pt;margin-top:43.4pt;height:0.75pt;width:314.6pt;mso-position-horizontal-relative:page;mso-position-vertical-relative:page;z-index:251703296;mso-width-relative:page;mso-height-relative:page;" fillcolor="#000000" filled="t" stroked="f" coordsize="6292,15" o:allowincell="f" path="m0,14l6291,14,6291,0,0,0,0,14xe">
          <v:path/>
          <v:fill on="t" focussize="0,0"/>
          <v:stroke on="f"/>
          <v:imagedata o:title=""/>
          <o:lock v:ext="edit"/>
        </v:shape>
      </w:pict>
    </w: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75D72D9">
    <w:pPr>
      <w:pStyle w:val="2"/>
      <w:spacing w:line="46" w:lineRule="auto"/>
      <w:rPr>
        <w:sz w:val="2"/>
      </w:rPr>
    </w:pPr>
    <w:r>
      <w:pict>
        <v:shape id="_x0000_s2102" o:spid="_x0000_s2102" style="position:absolute;left:0pt;margin-left:52.55pt;margin-top:43.4pt;height:0.75pt;width:314.6pt;mso-position-horizontal-relative:page;mso-position-vertical-relative:page;z-index:251666432;mso-width-relative:page;mso-height-relative:page;" fillcolor="#000000" filled="t" stroked="f" coordsize="6292,15" o:allowincell="f" path="m0,14l6291,14,6291,0,0,0,0,14xe">
          <v:path/>
          <v:fill on="t" focussize="0,0"/>
          <v:stroke on="f"/>
          <v:imagedata o:title=""/>
          <o:lock v:ext="edit"/>
        </v:shape>
      </w:pict>
    </w: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11D0C0">
    <w:pPr>
      <w:pStyle w:val="2"/>
      <w:spacing w:line="46" w:lineRule="auto"/>
      <w:rPr>
        <w:sz w:val="2"/>
      </w:rPr>
    </w:pPr>
    <w:r>
      <w:pict>
        <v:shape id="_x0000_s2103" o:spid="_x0000_s2103" style="position:absolute;left:0pt;margin-left:52.55pt;margin-top:43.4pt;height:0.75pt;width:314.6pt;mso-position-horizontal-relative:page;mso-position-vertical-relative:page;z-index:251704320;mso-width-relative:page;mso-height-relative:page;" fillcolor="#000000" filled="t" stroked="f" coordsize="6292,15" o:allowincell="f" path="m0,14l6291,14,6291,0,0,0,0,14xe">
          <v:path/>
          <v:fill on="t" focussize="0,0"/>
          <v:stroke on="f"/>
          <v:imagedata o:title=""/>
          <o:lock v:ext="edit"/>
        </v:shape>
      </w:pict>
    </w: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B65660">
    <w:pPr>
      <w:pStyle w:val="2"/>
      <w:spacing w:line="46" w:lineRule="auto"/>
      <w:rPr>
        <w:sz w:val="2"/>
      </w:rPr>
    </w:pPr>
    <w:r>
      <w:pict>
        <v:shape id="_x0000_s2104" o:spid="_x0000_s2104" style="position:absolute;left:0pt;margin-left:52.55pt;margin-top:43.4pt;height:0.75pt;width:314.6pt;mso-position-horizontal-relative:page;mso-position-vertical-relative:page;z-index:251705344;mso-width-relative:page;mso-height-relative:page;" fillcolor="#000000" filled="t" stroked="f" coordsize="6292,15" o:allowincell="f" path="m0,14l6291,14,6291,0,0,0,0,14xe">
          <v:path/>
          <v:fill on="t" focussize="0,0"/>
          <v:stroke on="f"/>
          <v:imagedata o:title=""/>
          <o:lock v:ext="edit"/>
        </v:shape>
      </w:pict>
    </w: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032167">
    <w:pPr>
      <w:pStyle w:val="2"/>
      <w:spacing w:line="46" w:lineRule="auto"/>
      <w:rPr>
        <w:sz w:val="2"/>
      </w:rPr>
    </w:pPr>
    <w:r>
      <w:pict>
        <v:shape id="_x0000_s2105" o:spid="_x0000_s2105" style="position:absolute;left:0pt;margin-left:52.55pt;margin-top:43.4pt;height:0.75pt;width:314.6pt;mso-position-horizontal-relative:page;mso-position-vertical-relative:page;z-index:251662336;mso-width-relative:page;mso-height-relative:page;" fillcolor="#000000" filled="t" stroked="f" coordsize="6292,15" o:allowincell="f" path="m0,14l6291,14,6291,0,0,0,0,14xe">
          <v:path/>
          <v:fill on="t" focussize="0,0"/>
          <v:stroke on="f"/>
          <v:imagedata o:title=""/>
          <o:lock v:ext="edit"/>
        </v:shape>
      </w:pict>
    </w:r>
  </w:p>
</w:hdr>
</file>

<file path=word/header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DC4543">
    <w:pPr>
      <w:pStyle w:val="2"/>
      <w:spacing w:line="46" w:lineRule="auto"/>
      <w:rPr>
        <w:sz w:val="2"/>
      </w:rPr>
    </w:pPr>
    <w:r>
      <w:pict>
        <v:shape id="_x0000_s2106" o:spid="_x0000_s2106" style="position:absolute;left:0pt;margin-left:52.55pt;margin-top:43.4pt;height:0.75pt;width:314.6pt;mso-position-horizontal-relative:page;mso-position-vertical-relative:page;z-index:251664384;mso-width-relative:page;mso-height-relative:page;" fillcolor="#000000" filled="t" stroked="f" coordsize="6292,15" o:allowincell="f" path="m0,14l6291,14,6291,0,0,0,0,14xe">
          <v:path/>
          <v:fill on="t" focussize="0,0"/>
          <v:stroke on="f"/>
          <v:imagedata o:title=""/>
          <o:lock v:ext="edit"/>
        </v:shape>
      </w:pict>
    </w:r>
  </w:p>
</w:hdr>
</file>

<file path=word/header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AF65E8A">
    <w:pPr>
      <w:pStyle w:val="2"/>
      <w:spacing w:line="46" w:lineRule="auto"/>
      <w:rPr>
        <w:sz w:val="2"/>
      </w:rPr>
    </w:pPr>
    <w:r>
      <w:pict>
        <v:shape id="_x0000_s2107" o:spid="_x0000_s2107" style="position:absolute;left:0pt;margin-left:69.4pt;margin-top:43.4pt;height:0.75pt;width:280.95pt;mso-position-horizontal-relative:page;mso-position-vertical-relative:page;z-index:251706368;mso-width-relative:page;mso-height-relative:page;" fillcolor="#000000" filled="t" stroked="f" coordsize="5619,15" o:allowincell="f" path="m0,14l5618,14,5618,0,0,0,0,14xe">
          <v:path/>
          <v:fill on="t" focussize="0,0"/>
          <v:stroke on="f"/>
          <v:imagedata o:title=""/>
          <o:lock v:ext="edit"/>
        </v:shape>
      </w:pict>
    </w:r>
  </w:p>
</w:hdr>
</file>

<file path=word/header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E945B7">
    <w:pPr>
      <w:spacing w:line="14" w:lineRule="auto"/>
      <w:rPr>
        <w:rFonts w:ascii="Arial"/>
        <w:sz w:val="2"/>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4C2C77">
    <w:pPr>
      <w:pStyle w:val="2"/>
      <w:spacing w:line="46" w:lineRule="auto"/>
      <w:rPr>
        <w:sz w:val="2"/>
      </w:rPr>
    </w:pPr>
    <w:r>
      <w:pict>
        <v:shape id="_x0000_s2053" o:spid="_x0000_s2053" style="position:absolute;left:0pt;margin-left:52.55pt;margin-top:43.4pt;height:0.75pt;width:314.6pt;mso-position-horizontal-relative:page;mso-position-vertical-relative:page;z-index:251665408;mso-width-relative:page;mso-height-relative:page;" fillcolor="#000000" filled="t" stroked="f" coordsize="6292,15" o:allowincell="f" path="m0,14l6291,14,6291,0,0,0,0,14xe">
          <v:path/>
          <v:fill on="t" focussize="0,0"/>
          <v:stroke on="f"/>
          <v:imagedata o:title=""/>
          <o:lock v:ext="edit"/>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697E11">
    <w:pPr>
      <w:pStyle w:val="2"/>
      <w:spacing w:line="46" w:lineRule="auto"/>
      <w:rPr>
        <w:sz w:val="2"/>
      </w:rPr>
    </w:pPr>
    <w:r>
      <w:pict>
        <v:shape id="_x0000_s2054" o:spid="_x0000_s2054" style="position:absolute;left:0pt;margin-left:52.55pt;margin-top:43.4pt;height:0.75pt;width:314.6pt;mso-position-horizontal-relative:page;mso-position-vertical-relative:page;z-index:251666432;mso-width-relative:page;mso-height-relative:page;" fillcolor="#000000" filled="t" stroked="f" coordsize="6292,15" o:allowincell="f" path="m0,14l6291,14,6291,0,0,0,0,14xe">
          <v:path/>
          <v:fill on="t" focussize="0,0"/>
          <v:stroke on="f"/>
          <v:imagedata o:title=""/>
          <o:lock v:ext="edit"/>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32B96EA">
    <w:pPr>
      <w:pStyle w:val="2"/>
      <w:spacing w:line="46" w:lineRule="auto"/>
      <w:rPr>
        <w:sz w:val="2"/>
      </w:rPr>
    </w:pPr>
    <w:r>
      <w:pict>
        <v:shape id="_x0000_s2057" o:spid="_x0000_s2057" style="position:absolute;left:0pt;margin-left:52.55pt;margin-top:43.4pt;height:0.75pt;width:314.6pt;mso-position-horizontal-relative:page;mso-position-vertical-relative:page;z-index:251667456;mso-width-relative:page;mso-height-relative:page;" fillcolor="#000000" filled="t" stroked="f" coordsize="6292,15" o:allowincell="f" path="m0,14l6291,14,6291,0,0,0,0,14xe">
          <v:path/>
          <v:fill on="t" focussize="0,0"/>
          <v:stroke on="f"/>
          <v:imagedata o:title=""/>
          <o:lock v:ext="edit"/>
        </v:shape>
      </w:pic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6944C9">
    <w:pPr>
      <w:pStyle w:val="2"/>
      <w:spacing w:line="46" w:lineRule="auto"/>
      <w:rPr>
        <w:sz w:val="2"/>
      </w:rPr>
    </w:pPr>
    <w:r>
      <w:pict>
        <v:shape id="_x0000_s2058" o:spid="_x0000_s2058" style="position:absolute;left:0pt;margin-left:52.55pt;margin-top:43.4pt;height:0.75pt;width:314.6pt;mso-position-horizontal-relative:page;mso-position-vertical-relative:page;z-index:251668480;mso-width-relative:page;mso-height-relative:page;" fillcolor="#000000" filled="t" stroked="f" coordsize="6292,15" o:allowincell="f" path="m0,14l6291,14,6291,0,0,0,0,14xe">
          <v:path/>
          <v:fill on="t" focussize="0,0"/>
          <v:stroke on="f"/>
          <v:imagedata o:title=""/>
          <o:lock v:ext="edit"/>
        </v:shape>
      </w:pict>
    </w:r>
  </w:p>
</w:hdr>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零">
    <w15:presenceInfo w15:providerId="None" w15:userId="零"/>
  </w15:person>
  <w15:person w15:author="零 [2]">
    <w15:presenceInfo w15:providerId="WPS Office" w15:userId="155514791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7"/>
  <w:doNotDisplayPageBoundaries w:val="1"/>
  <w:displayBackgroundShape w:val="1"/>
  <w:bordersDoNotSurroundHeader w:val="0"/>
  <w:bordersDoNotSurroundFooter w:val="0"/>
  <w:trackRevisions w:val="1"/>
  <w:documentProtection w:enforcement="0"/>
  <w:displayHorizontalDrawingGridEvery w:val="1"/>
  <w:displayVerticalDrawingGridEvery w:val="1"/>
  <w:noPunctuationKerning w:val="1"/>
  <w:characterSpacingControl w:val="doNotCompress"/>
  <w:hdrShapeDefaults>
    <o:shapelayout v:ext="edit">
      <o:idmap v:ext="edit" data="2"/>
    </o:shapelayout>
  </w:hdrShapeDefaults>
  <w:footnotePr>
    <w:footnote w:id="0"/>
    <w:footnote w:id="1"/>
  </w:footnotePr>
  <w:endnotePr>
    <w:endnote w:id="0"/>
    <w:endnote w:id="1"/>
  </w:endnotePr>
  <w:compat>
    <w:spaceForUL/>
    <w:ulTrailSpace/>
    <w:doNotExpandShiftReturn/>
    <w:doNotWrapTextWithPunct/>
    <w:doNotUseEastAsianBreakRules/>
    <w:useFELayout/>
    <w:doNotUseIndentAsNumberingTabStop/>
    <w:compatSetting w:name="compatibilityMode" w:uri="http://schemas.microsoft.com/office/word" w:val="14"/>
  </w:compat>
  <w:rsids>
    <w:rsidRoot w:val="00000000"/>
    <w:rsid w:val="59EC5E84"/>
    <w:rsid w:val="7FFF38E9"/>
    <w:rsid w:val="ABFF54E9"/>
    <w:rsid w:val="BD6535F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semiHidden/>
    <w:qFormat/>
    <w:uiPriority w:val="0"/>
    <w:pPr>
      <w:kinsoku w:val="0"/>
      <w:autoSpaceDE w:val="0"/>
      <w:autoSpaceDN w:val="0"/>
      <w:adjustRightInd w:val="0"/>
      <w:snapToGrid w:val="0"/>
      <w:spacing w:line="240" w:lineRule="auto"/>
      <w:jc w:val="left"/>
      <w:textAlignment w:val="baseline"/>
    </w:pPr>
    <w:rPr>
      <w:rFonts w:ascii="Arial" w:hAnsi="Arial" w:eastAsia="Arial" w:cs="Arial"/>
      <w:snapToGrid w:val="0"/>
      <w:color w:val="000000"/>
      <w:kern w:val="0"/>
      <w:sz w:val="21"/>
      <w:szCs w:val="21"/>
      <w:lang w:val="en-US" w:eastAsia="en-US" w:bidi="ar-SA"/>
    </w:rPr>
  </w:style>
  <w:style w:type="character" w:default="1" w:styleId="4">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2">
    <w:name w:val="Body Text"/>
    <w:basedOn w:val="1"/>
    <w:semiHidden/>
    <w:qFormat/>
    <w:uiPriority w:val="0"/>
    <w:rPr>
      <w:rFonts w:ascii="Arial" w:hAnsi="Arial" w:eastAsia="Arial" w:cs="Arial"/>
      <w:sz w:val="21"/>
      <w:szCs w:val="21"/>
      <w:lang w:val="en-US" w:eastAsia="en-US" w:bidi="ar-SA"/>
    </w:rPr>
  </w:style>
  <w:style w:type="table" w:customStyle="1" w:styleId="5">
    <w:name w:val="Table Normal"/>
    <w:semiHidden/>
    <w:unhideWhenUsed/>
    <w:qFormat/>
    <w:uiPriority w:val="0"/>
    <w:tblPr>
      <w:tblCellMar>
        <w:top w:w="0" w:type="dxa"/>
        <w:left w:w="0" w:type="dxa"/>
        <w:bottom w:w="0" w:type="dxa"/>
        <w:right w:w="0" w:type="dxa"/>
      </w:tblCellMar>
    </w:tblPr>
  </w:style>
  <w:style w:type="paragraph" w:customStyle="1" w:styleId="6">
    <w:name w:val="WPSOffice手动目录 1"/>
    <w:uiPriority w:val="0"/>
    <w:pPr>
      <w:ind w:leftChars="0"/>
    </w:pPr>
    <w:rPr>
      <w:sz w:val="20"/>
      <w:szCs w:val="20"/>
    </w:rPr>
  </w:style>
  <w:style w:type="paragraph" w:customStyle="1" w:styleId="7">
    <w:name w:val="WPSOffice手动目录 2"/>
    <w:uiPriority w:val="0"/>
    <w:pPr>
      <w:ind w:leftChars="200"/>
    </w:pPr>
    <w:rPr>
      <w:sz w:val="20"/>
      <w:szCs w:val="20"/>
    </w:rPr>
  </w:style>
  <w:style w:type="paragraph" w:customStyle="1" w:styleId="8">
    <w:name w:val="WPSOffice手动目录 3"/>
    <w:uiPriority w:val="0"/>
    <w:pPr>
      <w:ind w:leftChars="400"/>
    </w:pPr>
    <w:rPr>
      <w:sz w:val="20"/>
      <w:szCs w:val="20"/>
    </w:rPr>
  </w:style>
</w:styles>
</file>

<file path=word/_rels/document.xml.rels><?xml version="1.0" encoding="UTF-8" standalone="yes"?>
<Relationships xmlns="http://schemas.openxmlformats.org/package/2006/relationships"><Relationship Id="rId99" Type="http://schemas.openxmlformats.org/officeDocument/2006/relationships/footer" Target="footer52.xml"/><Relationship Id="rId98" Type="http://schemas.openxmlformats.org/officeDocument/2006/relationships/header" Target="header41.xml"/><Relationship Id="rId97" Type="http://schemas.openxmlformats.org/officeDocument/2006/relationships/footer" Target="footer51.xml"/><Relationship Id="rId96" Type="http://schemas.openxmlformats.org/officeDocument/2006/relationships/footer" Target="footer50.xml"/><Relationship Id="rId95" Type="http://schemas.openxmlformats.org/officeDocument/2006/relationships/footer" Target="footer49.xml"/><Relationship Id="rId94" Type="http://schemas.openxmlformats.org/officeDocument/2006/relationships/header" Target="header40.xml"/><Relationship Id="rId93" Type="http://schemas.openxmlformats.org/officeDocument/2006/relationships/footer" Target="footer48.xml"/><Relationship Id="rId92" Type="http://schemas.openxmlformats.org/officeDocument/2006/relationships/header" Target="header39.xml"/><Relationship Id="rId91" Type="http://schemas.openxmlformats.org/officeDocument/2006/relationships/footer" Target="footer47.xml"/><Relationship Id="rId90" Type="http://schemas.openxmlformats.org/officeDocument/2006/relationships/header" Target="header38.xml"/><Relationship Id="rId9" Type="http://schemas.openxmlformats.org/officeDocument/2006/relationships/header" Target="header2.xml"/><Relationship Id="rId89" Type="http://schemas.openxmlformats.org/officeDocument/2006/relationships/footer" Target="footer46.xml"/><Relationship Id="rId88" Type="http://schemas.openxmlformats.org/officeDocument/2006/relationships/header" Target="header37.xml"/><Relationship Id="rId87" Type="http://schemas.openxmlformats.org/officeDocument/2006/relationships/footer" Target="footer45.xml"/><Relationship Id="rId86" Type="http://schemas.openxmlformats.org/officeDocument/2006/relationships/header" Target="header36.xml"/><Relationship Id="rId85" Type="http://schemas.openxmlformats.org/officeDocument/2006/relationships/footer" Target="footer44.xml"/><Relationship Id="rId84" Type="http://schemas.openxmlformats.org/officeDocument/2006/relationships/header" Target="header35.xml"/><Relationship Id="rId83" Type="http://schemas.openxmlformats.org/officeDocument/2006/relationships/footer" Target="footer43.xml"/><Relationship Id="rId82" Type="http://schemas.openxmlformats.org/officeDocument/2006/relationships/header" Target="header34.xml"/><Relationship Id="rId81" Type="http://schemas.openxmlformats.org/officeDocument/2006/relationships/footer" Target="footer42.xml"/><Relationship Id="rId80" Type="http://schemas.openxmlformats.org/officeDocument/2006/relationships/header" Target="header33.xml"/><Relationship Id="rId8" Type="http://schemas.openxmlformats.org/officeDocument/2006/relationships/footer" Target="footer1.xml"/><Relationship Id="rId79" Type="http://schemas.openxmlformats.org/officeDocument/2006/relationships/footer" Target="footer41.xml"/><Relationship Id="rId78" Type="http://schemas.openxmlformats.org/officeDocument/2006/relationships/header" Target="header32.xml"/><Relationship Id="rId77" Type="http://schemas.openxmlformats.org/officeDocument/2006/relationships/footer" Target="footer40.xml"/><Relationship Id="rId76" Type="http://schemas.openxmlformats.org/officeDocument/2006/relationships/footer" Target="footer39.xml"/><Relationship Id="rId75" Type="http://schemas.openxmlformats.org/officeDocument/2006/relationships/footer" Target="footer38.xml"/><Relationship Id="rId74" Type="http://schemas.openxmlformats.org/officeDocument/2006/relationships/header" Target="header31.xml"/><Relationship Id="rId73" Type="http://schemas.openxmlformats.org/officeDocument/2006/relationships/footer" Target="footer37.xml"/><Relationship Id="rId72" Type="http://schemas.openxmlformats.org/officeDocument/2006/relationships/header" Target="header30.xml"/><Relationship Id="rId71" Type="http://schemas.openxmlformats.org/officeDocument/2006/relationships/footer" Target="footer36.xml"/><Relationship Id="rId70" Type="http://schemas.openxmlformats.org/officeDocument/2006/relationships/header" Target="header29.xml"/><Relationship Id="rId7" Type="http://schemas.openxmlformats.org/officeDocument/2006/relationships/header" Target="header1.xml"/><Relationship Id="rId69" Type="http://schemas.openxmlformats.org/officeDocument/2006/relationships/footer" Target="footer35.xml"/><Relationship Id="rId68" Type="http://schemas.openxmlformats.org/officeDocument/2006/relationships/header" Target="header28.xml"/><Relationship Id="rId67" Type="http://schemas.openxmlformats.org/officeDocument/2006/relationships/footer" Target="footer34.xml"/><Relationship Id="rId66" Type="http://schemas.openxmlformats.org/officeDocument/2006/relationships/footer" Target="footer33.xml"/><Relationship Id="rId65" Type="http://schemas.openxmlformats.org/officeDocument/2006/relationships/header" Target="header27.xml"/><Relationship Id="rId64" Type="http://schemas.openxmlformats.org/officeDocument/2006/relationships/footer" Target="footer32.xml"/><Relationship Id="rId63" Type="http://schemas.openxmlformats.org/officeDocument/2006/relationships/header" Target="header26.xml"/><Relationship Id="rId62" Type="http://schemas.openxmlformats.org/officeDocument/2006/relationships/footer" Target="footer31.xml"/><Relationship Id="rId61" Type="http://schemas.openxmlformats.org/officeDocument/2006/relationships/header" Target="header25.xml"/><Relationship Id="rId60" Type="http://schemas.openxmlformats.org/officeDocument/2006/relationships/footer" Target="footer30.xml"/><Relationship Id="rId6" Type="http://schemas.openxmlformats.org/officeDocument/2006/relationships/endnotes" Target="endnotes.xml"/><Relationship Id="rId59" Type="http://schemas.openxmlformats.org/officeDocument/2006/relationships/header" Target="header24.xml"/><Relationship Id="rId58" Type="http://schemas.openxmlformats.org/officeDocument/2006/relationships/footer" Target="footer29.xml"/><Relationship Id="rId57" Type="http://schemas.openxmlformats.org/officeDocument/2006/relationships/header" Target="header23.xml"/><Relationship Id="rId56" Type="http://schemas.openxmlformats.org/officeDocument/2006/relationships/footer" Target="footer28.xml"/><Relationship Id="rId55" Type="http://schemas.openxmlformats.org/officeDocument/2006/relationships/header" Target="header22.xml"/><Relationship Id="rId54" Type="http://schemas.openxmlformats.org/officeDocument/2006/relationships/footer" Target="footer27.xml"/><Relationship Id="rId53" Type="http://schemas.openxmlformats.org/officeDocument/2006/relationships/header" Target="header21.xml"/><Relationship Id="rId52" Type="http://schemas.openxmlformats.org/officeDocument/2006/relationships/footer" Target="footer26.xml"/><Relationship Id="rId51" Type="http://schemas.openxmlformats.org/officeDocument/2006/relationships/header" Target="header20.xml"/><Relationship Id="rId50" Type="http://schemas.openxmlformats.org/officeDocument/2006/relationships/footer" Target="footer25.xml"/><Relationship Id="rId5" Type="http://schemas.openxmlformats.org/officeDocument/2006/relationships/footnotes" Target="footnotes.xml"/><Relationship Id="rId49" Type="http://schemas.openxmlformats.org/officeDocument/2006/relationships/header" Target="header19.xml"/><Relationship Id="rId48" Type="http://schemas.openxmlformats.org/officeDocument/2006/relationships/footer" Target="footer24.xml"/><Relationship Id="rId47" Type="http://schemas.openxmlformats.org/officeDocument/2006/relationships/header" Target="header18.xml"/><Relationship Id="rId46" Type="http://schemas.openxmlformats.org/officeDocument/2006/relationships/footer" Target="footer23.xml"/><Relationship Id="rId45" Type="http://schemas.openxmlformats.org/officeDocument/2006/relationships/header" Target="header17.xml"/><Relationship Id="rId44" Type="http://schemas.openxmlformats.org/officeDocument/2006/relationships/footer" Target="footer22.xml"/><Relationship Id="rId43" Type="http://schemas.openxmlformats.org/officeDocument/2006/relationships/header" Target="header16.xml"/><Relationship Id="rId42" Type="http://schemas.openxmlformats.org/officeDocument/2006/relationships/footer" Target="footer21.xml"/><Relationship Id="rId41" Type="http://schemas.openxmlformats.org/officeDocument/2006/relationships/header" Target="header15.xml"/><Relationship Id="rId40" Type="http://schemas.openxmlformats.org/officeDocument/2006/relationships/footer" Target="footer20.xml"/><Relationship Id="rId4" Type="http://schemas.microsoft.com/office/2011/relationships/commentsExtended" Target="commentsExtended.xml"/><Relationship Id="rId39" Type="http://schemas.openxmlformats.org/officeDocument/2006/relationships/header" Target="header14.xml"/><Relationship Id="rId38" Type="http://schemas.openxmlformats.org/officeDocument/2006/relationships/footer" Target="footer19.xml"/><Relationship Id="rId37" Type="http://schemas.openxmlformats.org/officeDocument/2006/relationships/header" Target="header13.xml"/><Relationship Id="rId36" Type="http://schemas.openxmlformats.org/officeDocument/2006/relationships/footer" Target="footer18.xml"/><Relationship Id="rId35" Type="http://schemas.openxmlformats.org/officeDocument/2006/relationships/footer" Target="footer17.xml"/><Relationship Id="rId34" Type="http://schemas.openxmlformats.org/officeDocument/2006/relationships/footer" Target="footer16.xml"/><Relationship Id="rId33" Type="http://schemas.openxmlformats.org/officeDocument/2006/relationships/footer" Target="footer15.xml"/><Relationship Id="rId32" Type="http://schemas.openxmlformats.org/officeDocument/2006/relationships/header" Target="header12.xml"/><Relationship Id="rId31" Type="http://schemas.openxmlformats.org/officeDocument/2006/relationships/footer" Target="footer14.xml"/><Relationship Id="rId30" Type="http://schemas.openxmlformats.org/officeDocument/2006/relationships/header" Target="header11.xml"/><Relationship Id="rId3" Type="http://schemas.openxmlformats.org/officeDocument/2006/relationships/comments" Target="comments.xml"/><Relationship Id="rId29" Type="http://schemas.openxmlformats.org/officeDocument/2006/relationships/footer" Target="footer13.xml"/><Relationship Id="rId28" Type="http://schemas.openxmlformats.org/officeDocument/2006/relationships/footer" Target="footer12.xml"/><Relationship Id="rId27" Type="http://schemas.openxmlformats.org/officeDocument/2006/relationships/header" Target="header10.xml"/><Relationship Id="rId263" Type="http://schemas.microsoft.com/office/2011/relationships/people" Target="people.xml"/><Relationship Id="rId262" Type="http://schemas.openxmlformats.org/officeDocument/2006/relationships/fontTable" Target="fontTable.xml"/><Relationship Id="rId261" Type="http://schemas.openxmlformats.org/officeDocument/2006/relationships/customXml" Target="../customXml/item1.xml"/><Relationship Id="rId260" Type="http://schemas.openxmlformats.org/officeDocument/2006/relationships/image" Target="media/image123.jpeg"/><Relationship Id="rId26" Type="http://schemas.openxmlformats.org/officeDocument/2006/relationships/footer" Target="footer11.xml"/><Relationship Id="rId259" Type="http://schemas.openxmlformats.org/officeDocument/2006/relationships/image" Target="media/image122.png"/><Relationship Id="rId258" Type="http://schemas.openxmlformats.org/officeDocument/2006/relationships/image" Target="media/image121.png"/><Relationship Id="rId257" Type="http://schemas.openxmlformats.org/officeDocument/2006/relationships/image" Target="media/image120.png"/><Relationship Id="rId256" Type="http://schemas.openxmlformats.org/officeDocument/2006/relationships/image" Target="media/image119.jpeg"/><Relationship Id="rId255" Type="http://schemas.openxmlformats.org/officeDocument/2006/relationships/image" Target="media/image118.jpeg"/><Relationship Id="rId254" Type="http://schemas.openxmlformats.org/officeDocument/2006/relationships/image" Target="media/image117.png"/><Relationship Id="rId253" Type="http://schemas.openxmlformats.org/officeDocument/2006/relationships/image" Target="media/image116.png"/><Relationship Id="rId252" Type="http://schemas.openxmlformats.org/officeDocument/2006/relationships/image" Target="media/image115.jpeg"/><Relationship Id="rId251" Type="http://schemas.openxmlformats.org/officeDocument/2006/relationships/image" Target="media/image114.png"/><Relationship Id="rId250" Type="http://schemas.openxmlformats.org/officeDocument/2006/relationships/image" Target="media/image113.png"/><Relationship Id="rId25" Type="http://schemas.openxmlformats.org/officeDocument/2006/relationships/header" Target="header9.xml"/><Relationship Id="rId249" Type="http://schemas.openxmlformats.org/officeDocument/2006/relationships/image" Target="media/image112.png"/><Relationship Id="rId248" Type="http://schemas.openxmlformats.org/officeDocument/2006/relationships/image" Target="media/image111.png"/><Relationship Id="rId247" Type="http://schemas.openxmlformats.org/officeDocument/2006/relationships/image" Target="media/image110.jpeg"/><Relationship Id="rId246" Type="http://schemas.openxmlformats.org/officeDocument/2006/relationships/image" Target="media/image109.jpeg"/><Relationship Id="rId245" Type="http://schemas.openxmlformats.org/officeDocument/2006/relationships/image" Target="media/image108.png"/><Relationship Id="rId244" Type="http://schemas.openxmlformats.org/officeDocument/2006/relationships/image" Target="media/image107.png"/><Relationship Id="rId243" Type="http://schemas.openxmlformats.org/officeDocument/2006/relationships/image" Target="media/image106.png"/><Relationship Id="rId242" Type="http://schemas.openxmlformats.org/officeDocument/2006/relationships/image" Target="media/image105.png"/><Relationship Id="rId241" Type="http://schemas.openxmlformats.org/officeDocument/2006/relationships/image" Target="media/image104.png"/><Relationship Id="rId240" Type="http://schemas.openxmlformats.org/officeDocument/2006/relationships/image" Target="media/image103.jpeg"/><Relationship Id="rId24" Type="http://schemas.openxmlformats.org/officeDocument/2006/relationships/footer" Target="footer10.xml"/><Relationship Id="rId239" Type="http://schemas.openxmlformats.org/officeDocument/2006/relationships/image" Target="media/image102.png"/><Relationship Id="rId238" Type="http://schemas.openxmlformats.org/officeDocument/2006/relationships/image" Target="media/image101.png"/><Relationship Id="rId237" Type="http://schemas.openxmlformats.org/officeDocument/2006/relationships/image" Target="media/image100.png"/><Relationship Id="rId236" Type="http://schemas.openxmlformats.org/officeDocument/2006/relationships/image" Target="media/image99.png"/><Relationship Id="rId235" Type="http://schemas.openxmlformats.org/officeDocument/2006/relationships/image" Target="media/image98.png"/><Relationship Id="rId234" Type="http://schemas.openxmlformats.org/officeDocument/2006/relationships/image" Target="media/image97.jpeg"/><Relationship Id="rId233" Type="http://schemas.openxmlformats.org/officeDocument/2006/relationships/image" Target="media/image96.png"/><Relationship Id="rId232" Type="http://schemas.openxmlformats.org/officeDocument/2006/relationships/image" Target="media/image95.jpeg"/><Relationship Id="rId231" Type="http://schemas.openxmlformats.org/officeDocument/2006/relationships/image" Target="media/image94.jpeg"/><Relationship Id="rId230" Type="http://schemas.openxmlformats.org/officeDocument/2006/relationships/image" Target="media/image93.png"/><Relationship Id="rId23" Type="http://schemas.openxmlformats.org/officeDocument/2006/relationships/header" Target="header8.xml"/><Relationship Id="rId229" Type="http://schemas.openxmlformats.org/officeDocument/2006/relationships/image" Target="media/image92.png"/><Relationship Id="rId228" Type="http://schemas.openxmlformats.org/officeDocument/2006/relationships/image" Target="media/image91.png"/><Relationship Id="rId227" Type="http://schemas.openxmlformats.org/officeDocument/2006/relationships/image" Target="media/image90.png"/><Relationship Id="rId226" Type="http://schemas.openxmlformats.org/officeDocument/2006/relationships/image" Target="media/image89.png"/><Relationship Id="rId225" Type="http://schemas.openxmlformats.org/officeDocument/2006/relationships/image" Target="media/image88.png"/><Relationship Id="rId224" Type="http://schemas.openxmlformats.org/officeDocument/2006/relationships/image" Target="media/image87.png"/><Relationship Id="rId223" Type="http://schemas.openxmlformats.org/officeDocument/2006/relationships/image" Target="media/image86.png"/><Relationship Id="rId222" Type="http://schemas.openxmlformats.org/officeDocument/2006/relationships/image" Target="media/image85.png"/><Relationship Id="rId221" Type="http://schemas.openxmlformats.org/officeDocument/2006/relationships/image" Target="media/image84.png"/><Relationship Id="rId220" Type="http://schemas.openxmlformats.org/officeDocument/2006/relationships/image" Target="media/image83.png"/><Relationship Id="rId22" Type="http://schemas.openxmlformats.org/officeDocument/2006/relationships/footer" Target="footer9.xml"/><Relationship Id="rId219" Type="http://schemas.openxmlformats.org/officeDocument/2006/relationships/image" Target="media/image82.png"/><Relationship Id="rId218" Type="http://schemas.openxmlformats.org/officeDocument/2006/relationships/image" Target="media/image81.png"/><Relationship Id="rId217" Type="http://schemas.openxmlformats.org/officeDocument/2006/relationships/image" Target="media/image80.png"/><Relationship Id="rId216" Type="http://schemas.openxmlformats.org/officeDocument/2006/relationships/image" Target="media/image79.png"/><Relationship Id="rId215" Type="http://schemas.openxmlformats.org/officeDocument/2006/relationships/image" Target="media/image78.png"/><Relationship Id="rId214" Type="http://schemas.openxmlformats.org/officeDocument/2006/relationships/image" Target="media/image77.png"/><Relationship Id="rId213" Type="http://schemas.openxmlformats.org/officeDocument/2006/relationships/image" Target="media/image76.png"/><Relationship Id="rId212" Type="http://schemas.openxmlformats.org/officeDocument/2006/relationships/image" Target="media/image75.png"/><Relationship Id="rId211" Type="http://schemas.openxmlformats.org/officeDocument/2006/relationships/image" Target="media/image74.jpeg"/><Relationship Id="rId210" Type="http://schemas.openxmlformats.org/officeDocument/2006/relationships/image" Target="media/image73.png"/><Relationship Id="rId21" Type="http://schemas.openxmlformats.org/officeDocument/2006/relationships/header" Target="header7.xml"/><Relationship Id="rId209" Type="http://schemas.openxmlformats.org/officeDocument/2006/relationships/image" Target="media/image72.png"/><Relationship Id="rId208" Type="http://schemas.openxmlformats.org/officeDocument/2006/relationships/image" Target="media/image71.jpeg"/><Relationship Id="rId207" Type="http://schemas.openxmlformats.org/officeDocument/2006/relationships/image" Target="media/image70.png"/><Relationship Id="rId206" Type="http://schemas.openxmlformats.org/officeDocument/2006/relationships/image" Target="media/image69.jpeg"/><Relationship Id="rId205" Type="http://schemas.openxmlformats.org/officeDocument/2006/relationships/image" Target="media/image68.jpeg"/><Relationship Id="rId204" Type="http://schemas.openxmlformats.org/officeDocument/2006/relationships/image" Target="media/image67.jpeg"/><Relationship Id="rId203" Type="http://schemas.openxmlformats.org/officeDocument/2006/relationships/image" Target="media/image66.jpeg"/><Relationship Id="rId202" Type="http://schemas.openxmlformats.org/officeDocument/2006/relationships/image" Target="media/image65.jpeg"/><Relationship Id="rId201" Type="http://schemas.openxmlformats.org/officeDocument/2006/relationships/image" Target="media/image64.jpeg"/><Relationship Id="rId200" Type="http://schemas.openxmlformats.org/officeDocument/2006/relationships/image" Target="media/image63.jpeg"/><Relationship Id="rId20" Type="http://schemas.openxmlformats.org/officeDocument/2006/relationships/footer" Target="footer8.xml"/><Relationship Id="rId2" Type="http://schemas.openxmlformats.org/officeDocument/2006/relationships/settings" Target="settings.xml"/><Relationship Id="rId199" Type="http://schemas.openxmlformats.org/officeDocument/2006/relationships/image" Target="media/image62.png"/><Relationship Id="rId198" Type="http://schemas.openxmlformats.org/officeDocument/2006/relationships/image" Target="media/image61.jpeg"/><Relationship Id="rId197" Type="http://schemas.openxmlformats.org/officeDocument/2006/relationships/image" Target="media/image60.png"/><Relationship Id="rId196" Type="http://schemas.openxmlformats.org/officeDocument/2006/relationships/image" Target="media/image59.png"/><Relationship Id="rId195" Type="http://schemas.openxmlformats.org/officeDocument/2006/relationships/image" Target="media/image58.jpeg"/><Relationship Id="rId194" Type="http://schemas.openxmlformats.org/officeDocument/2006/relationships/image" Target="media/image57.jpeg"/><Relationship Id="rId193" Type="http://schemas.openxmlformats.org/officeDocument/2006/relationships/image" Target="media/image56.jpeg"/><Relationship Id="rId192" Type="http://schemas.openxmlformats.org/officeDocument/2006/relationships/image" Target="media/image55.jpeg"/><Relationship Id="rId191" Type="http://schemas.openxmlformats.org/officeDocument/2006/relationships/image" Target="media/image54.png"/><Relationship Id="rId190" Type="http://schemas.openxmlformats.org/officeDocument/2006/relationships/image" Target="media/image53.png"/><Relationship Id="rId19" Type="http://schemas.openxmlformats.org/officeDocument/2006/relationships/header" Target="header6.xml"/><Relationship Id="rId189" Type="http://schemas.openxmlformats.org/officeDocument/2006/relationships/image" Target="media/image52.png"/><Relationship Id="rId188" Type="http://schemas.openxmlformats.org/officeDocument/2006/relationships/image" Target="media/image51.png"/><Relationship Id="rId187" Type="http://schemas.openxmlformats.org/officeDocument/2006/relationships/image" Target="media/image50.jpeg"/><Relationship Id="rId186" Type="http://schemas.openxmlformats.org/officeDocument/2006/relationships/image" Target="media/image49.png"/><Relationship Id="rId185" Type="http://schemas.openxmlformats.org/officeDocument/2006/relationships/image" Target="media/image48.jpeg"/><Relationship Id="rId184" Type="http://schemas.openxmlformats.org/officeDocument/2006/relationships/image" Target="media/image47.jpeg"/><Relationship Id="rId183" Type="http://schemas.openxmlformats.org/officeDocument/2006/relationships/image" Target="media/image46.jpeg"/><Relationship Id="rId182" Type="http://schemas.openxmlformats.org/officeDocument/2006/relationships/image" Target="media/image45.jpeg"/><Relationship Id="rId181" Type="http://schemas.openxmlformats.org/officeDocument/2006/relationships/image" Target="media/image44.png"/><Relationship Id="rId180" Type="http://schemas.openxmlformats.org/officeDocument/2006/relationships/image" Target="media/image43.png"/><Relationship Id="rId18" Type="http://schemas.openxmlformats.org/officeDocument/2006/relationships/footer" Target="footer7.xml"/><Relationship Id="rId179" Type="http://schemas.openxmlformats.org/officeDocument/2006/relationships/image" Target="media/image42.jpeg"/><Relationship Id="rId178" Type="http://schemas.openxmlformats.org/officeDocument/2006/relationships/image" Target="media/image41.jpeg"/><Relationship Id="rId177" Type="http://schemas.openxmlformats.org/officeDocument/2006/relationships/image" Target="media/image40.png"/><Relationship Id="rId176" Type="http://schemas.openxmlformats.org/officeDocument/2006/relationships/image" Target="media/image39.png"/><Relationship Id="rId175" Type="http://schemas.openxmlformats.org/officeDocument/2006/relationships/image" Target="media/image38.png"/><Relationship Id="rId174" Type="http://schemas.openxmlformats.org/officeDocument/2006/relationships/image" Target="media/image37.jpeg"/><Relationship Id="rId173" Type="http://schemas.openxmlformats.org/officeDocument/2006/relationships/image" Target="media/image36.jpeg"/><Relationship Id="rId172" Type="http://schemas.openxmlformats.org/officeDocument/2006/relationships/image" Target="media/image35.png"/><Relationship Id="rId171" Type="http://schemas.openxmlformats.org/officeDocument/2006/relationships/image" Target="media/image34.png"/><Relationship Id="rId170" Type="http://schemas.openxmlformats.org/officeDocument/2006/relationships/image" Target="media/image33.jpeg"/><Relationship Id="rId17" Type="http://schemas.openxmlformats.org/officeDocument/2006/relationships/header" Target="header5.xml"/><Relationship Id="rId169" Type="http://schemas.openxmlformats.org/officeDocument/2006/relationships/image" Target="media/image32.jpeg"/><Relationship Id="rId168" Type="http://schemas.openxmlformats.org/officeDocument/2006/relationships/image" Target="media/image31.png"/><Relationship Id="rId167" Type="http://schemas.openxmlformats.org/officeDocument/2006/relationships/image" Target="media/image30.jpeg"/><Relationship Id="rId166" Type="http://schemas.openxmlformats.org/officeDocument/2006/relationships/image" Target="media/image29.jpeg"/><Relationship Id="rId165" Type="http://schemas.openxmlformats.org/officeDocument/2006/relationships/image" Target="media/image28.png"/><Relationship Id="rId164" Type="http://schemas.openxmlformats.org/officeDocument/2006/relationships/image" Target="media/image27.jpeg"/><Relationship Id="rId163" Type="http://schemas.openxmlformats.org/officeDocument/2006/relationships/image" Target="media/image26.jpeg"/><Relationship Id="rId162" Type="http://schemas.openxmlformats.org/officeDocument/2006/relationships/image" Target="media/image25.png"/><Relationship Id="rId161" Type="http://schemas.openxmlformats.org/officeDocument/2006/relationships/image" Target="media/image24.jpeg"/><Relationship Id="rId160" Type="http://schemas.openxmlformats.org/officeDocument/2006/relationships/image" Target="media/image23.jpeg"/><Relationship Id="rId16" Type="http://schemas.openxmlformats.org/officeDocument/2006/relationships/footer" Target="footer6.xml"/><Relationship Id="rId159" Type="http://schemas.openxmlformats.org/officeDocument/2006/relationships/image" Target="media/image22.png"/><Relationship Id="rId158" Type="http://schemas.openxmlformats.org/officeDocument/2006/relationships/image" Target="media/image21.jpeg"/><Relationship Id="rId157" Type="http://schemas.openxmlformats.org/officeDocument/2006/relationships/image" Target="media/image20.png"/><Relationship Id="rId156" Type="http://schemas.openxmlformats.org/officeDocument/2006/relationships/image" Target="media/image19.png"/><Relationship Id="rId155" Type="http://schemas.openxmlformats.org/officeDocument/2006/relationships/image" Target="media/image18.jpeg"/><Relationship Id="rId154" Type="http://schemas.openxmlformats.org/officeDocument/2006/relationships/image" Target="media/image17.png"/><Relationship Id="rId153" Type="http://schemas.openxmlformats.org/officeDocument/2006/relationships/image" Target="media/image16.png"/><Relationship Id="rId152" Type="http://schemas.openxmlformats.org/officeDocument/2006/relationships/image" Target="media/image15.png"/><Relationship Id="rId151" Type="http://schemas.openxmlformats.org/officeDocument/2006/relationships/image" Target="media/image14.jpeg"/><Relationship Id="rId150" Type="http://schemas.openxmlformats.org/officeDocument/2006/relationships/image" Target="media/image13.png"/><Relationship Id="rId15" Type="http://schemas.openxmlformats.org/officeDocument/2006/relationships/header" Target="header4.xml"/><Relationship Id="rId149" Type="http://schemas.openxmlformats.org/officeDocument/2006/relationships/image" Target="media/image12.png"/><Relationship Id="rId148" Type="http://schemas.openxmlformats.org/officeDocument/2006/relationships/image" Target="media/image11.jpeg"/><Relationship Id="rId147" Type="http://schemas.openxmlformats.org/officeDocument/2006/relationships/image" Target="media/image10.png"/><Relationship Id="rId146" Type="http://schemas.openxmlformats.org/officeDocument/2006/relationships/image" Target="media/image9.png"/><Relationship Id="rId145" Type="http://schemas.openxmlformats.org/officeDocument/2006/relationships/image" Target="media/image8.jpeg"/><Relationship Id="rId144" Type="http://schemas.openxmlformats.org/officeDocument/2006/relationships/image" Target="media/image7.png"/><Relationship Id="rId143" Type="http://schemas.openxmlformats.org/officeDocument/2006/relationships/image" Target="media/image6.png"/><Relationship Id="rId142" Type="http://schemas.openxmlformats.org/officeDocument/2006/relationships/image" Target="media/image5.jpeg"/><Relationship Id="rId141" Type="http://schemas.openxmlformats.org/officeDocument/2006/relationships/image" Target="media/image4.png"/><Relationship Id="rId140" Type="http://schemas.openxmlformats.org/officeDocument/2006/relationships/image" Target="media/image3.png"/><Relationship Id="rId14" Type="http://schemas.openxmlformats.org/officeDocument/2006/relationships/footer" Target="footer5.xml"/><Relationship Id="rId139" Type="http://schemas.openxmlformats.org/officeDocument/2006/relationships/image" Target="media/image2.png"/><Relationship Id="rId138" Type="http://schemas.openxmlformats.org/officeDocument/2006/relationships/image" Target="media/image1.jpeg"/><Relationship Id="rId137" Type="http://schemas.openxmlformats.org/officeDocument/2006/relationships/theme" Target="theme/theme1.xml"/><Relationship Id="rId136" Type="http://schemas.openxmlformats.org/officeDocument/2006/relationships/header" Target="header59.xml"/><Relationship Id="rId135" Type="http://schemas.openxmlformats.org/officeDocument/2006/relationships/footer" Target="footer71.xml"/><Relationship Id="rId134" Type="http://schemas.openxmlformats.org/officeDocument/2006/relationships/header" Target="header58.xml"/><Relationship Id="rId133" Type="http://schemas.openxmlformats.org/officeDocument/2006/relationships/footer" Target="footer70.xml"/><Relationship Id="rId132" Type="http://schemas.openxmlformats.org/officeDocument/2006/relationships/header" Target="header57.xml"/><Relationship Id="rId131" Type="http://schemas.openxmlformats.org/officeDocument/2006/relationships/footer" Target="footer69.xml"/><Relationship Id="rId130" Type="http://schemas.openxmlformats.org/officeDocument/2006/relationships/header" Target="header56.xml"/><Relationship Id="rId13" Type="http://schemas.openxmlformats.org/officeDocument/2006/relationships/header" Target="header3.xml"/><Relationship Id="rId129" Type="http://schemas.openxmlformats.org/officeDocument/2006/relationships/footer" Target="footer68.xml"/><Relationship Id="rId128" Type="http://schemas.openxmlformats.org/officeDocument/2006/relationships/header" Target="header55.xml"/><Relationship Id="rId127" Type="http://schemas.openxmlformats.org/officeDocument/2006/relationships/footer" Target="footer67.xml"/><Relationship Id="rId126" Type="http://schemas.openxmlformats.org/officeDocument/2006/relationships/header" Target="header54.xml"/><Relationship Id="rId125" Type="http://schemas.openxmlformats.org/officeDocument/2006/relationships/footer" Target="footer66.xml"/><Relationship Id="rId124" Type="http://schemas.openxmlformats.org/officeDocument/2006/relationships/header" Target="header53.xml"/><Relationship Id="rId123" Type="http://schemas.openxmlformats.org/officeDocument/2006/relationships/footer" Target="footer65.xml"/><Relationship Id="rId122" Type="http://schemas.openxmlformats.org/officeDocument/2006/relationships/header" Target="header52.xml"/><Relationship Id="rId121" Type="http://schemas.openxmlformats.org/officeDocument/2006/relationships/footer" Target="footer64.xml"/><Relationship Id="rId120" Type="http://schemas.openxmlformats.org/officeDocument/2006/relationships/header" Target="header51.xml"/><Relationship Id="rId12" Type="http://schemas.openxmlformats.org/officeDocument/2006/relationships/footer" Target="footer4.xml"/><Relationship Id="rId119" Type="http://schemas.openxmlformats.org/officeDocument/2006/relationships/footer" Target="footer63.xml"/><Relationship Id="rId118" Type="http://schemas.openxmlformats.org/officeDocument/2006/relationships/footer" Target="footer62.xml"/><Relationship Id="rId117" Type="http://schemas.openxmlformats.org/officeDocument/2006/relationships/footer" Target="footer61.xml"/><Relationship Id="rId116" Type="http://schemas.openxmlformats.org/officeDocument/2006/relationships/header" Target="header50.xml"/><Relationship Id="rId115" Type="http://schemas.openxmlformats.org/officeDocument/2006/relationships/footer" Target="footer60.xml"/><Relationship Id="rId114" Type="http://schemas.openxmlformats.org/officeDocument/2006/relationships/header" Target="header49.xml"/><Relationship Id="rId113" Type="http://schemas.openxmlformats.org/officeDocument/2006/relationships/footer" Target="footer59.xml"/><Relationship Id="rId112" Type="http://schemas.openxmlformats.org/officeDocument/2006/relationships/header" Target="header48.xml"/><Relationship Id="rId111" Type="http://schemas.openxmlformats.org/officeDocument/2006/relationships/footer" Target="footer58.xml"/><Relationship Id="rId110" Type="http://schemas.openxmlformats.org/officeDocument/2006/relationships/header" Target="header47.xml"/><Relationship Id="rId11" Type="http://schemas.openxmlformats.org/officeDocument/2006/relationships/footer" Target="footer3.xml"/><Relationship Id="rId109" Type="http://schemas.openxmlformats.org/officeDocument/2006/relationships/footer" Target="footer57.xml"/><Relationship Id="rId108" Type="http://schemas.openxmlformats.org/officeDocument/2006/relationships/header" Target="header46.xml"/><Relationship Id="rId107" Type="http://schemas.openxmlformats.org/officeDocument/2006/relationships/footer" Target="footer56.xml"/><Relationship Id="rId106" Type="http://schemas.openxmlformats.org/officeDocument/2006/relationships/header" Target="header45.xml"/><Relationship Id="rId105" Type="http://schemas.openxmlformats.org/officeDocument/2006/relationships/footer" Target="footer55.xml"/><Relationship Id="rId104" Type="http://schemas.openxmlformats.org/officeDocument/2006/relationships/header" Target="header44.xml"/><Relationship Id="rId103" Type="http://schemas.openxmlformats.org/officeDocument/2006/relationships/footer" Target="footer54.xml"/><Relationship Id="rId102" Type="http://schemas.openxmlformats.org/officeDocument/2006/relationships/header" Target="header43.xml"/><Relationship Id="rId101" Type="http://schemas.openxmlformats.org/officeDocument/2006/relationships/footer" Target="footer53.xml"/><Relationship Id="rId100" Type="http://schemas.openxmlformats.org/officeDocument/2006/relationships/header" Target="header42.xml"/><Relationship Id="rId10" Type="http://schemas.openxmlformats.org/officeDocument/2006/relationships/footer" Target="footer2.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2050"/>
    <customShpInfo spid="_x0000_s2051"/>
    <customShpInfo spid="_x0000_s2052"/>
    <customShpInfo spid="_x0000_s2053"/>
    <customShpInfo spid="_x0000_s2054"/>
    <customShpInfo spid="_x0000_s2057"/>
    <customShpInfo spid="_x0000_s2058"/>
    <customShpInfo spid="_x0000_s2059"/>
    <customShpInfo spid="_x0000_s2060"/>
    <customShpInfo spid="_x0000_s2061"/>
    <customShpInfo spid="_x0000_s2062"/>
    <customShpInfo spid="_x0000_s2063"/>
    <customShpInfo spid="_x0000_s2064"/>
    <customShpInfo spid="_x0000_s2065"/>
    <customShpInfo spid="_x0000_s2066"/>
    <customShpInfo spid="_x0000_s2067"/>
    <customShpInfo spid="_x0000_s2068"/>
    <customShpInfo spid="_x0000_s2069"/>
    <customShpInfo spid="_x0000_s2070"/>
    <customShpInfo spid="_x0000_s2071"/>
    <customShpInfo spid="_x0000_s2072"/>
    <customShpInfo spid="_x0000_s2073"/>
    <customShpInfo spid="_x0000_s2074"/>
    <customShpInfo spid="_x0000_s2075"/>
    <customShpInfo spid="_x0000_s2076"/>
    <customShpInfo spid="_x0000_s2077"/>
    <customShpInfo spid="_x0000_s2078"/>
    <customShpInfo spid="_x0000_s2079"/>
    <customShpInfo spid="_x0000_s2080"/>
    <customShpInfo spid="_x0000_s2081"/>
    <customShpInfo spid="_x0000_s2082"/>
    <customShpInfo spid="_x0000_s2083"/>
    <customShpInfo spid="_x0000_s2084"/>
    <customShpInfo spid="_x0000_s2085"/>
    <customShpInfo spid="_x0000_s2086"/>
    <customShpInfo spid="_x0000_s2087"/>
    <customShpInfo spid="_x0000_s2088"/>
    <customShpInfo spid="_x0000_s2089"/>
    <customShpInfo spid="_x0000_s2090"/>
    <customShpInfo spid="_x0000_s2091"/>
    <customShpInfo spid="_x0000_s2092"/>
    <customShpInfo spid="_x0000_s2093"/>
    <customShpInfo spid="_x0000_s2094"/>
    <customShpInfo spid="_x0000_s2095"/>
    <customShpInfo spid="_x0000_s2096"/>
    <customShpInfo spid="_x0000_s2097"/>
    <customShpInfo spid="_x0000_s2098"/>
    <customShpInfo spid="_x0000_s2099"/>
    <customShpInfo spid="_x0000_s2100"/>
    <customShpInfo spid="_x0000_s2101"/>
    <customShpInfo spid="_x0000_s2102"/>
    <customShpInfo spid="_x0000_s2103"/>
    <customShpInfo spid="_x0000_s2104"/>
    <customShpInfo spid="_x0000_s2105"/>
    <customShpInfo spid="_x0000_s2106"/>
    <customShpInfo spid="_x0000_s2107"/>
    <customShpInfo spid="_x0000_s1026"/>
    <customShpInfo spid="_x0000_s102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78</Pages>
  <TotalTime>4</TotalTime>
  <ScaleCrop>false</ScaleCrop>
  <LinksUpToDate>false</LinksUpToDate>
  <Application>WPS Office_7.2.2.8955_F1E327BC-269C-435d-A152-05C5408002CA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2025-11-13T03:18:00Z</dcterms:created>
  <dc:creator>微软用户</dc:creator>
  <cp:lastModifiedBy>零</cp:lastModifiedBy>
  <dcterms:modified xsi:type="dcterms:W3CDTF">2025-11-12T16:23:19Z</dcterms:modified>
  <dc:title>大疱性表皮松解症家庭护理指南-2017版</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wqlLaW5nc29mdCBQREYgdG8gV1BTIDEwMA</vt:lpwstr>
  </property>
  <property fmtid="{D5CDD505-2E9C-101B-9397-08002B2CF9AE}" pid="3" name="Created">
    <vt:filetime>2025-11-12T11:20:35Z</vt:filetime>
  </property>
  <property fmtid="{D5CDD505-2E9C-101B-9397-08002B2CF9AE}" pid="4" name="KSOProductBuildVer">
    <vt:lpwstr>2052-7.2.2.8955</vt:lpwstr>
  </property>
  <property fmtid="{D5CDD505-2E9C-101B-9397-08002B2CF9AE}" pid="5" name="ICV">
    <vt:lpwstr>0D0F184E2CC248B719FD136905219232_42</vt:lpwstr>
  </property>
</Properties>
</file>